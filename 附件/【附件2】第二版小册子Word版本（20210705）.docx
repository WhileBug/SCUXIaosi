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wdp" ContentType="image/vnd.ms-photo"/>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diagrams/colors1.xml" ContentType="application/vnd.openxmlformats-officedocument.drawingml.diagramColors+xml"/>
  <Override PartName="/word/diagrams/colors2.xml" ContentType="application/vnd.openxmlformats-officedocument.drawingml.diagramColors+xml"/>
  <Override PartName="/word/diagrams/data1.xml" ContentType="application/vnd.openxmlformats-officedocument.drawingml.diagramData+xml"/>
  <Override PartName="/word/diagrams/data2.xml" ContentType="application/vnd.openxmlformats-officedocument.drawingml.diagramData+xml"/>
  <Override PartName="/word/diagrams/drawing1.xml" ContentType="application/vnd.ms-office.drawingml.diagramDrawing+xml"/>
  <Override PartName="/word/diagrams/drawing2.xml" ContentType="application/vnd.ms-office.drawingml.diagramDrawing+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1.xml" ContentType="application/vnd.openxmlformats-officedocument.drawingml.diagramStyle+xml"/>
  <Override PartName="/word/diagrams/quickStyle2.xml" ContentType="application/vnd.openxmlformats-officedocument.drawingml.diagram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2"/>
        <w:spacing w:line="360" w:lineRule="auto"/>
        <w:jc w:val="center"/>
        <w:rPr>
          <w:rFonts w:ascii="华文中宋" w:hAnsi="华文中宋" w:eastAsia="华文中宋" w:cs="Microsoft JhengHei"/>
          <w:b/>
          <w:sz w:val="36"/>
          <w:szCs w:val="36"/>
        </w:rPr>
      </w:pPr>
      <w:bookmarkStart w:id="0" w:name="_Toc19193"/>
      <w:bookmarkStart w:id="1" w:name="_Toc2951"/>
      <w:bookmarkStart w:id="2" w:name="_Toc8017"/>
      <w:bookmarkStart w:id="3" w:name="_Toc16397"/>
    </w:p>
    <w:p>
      <w:pPr>
        <w:pStyle w:val="12"/>
        <w:spacing w:line="360" w:lineRule="auto"/>
        <w:jc w:val="center"/>
        <w:rPr>
          <w:rFonts w:ascii="华文行楷" w:hAnsi="华文中宋" w:eastAsia="华文行楷" w:cs="Microsoft JhengHei"/>
          <w:b/>
          <w:sz w:val="52"/>
          <w:szCs w:val="52"/>
        </w:rPr>
      </w:pPr>
      <w:r>
        <w:rPr>
          <w:rFonts w:hint="eastAsia" w:ascii="华文行楷" w:hAnsi="华文中宋" w:eastAsia="华文行楷" w:cs="Microsoft JhengHei"/>
          <w:b/>
          <w:sz w:val="52"/>
          <w:szCs w:val="52"/>
        </w:rPr>
        <w:t>大学学习那些事儿</w:t>
      </w:r>
    </w:p>
    <w:p>
      <w:pPr>
        <w:pStyle w:val="12"/>
        <w:spacing w:line="360" w:lineRule="auto"/>
        <w:jc w:val="center"/>
        <w:rPr>
          <w:rFonts w:ascii="华文行楷" w:hAnsi="华文中宋" w:eastAsia="华文行楷" w:cs="Microsoft JhengHei"/>
          <w:b/>
          <w:sz w:val="52"/>
          <w:szCs w:val="52"/>
        </w:rPr>
      </w:pPr>
      <w:r>
        <w:rPr>
          <w:rFonts w:hint="eastAsia" w:ascii="华文行楷" w:hAnsi="华文中宋" w:eastAsia="华文行楷" w:cs="Courier New"/>
          <w:b/>
          <w:sz w:val="52"/>
          <w:szCs w:val="52"/>
        </w:rPr>
        <w:t>——“</w:t>
      </w:r>
      <w:r>
        <w:rPr>
          <w:rFonts w:hint="eastAsia" w:ascii="华文行楷" w:hAnsi="华文中宋" w:eastAsia="华文行楷" w:cs="MS Gothic"/>
          <w:b/>
          <w:sz w:val="52"/>
          <w:szCs w:val="52"/>
        </w:rPr>
        <w:t>大川小思</w:t>
      </w:r>
      <w:r>
        <w:rPr>
          <w:rFonts w:hint="eastAsia" w:ascii="华文行楷" w:hAnsi="华文中宋" w:eastAsia="华文行楷" w:cs="Courier New"/>
          <w:b/>
          <w:sz w:val="52"/>
          <w:szCs w:val="52"/>
        </w:rPr>
        <w:t>”学长学姐说</w:t>
      </w:r>
      <w:r>
        <w:rPr>
          <w:rFonts w:hint="eastAsia" w:ascii="华文行楷" w:hAnsi="华文中宋" w:eastAsia="华文行楷" w:cs="Microsoft JhengHei"/>
          <w:b/>
          <w:sz w:val="52"/>
          <w:szCs w:val="52"/>
        </w:rPr>
        <w:t xml:space="preserve"> </w:t>
      </w:r>
    </w:p>
    <w:p>
      <w:pPr>
        <w:pStyle w:val="20"/>
        <w:ind w:left="960"/>
        <w:jc w:val="left"/>
        <w:rPr>
          <w:sz w:val="44"/>
        </w:rPr>
      </w:pPr>
    </w:p>
    <w:p>
      <w:pPr>
        <w:pStyle w:val="49"/>
        <w:ind w:firstLine="720"/>
        <w:jc w:val="center"/>
        <w:rPr>
          <w:rFonts w:ascii="微软雅黑" w:hAnsi="微软雅黑" w:eastAsia="微软雅黑"/>
          <w:b/>
          <w:sz w:val="36"/>
          <w:szCs w:val="36"/>
        </w:rPr>
      </w:pPr>
      <w:r>
        <w:rPr>
          <w:rFonts w:ascii="微软雅黑" w:hAnsi="微软雅黑" w:eastAsia="微软雅黑"/>
          <w:b/>
          <w:sz w:val="36"/>
          <w:szCs w:val="36"/>
        </w:rPr>
        <w:t>编委会</w:t>
      </w:r>
    </w:p>
    <w:p>
      <w:pPr>
        <w:pStyle w:val="12"/>
        <w:spacing w:line="360" w:lineRule="auto"/>
        <w:rPr>
          <w:rFonts w:ascii="宋体" w:hAnsi="宋体" w:eastAsia="宋体" w:cs="Courier New"/>
        </w:rPr>
      </w:pPr>
    </w:p>
    <w:p>
      <w:pPr>
        <w:pStyle w:val="12"/>
        <w:spacing w:line="360" w:lineRule="auto"/>
        <w:rPr>
          <w:rFonts w:ascii="宋体" w:hAnsi="宋体" w:eastAsia="宋体" w:cs="Courier New"/>
        </w:rPr>
      </w:pPr>
    </w:p>
    <w:p>
      <w:pPr>
        <w:pStyle w:val="12"/>
        <w:spacing w:line="360" w:lineRule="auto"/>
        <w:rPr>
          <w:rFonts w:ascii="宋体" w:hAnsi="宋体" w:eastAsia="宋体" w:cs="Microsoft JhengHei"/>
          <w:b/>
        </w:rPr>
      </w:pPr>
      <w:r>
        <w:rPr>
          <w:rFonts w:hint="eastAsia" w:ascii="宋体" w:hAnsi="宋体" w:eastAsia="宋体" w:cs="MS Gothic"/>
          <w:b/>
        </w:rPr>
        <w:t>主</w:t>
      </w:r>
      <w:r>
        <w:rPr>
          <w:rFonts w:hint="eastAsia" w:ascii="宋体" w:hAnsi="宋体" w:eastAsia="宋体" w:cs="Microsoft JhengHei"/>
          <w:b/>
        </w:rPr>
        <w:t>编：</w:t>
      </w:r>
    </w:p>
    <w:p>
      <w:pPr>
        <w:pStyle w:val="12"/>
        <w:spacing w:line="360" w:lineRule="auto"/>
        <w:rPr>
          <w:rFonts w:ascii="宋体" w:hAnsi="宋体" w:eastAsia="宋体" w:cs="Courier New"/>
        </w:rPr>
      </w:pPr>
      <w:r>
        <w:rPr>
          <w:rFonts w:hint="eastAsia" w:ascii="宋体" w:hAnsi="宋体" w:eastAsia="宋体" w:cs="MS Gothic"/>
          <w:b/>
        </w:rPr>
        <w:t>副主</w:t>
      </w:r>
      <w:r>
        <w:rPr>
          <w:rFonts w:hint="eastAsia" w:ascii="宋体" w:hAnsi="宋体" w:eastAsia="宋体" w:cs="Microsoft JhengHei"/>
          <w:b/>
        </w:rPr>
        <w:t>编：</w:t>
      </w:r>
      <w:r>
        <w:rPr>
          <w:rFonts w:ascii="宋体" w:hAnsi="宋体" w:eastAsia="宋体" w:cs="Courier New"/>
        </w:rPr>
        <w:t xml:space="preserve"> </w:t>
      </w:r>
    </w:p>
    <w:p>
      <w:pPr>
        <w:pStyle w:val="12"/>
        <w:spacing w:line="360" w:lineRule="auto"/>
        <w:rPr>
          <w:rFonts w:ascii="宋体" w:hAnsi="宋体" w:eastAsia="宋体" w:cs="Courier New"/>
        </w:rPr>
      </w:pPr>
      <w:r>
        <w:rPr>
          <w:rFonts w:hint="eastAsia" w:ascii="宋体" w:hAnsi="宋体" w:eastAsia="宋体" w:cs="MS Gothic"/>
          <w:b/>
        </w:rPr>
        <w:t>委</w:t>
      </w:r>
      <w:r>
        <w:rPr>
          <w:rFonts w:hint="eastAsia" w:ascii="宋体" w:hAnsi="宋体" w:eastAsia="宋体" w:cs="Microsoft JhengHei"/>
          <w:b/>
        </w:rPr>
        <w:t>员</w:t>
      </w:r>
      <w:r>
        <w:rPr>
          <w:rFonts w:hint="eastAsia" w:ascii="宋体" w:hAnsi="宋体" w:eastAsia="宋体" w:cs="Microsoft JhengHei"/>
        </w:rPr>
        <w:t>（按姓氏拼音排序）：</w:t>
      </w:r>
    </w:p>
    <w:p>
      <w:pPr>
        <w:pStyle w:val="12"/>
        <w:spacing w:line="360" w:lineRule="auto"/>
        <w:ind w:firstLine="720" w:firstLineChars="300"/>
        <w:rPr>
          <w:rFonts w:ascii="宋体" w:hAnsi="宋体" w:eastAsia="宋体" w:cs="MS Gothic"/>
        </w:rPr>
      </w:pPr>
      <w:r>
        <w:rPr>
          <w:rFonts w:hint="eastAsia" w:ascii="宋体" w:hAnsi="宋体" w:eastAsia="宋体" w:cs="MS Gothic"/>
        </w:rPr>
        <w:t>效能组：  郭怡琳  姜雨孜 李世坤 刘莫辰 龙欣怡  任佳鸣  万睿琳</w:t>
      </w:r>
    </w:p>
    <w:p>
      <w:pPr>
        <w:pStyle w:val="12"/>
        <w:spacing w:line="360" w:lineRule="auto"/>
        <w:ind w:firstLine="1920" w:firstLineChars="800"/>
        <w:rPr>
          <w:rFonts w:ascii="宋体" w:hAnsi="宋体" w:eastAsia="宋体" w:cs="MS Gothic"/>
        </w:rPr>
      </w:pPr>
      <w:r>
        <w:rPr>
          <w:rFonts w:hint="eastAsia" w:ascii="宋体" w:hAnsi="宋体" w:eastAsia="宋体" w:cs="MS Gothic"/>
        </w:rPr>
        <w:t xml:space="preserve">夏岷镁  </w:t>
      </w:r>
      <w:r>
        <w:rPr>
          <w:rFonts w:ascii="宋体" w:hAnsi="宋体" w:eastAsia="宋体" w:cs="MS Gothic"/>
        </w:rPr>
        <w:t>徐嘉</w:t>
      </w:r>
      <w:r>
        <w:rPr>
          <w:rFonts w:hint="eastAsia" w:ascii="宋体" w:hAnsi="宋体" w:eastAsia="宋体" w:cs="MS Gothic"/>
        </w:rPr>
        <w:t xml:space="preserve">   于世博 袁雪纯</w:t>
      </w:r>
      <w:r>
        <w:rPr>
          <w:rFonts w:ascii="宋体" w:hAnsi="宋体" w:eastAsia="宋体" w:cs="MS Gothic"/>
        </w:rPr>
        <w:t xml:space="preserve"> </w:t>
      </w:r>
    </w:p>
    <w:p>
      <w:pPr>
        <w:pStyle w:val="12"/>
        <w:spacing w:line="360" w:lineRule="auto"/>
        <w:ind w:firstLine="720" w:firstLineChars="300"/>
        <w:rPr>
          <w:rFonts w:ascii="宋体" w:hAnsi="宋体" w:eastAsia="宋体" w:cs="MS Gothic"/>
        </w:rPr>
      </w:pPr>
      <w:r>
        <w:rPr>
          <w:rFonts w:hint="eastAsia" w:ascii="宋体" w:hAnsi="宋体" w:eastAsia="宋体" w:cs="MS Gothic"/>
        </w:rPr>
        <w:t xml:space="preserve">数学组：  陈奕铭 董明辉 杜忠璟 甘佳源  李凯   梁涵玉  刘磊 </w:t>
      </w:r>
    </w:p>
    <w:p>
      <w:pPr>
        <w:pStyle w:val="12"/>
        <w:spacing w:line="360" w:lineRule="auto"/>
        <w:ind w:firstLine="1920" w:firstLineChars="800"/>
        <w:rPr>
          <w:rFonts w:ascii="宋体" w:hAnsi="宋体" w:eastAsia="宋体" w:cs="MS Gothic"/>
        </w:rPr>
      </w:pPr>
      <w:r>
        <w:rPr>
          <w:rFonts w:hint="eastAsia" w:ascii="宋体" w:hAnsi="宋体" w:eastAsia="宋体" w:cs="MS Gothic"/>
        </w:rPr>
        <w:t>罗岩泓 邱涵茜 王宗俊 武晓楠 夏宏鲲  肖竹书  张进凯</w:t>
      </w:r>
    </w:p>
    <w:p>
      <w:pPr>
        <w:pStyle w:val="12"/>
        <w:spacing w:line="360" w:lineRule="auto"/>
        <w:ind w:firstLine="1920" w:firstLineChars="800"/>
        <w:rPr>
          <w:rFonts w:ascii="宋体" w:hAnsi="宋体" w:eastAsia="宋体" w:cs="MS Gothic"/>
        </w:rPr>
      </w:pPr>
      <w:r>
        <w:rPr>
          <w:rFonts w:hint="eastAsia" w:ascii="宋体" w:hAnsi="宋体" w:eastAsia="宋体" w:cs="MS Gothic"/>
        </w:rPr>
        <w:t>张世新 赵梓合 庄奕航 邹倩</w:t>
      </w:r>
    </w:p>
    <w:p>
      <w:pPr>
        <w:pStyle w:val="12"/>
        <w:spacing w:line="360" w:lineRule="auto"/>
        <w:ind w:firstLine="720" w:firstLineChars="300"/>
        <w:rPr>
          <w:rFonts w:ascii="宋体" w:hAnsi="宋体" w:eastAsia="宋体" w:cs="MS Gothic"/>
        </w:rPr>
      </w:pPr>
      <w:r>
        <w:rPr>
          <w:rFonts w:hint="eastAsia" w:ascii="宋体" w:hAnsi="宋体" w:eastAsia="宋体" w:cs="MS Gothic"/>
        </w:rPr>
        <w:t>英语组</w:t>
      </w:r>
      <w:r>
        <w:rPr>
          <w:rFonts w:ascii="宋体" w:hAnsi="宋体" w:eastAsia="宋体" w:cs="MS Gothic"/>
        </w:rPr>
        <w:t xml:space="preserve">: </w:t>
      </w:r>
      <w:r>
        <w:rPr>
          <w:rFonts w:hint="eastAsia" w:ascii="宋体" w:hAnsi="宋体" w:eastAsia="宋体" w:cs="MS Gothic"/>
        </w:rPr>
        <w:t xml:space="preserve">  </w:t>
      </w:r>
      <w:r>
        <w:rPr>
          <w:rFonts w:ascii="宋体" w:hAnsi="宋体" w:eastAsia="宋体" w:cs="MS Gothic"/>
        </w:rPr>
        <w:t>高天航</w:t>
      </w:r>
      <w:r>
        <w:rPr>
          <w:rFonts w:hint="eastAsia" w:ascii="宋体" w:hAnsi="宋体" w:eastAsia="宋体" w:cs="MS Gothic"/>
        </w:rPr>
        <w:t xml:space="preserve">  </w:t>
      </w:r>
      <w:r>
        <w:rPr>
          <w:rFonts w:ascii="宋体" w:hAnsi="宋体" w:eastAsia="宋体" w:cs="MS Gothic"/>
        </w:rPr>
        <w:t>潘琪</w:t>
      </w:r>
      <w:r>
        <w:rPr>
          <w:rFonts w:hint="eastAsia" w:ascii="宋体" w:hAnsi="宋体" w:eastAsia="宋体" w:cs="MS Gothic"/>
        </w:rPr>
        <w:t xml:space="preserve">  </w:t>
      </w:r>
      <w:r>
        <w:rPr>
          <w:rFonts w:ascii="宋体" w:hAnsi="宋体" w:eastAsia="宋体" w:cs="MS Gothic"/>
        </w:rPr>
        <w:t>王双成</w:t>
      </w:r>
      <w:r>
        <w:rPr>
          <w:rFonts w:hint="eastAsia" w:ascii="宋体" w:hAnsi="宋体" w:eastAsia="宋体" w:cs="MS Gothic"/>
        </w:rPr>
        <w:t xml:space="preserve"> </w:t>
      </w:r>
      <w:r>
        <w:rPr>
          <w:rFonts w:ascii="宋体" w:hAnsi="宋体" w:eastAsia="宋体" w:cs="MS Gothic"/>
        </w:rPr>
        <w:t>石心怡</w:t>
      </w:r>
      <w:r>
        <w:rPr>
          <w:rFonts w:hint="eastAsia" w:ascii="宋体" w:hAnsi="宋体" w:eastAsia="宋体" w:cs="MS Gothic"/>
        </w:rPr>
        <w:t xml:space="preserve"> </w:t>
      </w:r>
      <w:r>
        <w:rPr>
          <w:rFonts w:ascii="宋体" w:hAnsi="宋体" w:eastAsia="宋体" w:cs="MS Gothic"/>
        </w:rPr>
        <w:t>许泓一  赵一凡</w:t>
      </w:r>
    </w:p>
    <w:p>
      <w:pPr>
        <w:widowControl/>
        <w:spacing w:line="360" w:lineRule="auto"/>
        <w:ind w:firstLine="720" w:firstLineChars="300"/>
        <w:rPr>
          <w:rFonts w:cs="MS Gothic"/>
          <w:kern w:val="0"/>
          <w:szCs w:val="21"/>
        </w:rPr>
      </w:pPr>
      <w:r>
        <w:rPr>
          <w:rFonts w:hint="eastAsia" w:cs="MS Gothic"/>
          <w:kern w:val="0"/>
          <w:szCs w:val="21"/>
        </w:rPr>
        <w:t>升学组：</w:t>
      </w:r>
    </w:p>
    <w:p>
      <w:pPr>
        <w:widowControl/>
        <w:spacing w:line="360" w:lineRule="auto"/>
        <w:ind w:firstLine="720" w:firstLineChars="300"/>
        <w:rPr>
          <w:rFonts w:cs="MS Gothic"/>
          <w:kern w:val="0"/>
          <w:szCs w:val="21"/>
        </w:rPr>
      </w:pPr>
      <w:r>
        <w:rPr>
          <w:rFonts w:hint="eastAsia" w:cs="MS Gothic"/>
          <w:kern w:val="0"/>
          <w:szCs w:val="21"/>
        </w:rPr>
        <w:t>考研方向：董映显 李伟宇 梁锐 沈海波 袁炸</w:t>
      </w:r>
    </w:p>
    <w:p>
      <w:pPr>
        <w:widowControl/>
        <w:spacing w:line="360" w:lineRule="auto"/>
        <w:ind w:firstLine="720" w:firstLineChars="300"/>
        <w:rPr>
          <w:rFonts w:cs="MS Gothic"/>
          <w:kern w:val="0"/>
          <w:szCs w:val="21"/>
        </w:rPr>
      </w:pPr>
      <w:r>
        <w:rPr>
          <w:rFonts w:hint="eastAsia" w:cs="MS Gothic"/>
          <w:kern w:val="0"/>
          <w:szCs w:val="21"/>
        </w:rPr>
        <w:t xml:space="preserve">保研方向：李殷韬 唐为 杨晓冬 张奕凡 </w:t>
      </w:r>
      <w:r>
        <w:rPr>
          <w:rFonts w:cs="MS Gothic"/>
          <w:kern w:val="0"/>
          <w:szCs w:val="21"/>
        </w:rPr>
        <w:t>张凯凡</w:t>
      </w:r>
      <w:r>
        <w:rPr>
          <w:rFonts w:hint="eastAsia" w:cs="MS Gothic"/>
          <w:kern w:val="0"/>
          <w:szCs w:val="21"/>
        </w:rPr>
        <w:t xml:space="preserve"> 庄晓怡</w:t>
      </w:r>
      <w:r>
        <w:rPr>
          <w:rFonts w:cs="MS Gothic"/>
          <w:kern w:val="0"/>
          <w:szCs w:val="21"/>
        </w:rPr>
        <w:t xml:space="preserve">  </w:t>
      </w:r>
    </w:p>
    <w:p>
      <w:pPr>
        <w:widowControl/>
        <w:spacing w:line="360" w:lineRule="auto"/>
        <w:ind w:left="1920" w:leftChars="300" w:hanging="1200" w:hangingChars="500"/>
        <w:rPr>
          <w:rFonts w:cs="MS Gothic"/>
          <w:kern w:val="0"/>
          <w:szCs w:val="21"/>
        </w:rPr>
      </w:pPr>
      <w:r>
        <w:rPr>
          <w:rFonts w:hint="eastAsia" w:cs="MS Gothic"/>
          <w:kern w:val="0"/>
          <w:szCs w:val="21"/>
        </w:rPr>
        <w:t>留学方向：陈隽可 郭遇尔 韩啸 李子璐 刘东亮 沈昳岑 孙宇强 王婧坤张文钊 张之栋 周逸鸣</w:t>
      </w:r>
    </w:p>
    <w:p>
      <w:pPr>
        <w:widowControl/>
        <w:spacing w:line="360" w:lineRule="auto"/>
        <w:ind w:firstLine="720" w:firstLineChars="300"/>
        <w:rPr>
          <w:rFonts w:cs="MS Gothic"/>
          <w:kern w:val="0"/>
          <w:szCs w:val="21"/>
        </w:rPr>
      </w:pPr>
      <w:r>
        <w:rPr>
          <w:rFonts w:hint="eastAsia" w:cs="MS Gothic"/>
          <w:kern w:val="0"/>
          <w:szCs w:val="21"/>
        </w:rPr>
        <w:t>竞赛组：  白昊霖 林润基 刘童  刘新霆  唐彬鹏 王兆基</w:t>
      </w:r>
    </w:p>
    <w:p>
      <w:pPr>
        <w:widowControl/>
        <w:spacing w:line="240" w:lineRule="auto"/>
        <w:jc w:val="center"/>
        <w:rPr>
          <w:rFonts w:ascii="黑体" w:hAnsi="黑体" w:eastAsia="黑体"/>
          <w:b/>
          <w:bCs/>
          <w:sz w:val="44"/>
          <w:szCs w:val="44"/>
        </w:rPr>
      </w:pPr>
    </w:p>
    <w:p>
      <w:pPr>
        <w:widowControl/>
        <w:spacing w:line="240" w:lineRule="auto"/>
        <w:jc w:val="center"/>
        <w:rPr>
          <w:rFonts w:ascii="黑体" w:hAnsi="黑体" w:eastAsia="黑体"/>
          <w:b/>
          <w:bCs/>
          <w:sz w:val="44"/>
          <w:szCs w:val="44"/>
        </w:rPr>
      </w:pPr>
    </w:p>
    <w:p>
      <w:pPr>
        <w:widowControl/>
        <w:spacing w:line="240" w:lineRule="auto"/>
        <w:jc w:val="center"/>
        <w:rPr>
          <w:rFonts w:ascii="黑体" w:hAnsi="黑体" w:eastAsia="黑体"/>
          <w:b/>
          <w:bCs/>
          <w:sz w:val="44"/>
          <w:szCs w:val="44"/>
        </w:rPr>
      </w:pPr>
    </w:p>
    <w:p>
      <w:pPr>
        <w:widowControl/>
        <w:spacing w:line="240" w:lineRule="auto"/>
        <w:jc w:val="center"/>
        <w:rPr>
          <w:rFonts w:ascii="黑体" w:hAnsi="黑体" w:eastAsia="黑体"/>
          <w:b/>
          <w:bCs/>
          <w:sz w:val="44"/>
          <w:szCs w:val="44"/>
        </w:rPr>
      </w:pPr>
    </w:p>
    <w:p>
      <w:pPr>
        <w:widowControl/>
        <w:spacing w:line="240" w:lineRule="auto"/>
        <w:jc w:val="center"/>
        <w:rPr>
          <w:rFonts w:ascii="黑体" w:hAnsi="黑体" w:eastAsia="黑体"/>
          <w:b/>
          <w:bCs/>
          <w:sz w:val="44"/>
          <w:szCs w:val="44"/>
        </w:rPr>
      </w:pPr>
      <w:r>
        <w:rPr>
          <w:rFonts w:hint="eastAsia" w:ascii="黑体" w:hAnsi="黑体" w:eastAsia="黑体"/>
          <w:b/>
          <w:bCs/>
          <w:sz w:val="44"/>
          <w:szCs w:val="44"/>
        </w:rPr>
        <w:t>目录</w:t>
      </w:r>
    </w:p>
    <w:p>
      <w:pPr>
        <w:pStyle w:val="16"/>
        <w:tabs>
          <w:tab w:val="right" w:leader="dot" w:pos="8296"/>
        </w:tabs>
        <w:rPr>
          <w:rFonts w:asciiTheme="minorHAnsi" w:hAnsiTheme="minorHAnsi" w:eastAsiaTheme="minorEastAsia" w:cstheme="minorBidi"/>
          <w:b w:val="0"/>
          <w:sz w:val="21"/>
          <w:szCs w:val="22"/>
        </w:rPr>
      </w:pPr>
      <w:r>
        <w:rPr>
          <w:b w:val="0"/>
        </w:rPr>
        <w:fldChar w:fldCharType="begin"/>
      </w:r>
      <w:r>
        <w:rPr>
          <w:b w:val="0"/>
        </w:rPr>
        <w:instrText xml:space="preserve"> TOC \o "1-3" \h \z \u </w:instrText>
      </w:r>
      <w:r>
        <w:rPr>
          <w:b w:val="0"/>
        </w:rPr>
        <w:fldChar w:fldCharType="separate"/>
      </w:r>
      <w:r>
        <w:fldChar w:fldCharType="begin"/>
      </w:r>
      <w:r>
        <w:instrText xml:space="preserve"> HYPERLINK \l "_Toc75364215" </w:instrText>
      </w:r>
      <w:r>
        <w:fldChar w:fldCharType="separate"/>
      </w:r>
      <w:r>
        <w:rPr>
          <w:rStyle w:val="27"/>
          <w:rFonts w:hint="eastAsia"/>
        </w:rPr>
        <w:t>关于</w:t>
      </w:r>
      <w:r>
        <w:rPr>
          <w:rStyle w:val="27"/>
        </w:rPr>
        <w:t>“</w:t>
      </w:r>
      <w:r>
        <w:rPr>
          <w:rStyle w:val="27"/>
          <w:rFonts w:hint="eastAsia"/>
        </w:rPr>
        <w:t>大川小思</w:t>
      </w:r>
      <w:r>
        <w:rPr>
          <w:rStyle w:val="27"/>
        </w:rPr>
        <w:t>”</w:t>
      </w:r>
      <w:r>
        <w:tab/>
      </w:r>
      <w:r>
        <w:fldChar w:fldCharType="begin"/>
      </w:r>
      <w:r>
        <w:instrText xml:space="preserve"> PAGEREF _Toc75364215 \h </w:instrText>
      </w:r>
      <w:r>
        <w:fldChar w:fldCharType="separate"/>
      </w:r>
      <w:r>
        <w:t>8</w:t>
      </w:r>
      <w:r>
        <w:fldChar w:fldCharType="end"/>
      </w:r>
      <w:r>
        <w:fldChar w:fldCharType="end"/>
      </w:r>
    </w:p>
    <w:p>
      <w:pPr>
        <w:pStyle w:val="16"/>
        <w:tabs>
          <w:tab w:val="right" w:leader="dot" w:pos="8296"/>
        </w:tabs>
        <w:rPr>
          <w:rFonts w:asciiTheme="minorHAnsi" w:hAnsiTheme="minorHAnsi" w:eastAsiaTheme="minorEastAsia" w:cstheme="minorBidi"/>
          <w:b w:val="0"/>
          <w:sz w:val="21"/>
          <w:szCs w:val="22"/>
        </w:rPr>
      </w:pPr>
      <w:r>
        <w:fldChar w:fldCharType="begin"/>
      </w:r>
      <w:r>
        <w:instrText xml:space="preserve"> HYPERLINK \l "_Toc75364216" </w:instrText>
      </w:r>
      <w:r>
        <w:fldChar w:fldCharType="separate"/>
      </w:r>
      <w:r>
        <w:rPr>
          <w:rStyle w:val="27"/>
          <w:rFonts w:hint="eastAsia"/>
        </w:rPr>
        <w:t>进入大学·学习效能篇</w:t>
      </w:r>
      <w:r>
        <w:tab/>
      </w:r>
      <w:r>
        <w:fldChar w:fldCharType="begin"/>
      </w:r>
      <w:r>
        <w:instrText xml:space="preserve"> PAGEREF _Toc75364216 \h </w:instrText>
      </w:r>
      <w:r>
        <w:fldChar w:fldCharType="separate"/>
      </w:r>
      <w:r>
        <w:t>11</w:t>
      </w:r>
      <w:r>
        <w:fldChar w:fldCharType="end"/>
      </w:r>
      <w:r>
        <w:fldChar w:fldCharType="end"/>
      </w:r>
    </w:p>
    <w:p>
      <w:pPr>
        <w:pStyle w:val="18"/>
        <w:tabs>
          <w:tab w:val="right" w:leader="dot" w:pos="8296"/>
        </w:tabs>
        <w:ind w:left="480"/>
        <w:rPr>
          <w:rFonts w:asciiTheme="minorHAnsi" w:hAnsiTheme="minorHAnsi" w:eastAsiaTheme="minorEastAsia" w:cstheme="minorBidi"/>
          <w:b w:val="0"/>
          <w:sz w:val="21"/>
          <w:szCs w:val="22"/>
        </w:rPr>
      </w:pPr>
      <w:r>
        <w:fldChar w:fldCharType="begin"/>
      </w:r>
      <w:r>
        <w:instrText xml:space="preserve"> HYPERLINK \l "_Toc75364217" </w:instrText>
      </w:r>
      <w:r>
        <w:fldChar w:fldCharType="separate"/>
      </w:r>
      <w:r>
        <w:rPr>
          <w:rStyle w:val="27"/>
          <w:rFonts w:hint="eastAsia"/>
        </w:rPr>
        <w:t>一、时间管理</w:t>
      </w:r>
      <w:r>
        <w:tab/>
      </w:r>
      <w:r>
        <w:fldChar w:fldCharType="begin"/>
      </w:r>
      <w:r>
        <w:instrText xml:space="preserve"> PAGEREF _Toc75364217 \h </w:instrText>
      </w:r>
      <w:r>
        <w:fldChar w:fldCharType="separate"/>
      </w:r>
      <w:r>
        <w:t>11</w:t>
      </w:r>
      <w:r>
        <w:fldChar w:fldCharType="end"/>
      </w:r>
      <w:r>
        <w:fldChar w:fldCharType="end"/>
      </w:r>
    </w:p>
    <w:p>
      <w:pPr>
        <w:pStyle w:val="11"/>
        <w:tabs>
          <w:tab w:val="right" w:leader="dot" w:pos="8296"/>
        </w:tabs>
        <w:ind w:left="960"/>
        <w:rPr>
          <w:rFonts w:asciiTheme="minorHAnsi" w:hAnsiTheme="minorHAnsi" w:eastAsiaTheme="minorEastAsia" w:cstheme="minorBidi"/>
          <w:sz w:val="21"/>
          <w:szCs w:val="22"/>
        </w:rPr>
      </w:pPr>
      <w:r>
        <w:fldChar w:fldCharType="begin"/>
      </w:r>
      <w:r>
        <w:instrText xml:space="preserve"> HYPERLINK \l "_Toc75364218" </w:instrText>
      </w:r>
      <w:r>
        <w:fldChar w:fldCharType="separate"/>
      </w:r>
      <w:r>
        <w:rPr>
          <w:rStyle w:val="27"/>
          <w:rFonts w:hint="eastAsia"/>
        </w:rPr>
        <w:t>（一）时间管理的方法</w:t>
      </w:r>
      <w:r>
        <w:tab/>
      </w:r>
      <w:r>
        <w:fldChar w:fldCharType="begin"/>
      </w:r>
      <w:r>
        <w:instrText xml:space="preserve"> PAGEREF _Toc75364218 \h </w:instrText>
      </w:r>
      <w:r>
        <w:fldChar w:fldCharType="separate"/>
      </w:r>
      <w:r>
        <w:t>11</w:t>
      </w:r>
      <w:r>
        <w:fldChar w:fldCharType="end"/>
      </w:r>
      <w:r>
        <w:fldChar w:fldCharType="end"/>
      </w:r>
    </w:p>
    <w:p>
      <w:pPr>
        <w:pStyle w:val="11"/>
        <w:tabs>
          <w:tab w:val="right" w:leader="dot" w:pos="8296"/>
        </w:tabs>
        <w:ind w:left="960"/>
        <w:rPr>
          <w:rFonts w:asciiTheme="minorHAnsi" w:hAnsiTheme="minorHAnsi" w:eastAsiaTheme="minorEastAsia" w:cstheme="minorBidi"/>
          <w:sz w:val="21"/>
          <w:szCs w:val="22"/>
        </w:rPr>
      </w:pPr>
      <w:r>
        <w:fldChar w:fldCharType="begin"/>
      </w:r>
      <w:r>
        <w:instrText xml:space="preserve"> HYPERLINK \l "_Toc75364219" </w:instrText>
      </w:r>
      <w:r>
        <w:fldChar w:fldCharType="separate"/>
      </w:r>
      <w:r>
        <w:rPr>
          <w:rStyle w:val="27"/>
          <w:rFonts w:hint="eastAsia"/>
        </w:rPr>
        <w:t>（二）时间管理</w:t>
      </w:r>
      <w:r>
        <w:rPr>
          <w:rStyle w:val="27"/>
        </w:rPr>
        <w:t>APP</w:t>
      </w:r>
      <w:r>
        <w:rPr>
          <w:rStyle w:val="27"/>
          <w:rFonts w:hint="eastAsia"/>
        </w:rPr>
        <w:t>推荐</w:t>
      </w:r>
      <w:r>
        <w:tab/>
      </w:r>
      <w:r>
        <w:fldChar w:fldCharType="begin"/>
      </w:r>
      <w:r>
        <w:instrText xml:space="preserve"> PAGEREF _Toc75364219 \h </w:instrText>
      </w:r>
      <w:r>
        <w:fldChar w:fldCharType="separate"/>
      </w:r>
      <w:r>
        <w:t>15</w:t>
      </w:r>
      <w:r>
        <w:fldChar w:fldCharType="end"/>
      </w:r>
      <w:r>
        <w:fldChar w:fldCharType="end"/>
      </w:r>
    </w:p>
    <w:p>
      <w:pPr>
        <w:pStyle w:val="11"/>
        <w:tabs>
          <w:tab w:val="right" w:leader="dot" w:pos="8296"/>
        </w:tabs>
        <w:ind w:left="960"/>
        <w:rPr>
          <w:rFonts w:asciiTheme="minorHAnsi" w:hAnsiTheme="minorHAnsi" w:eastAsiaTheme="minorEastAsia" w:cstheme="minorBidi"/>
          <w:sz w:val="21"/>
          <w:szCs w:val="22"/>
        </w:rPr>
      </w:pPr>
      <w:r>
        <w:fldChar w:fldCharType="begin"/>
      </w:r>
      <w:r>
        <w:instrText xml:space="preserve"> HYPERLINK \l "_Toc75364220" </w:instrText>
      </w:r>
      <w:r>
        <w:fldChar w:fldCharType="separate"/>
      </w:r>
      <w:r>
        <w:rPr>
          <w:rStyle w:val="27"/>
          <w:rFonts w:hint="eastAsia" w:ascii="Calibri" w:hAnsi="Calibri"/>
          <w:bCs/>
        </w:rPr>
        <w:t>（三）时间管理小贴士</w:t>
      </w:r>
      <w:r>
        <w:tab/>
      </w:r>
      <w:r>
        <w:fldChar w:fldCharType="begin"/>
      </w:r>
      <w:r>
        <w:instrText xml:space="preserve"> PAGEREF _Toc75364220 \h </w:instrText>
      </w:r>
      <w:r>
        <w:fldChar w:fldCharType="separate"/>
      </w:r>
      <w:r>
        <w:t>18</w:t>
      </w:r>
      <w:r>
        <w:fldChar w:fldCharType="end"/>
      </w:r>
      <w:r>
        <w:fldChar w:fldCharType="end"/>
      </w:r>
    </w:p>
    <w:p>
      <w:pPr>
        <w:pStyle w:val="18"/>
        <w:tabs>
          <w:tab w:val="right" w:leader="dot" w:pos="8296"/>
        </w:tabs>
        <w:ind w:left="480"/>
        <w:rPr>
          <w:rFonts w:asciiTheme="minorHAnsi" w:hAnsiTheme="minorHAnsi" w:eastAsiaTheme="minorEastAsia" w:cstheme="minorBidi"/>
          <w:b w:val="0"/>
          <w:sz w:val="21"/>
          <w:szCs w:val="22"/>
        </w:rPr>
      </w:pPr>
      <w:r>
        <w:fldChar w:fldCharType="begin"/>
      </w:r>
      <w:r>
        <w:instrText xml:space="preserve"> HYPERLINK \l "_Toc75364221" </w:instrText>
      </w:r>
      <w:r>
        <w:fldChar w:fldCharType="separate"/>
      </w:r>
      <w:r>
        <w:rPr>
          <w:rStyle w:val="27"/>
          <w:rFonts w:hint="eastAsia"/>
        </w:rPr>
        <w:t>二、笔记</w:t>
      </w:r>
      <w:r>
        <w:tab/>
      </w:r>
      <w:r>
        <w:fldChar w:fldCharType="begin"/>
      </w:r>
      <w:r>
        <w:instrText xml:space="preserve"> PAGEREF _Toc75364221 \h </w:instrText>
      </w:r>
      <w:r>
        <w:fldChar w:fldCharType="separate"/>
      </w:r>
      <w:r>
        <w:t>21</w:t>
      </w:r>
      <w:r>
        <w:fldChar w:fldCharType="end"/>
      </w:r>
      <w:r>
        <w:fldChar w:fldCharType="end"/>
      </w:r>
    </w:p>
    <w:p>
      <w:pPr>
        <w:pStyle w:val="11"/>
        <w:tabs>
          <w:tab w:val="right" w:leader="dot" w:pos="8296"/>
        </w:tabs>
        <w:ind w:left="960"/>
        <w:rPr>
          <w:rFonts w:asciiTheme="minorHAnsi" w:hAnsiTheme="minorHAnsi" w:eastAsiaTheme="minorEastAsia" w:cstheme="minorBidi"/>
          <w:sz w:val="21"/>
          <w:szCs w:val="22"/>
        </w:rPr>
      </w:pPr>
      <w:r>
        <w:fldChar w:fldCharType="begin"/>
      </w:r>
      <w:r>
        <w:instrText xml:space="preserve"> HYPERLINK \l "_Toc75364222" </w:instrText>
      </w:r>
      <w:r>
        <w:fldChar w:fldCharType="separate"/>
      </w:r>
      <w:r>
        <w:rPr>
          <w:rStyle w:val="27"/>
          <w:rFonts w:hint="eastAsia"/>
        </w:rPr>
        <w:t>（一）记笔记的时机</w:t>
      </w:r>
      <w:r>
        <w:tab/>
      </w:r>
      <w:r>
        <w:fldChar w:fldCharType="begin"/>
      </w:r>
      <w:r>
        <w:instrText xml:space="preserve"> PAGEREF _Toc75364222 \h </w:instrText>
      </w:r>
      <w:r>
        <w:fldChar w:fldCharType="separate"/>
      </w:r>
      <w:r>
        <w:t>21</w:t>
      </w:r>
      <w:r>
        <w:fldChar w:fldCharType="end"/>
      </w:r>
      <w:r>
        <w:fldChar w:fldCharType="end"/>
      </w:r>
    </w:p>
    <w:p>
      <w:pPr>
        <w:pStyle w:val="11"/>
        <w:tabs>
          <w:tab w:val="right" w:leader="dot" w:pos="8296"/>
        </w:tabs>
        <w:ind w:left="960"/>
        <w:rPr>
          <w:rFonts w:asciiTheme="minorHAnsi" w:hAnsiTheme="minorHAnsi" w:eastAsiaTheme="minorEastAsia" w:cstheme="minorBidi"/>
          <w:sz w:val="21"/>
          <w:szCs w:val="22"/>
        </w:rPr>
      </w:pPr>
      <w:r>
        <w:fldChar w:fldCharType="begin"/>
      </w:r>
      <w:r>
        <w:instrText xml:space="preserve"> HYPERLINK \l "_Toc75364223" </w:instrText>
      </w:r>
      <w:r>
        <w:fldChar w:fldCharType="separate"/>
      </w:r>
      <w:r>
        <w:rPr>
          <w:rStyle w:val="27"/>
          <w:rFonts w:hint="eastAsia"/>
        </w:rPr>
        <w:t>（二）笔记的内容</w:t>
      </w:r>
      <w:r>
        <w:tab/>
      </w:r>
      <w:r>
        <w:fldChar w:fldCharType="begin"/>
      </w:r>
      <w:r>
        <w:instrText xml:space="preserve"> PAGEREF _Toc75364223 \h </w:instrText>
      </w:r>
      <w:r>
        <w:fldChar w:fldCharType="separate"/>
      </w:r>
      <w:r>
        <w:t>21</w:t>
      </w:r>
      <w:r>
        <w:fldChar w:fldCharType="end"/>
      </w:r>
      <w:r>
        <w:fldChar w:fldCharType="end"/>
      </w:r>
    </w:p>
    <w:p>
      <w:pPr>
        <w:pStyle w:val="11"/>
        <w:tabs>
          <w:tab w:val="right" w:leader="dot" w:pos="8296"/>
        </w:tabs>
        <w:ind w:left="960"/>
        <w:rPr>
          <w:rFonts w:asciiTheme="minorHAnsi" w:hAnsiTheme="minorHAnsi" w:eastAsiaTheme="minorEastAsia" w:cstheme="minorBidi"/>
          <w:sz w:val="21"/>
          <w:szCs w:val="22"/>
        </w:rPr>
      </w:pPr>
      <w:r>
        <w:fldChar w:fldCharType="begin"/>
      </w:r>
      <w:r>
        <w:instrText xml:space="preserve"> HYPERLINK \l "_Toc75364224" </w:instrText>
      </w:r>
      <w:r>
        <w:fldChar w:fldCharType="separate"/>
      </w:r>
      <w:r>
        <w:rPr>
          <w:rStyle w:val="27"/>
          <w:rFonts w:hint="eastAsia"/>
        </w:rPr>
        <w:t>（三）笔记的记录和使用方法</w:t>
      </w:r>
      <w:r>
        <w:tab/>
      </w:r>
      <w:r>
        <w:fldChar w:fldCharType="begin"/>
      </w:r>
      <w:r>
        <w:instrText xml:space="preserve"> PAGEREF _Toc75364224 \h </w:instrText>
      </w:r>
      <w:r>
        <w:fldChar w:fldCharType="separate"/>
      </w:r>
      <w:r>
        <w:t>22</w:t>
      </w:r>
      <w:r>
        <w:fldChar w:fldCharType="end"/>
      </w:r>
      <w:r>
        <w:fldChar w:fldCharType="end"/>
      </w:r>
    </w:p>
    <w:p>
      <w:pPr>
        <w:pStyle w:val="11"/>
        <w:tabs>
          <w:tab w:val="right" w:leader="dot" w:pos="8296"/>
        </w:tabs>
        <w:ind w:left="960"/>
        <w:rPr>
          <w:rFonts w:asciiTheme="minorHAnsi" w:hAnsiTheme="minorHAnsi" w:eastAsiaTheme="minorEastAsia" w:cstheme="minorBidi"/>
          <w:sz w:val="21"/>
          <w:szCs w:val="22"/>
        </w:rPr>
      </w:pPr>
      <w:r>
        <w:fldChar w:fldCharType="begin"/>
      </w:r>
      <w:r>
        <w:instrText xml:space="preserve"> HYPERLINK \l "_Toc75364225" </w:instrText>
      </w:r>
      <w:r>
        <w:fldChar w:fldCharType="separate"/>
      </w:r>
      <w:r>
        <w:rPr>
          <w:rStyle w:val="27"/>
          <w:rFonts w:hint="eastAsia"/>
        </w:rPr>
        <w:t>（四）优秀笔记展示</w:t>
      </w:r>
      <w:r>
        <w:tab/>
      </w:r>
      <w:r>
        <w:fldChar w:fldCharType="begin"/>
      </w:r>
      <w:r>
        <w:instrText xml:space="preserve"> PAGEREF _Toc75364225 \h </w:instrText>
      </w:r>
      <w:r>
        <w:fldChar w:fldCharType="separate"/>
      </w:r>
      <w:r>
        <w:t>28</w:t>
      </w:r>
      <w:r>
        <w:fldChar w:fldCharType="end"/>
      </w:r>
      <w:r>
        <w:fldChar w:fldCharType="end"/>
      </w:r>
    </w:p>
    <w:p>
      <w:pPr>
        <w:pStyle w:val="11"/>
        <w:tabs>
          <w:tab w:val="right" w:leader="dot" w:pos="8296"/>
        </w:tabs>
        <w:ind w:left="960"/>
        <w:rPr>
          <w:rFonts w:asciiTheme="minorHAnsi" w:hAnsiTheme="minorHAnsi" w:eastAsiaTheme="minorEastAsia" w:cstheme="minorBidi"/>
          <w:sz w:val="21"/>
          <w:szCs w:val="22"/>
        </w:rPr>
      </w:pPr>
      <w:r>
        <w:fldChar w:fldCharType="begin"/>
      </w:r>
      <w:r>
        <w:instrText xml:space="preserve"> HYPERLINK \l "_Toc75364226" </w:instrText>
      </w:r>
      <w:r>
        <w:fldChar w:fldCharType="separate"/>
      </w:r>
      <w:r>
        <w:rPr>
          <w:rStyle w:val="27"/>
          <w:rFonts w:hint="eastAsia"/>
        </w:rPr>
        <w:t>（五）记笔记小贴士</w:t>
      </w:r>
      <w:r>
        <w:tab/>
      </w:r>
      <w:r>
        <w:fldChar w:fldCharType="begin"/>
      </w:r>
      <w:r>
        <w:instrText xml:space="preserve"> PAGEREF _Toc75364226 \h </w:instrText>
      </w:r>
      <w:r>
        <w:fldChar w:fldCharType="separate"/>
      </w:r>
      <w:r>
        <w:t>30</w:t>
      </w:r>
      <w:r>
        <w:fldChar w:fldCharType="end"/>
      </w:r>
      <w:r>
        <w:fldChar w:fldCharType="end"/>
      </w:r>
    </w:p>
    <w:p>
      <w:pPr>
        <w:pStyle w:val="18"/>
        <w:tabs>
          <w:tab w:val="right" w:leader="dot" w:pos="8296"/>
        </w:tabs>
        <w:ind w:left="480"/>
        <w:rPr>
          <w:rFonts w:asciiTheme="minorHAnsi" w:hAnsiTheme="minorHAnsi" w:eastAsiaTheme="minorEastAsia" w:cstheme="minorBidi"/>
          <w:b w:val="0"/>
          <w:sz w:val="21"/>
          <w:szCs w:val="22"/>
        </w:rPr>
      </w:pPr>
      <w:r>
        <w:fldChar w:fldCharType="begin"/>
      </w:r>
      <w:r>
        <w:instrText xml:space="preserve"> HYPERLINK \l "_Toc75364227" </w:instrText>
      </w:r>
      <w:r>
        <w:fldChar w:fldCharType="separate"/>
      </w:r>
      <w:r>
        <w:rPr>
          <w:rStyle w:val="27"/>
          <w:rFonts w:hint="eastAsia"/>
          <w:bCs/>
        </w:rPr>
        <w:t>三、日常学习方法</w:t>
      </w:r>
      <w:r>
        <w:tab/>
      </w:r>
      <w:r>
        <w:fldChar w:fldCharType="begin"/>
      </w:r>
      <w:r>
        <w:instrText xml:space="preserve"> PAGEREF _Toc75364227 \h </w:instrText>
      </w:r>
      <w:r>
        <w:fldChar w:fldCharType="separate"/>
      </w:r>
      <w:r>
        <w:t>33</w:t>
      </w:r>
      <w:r>
        <w:fldChar w:fldCharType="end"/>
      </w:r>
      <w:r>
        <w:fldChar w:fldCharType="end"/>
      </w:r>
    </w:p>
    <w:p>
      <w:pPr>
        <w:pStyle w:val="11"/>
        <w:tabs>
          <w:tab w:val="right" w:leader="dot" w:pos="8296"/>
        </w:tabs>
        <w:ind w:left="960"/>
        <w:rPr>
          <w:rFonts w:asciiTheme="minorHAnsi" w:hAnsiTheme="minorHAnsi" w:eastAsiaTheme="minorEastAsia" w:cstheme="minorBidi"/>
          <w:sz w:val="21"/>
          <w:szCs w:val="22"/>
        </w:rPr>
      </w:pPr>
      <w:r>
        <w:fldChar w:fldCharType="begin"/>
      </w:r>
      <w:r>
        <w:instrText xml:space="preserve"> HYPERLINK \l "_Toc75364228" </w:instrText>
      </w:r>
      <w:r>
        <w:fldChar w:fldCharType="separate"/>
      </w:r>
      <w:r>
        <w:rPr>
          <w:rStyle w:val="27"/>
          <w:rFonts w:hint="eastAsia"/>
        </w:rPr>
        <w:t>（一）预习和复习</w:t>
      </w:r>
      <w:r>
        <w:tab/>
      </w:r>
      <w:r>
        <w:fldChar w:fldCharType="begin"/>
      </w:r>
      <w:r>
        <w:instrText xml:space="preserve"> PAGEREF _Toc75364228 \h </w:instrText>
      </w:r>
      <w:r>
        <w:fldChar w:fldCharType="separate"/>
      </w:r>
      <w:r>
        <w:t>33</w:t>
      </w:r>
      <w:r>
        <w:fldChar w:fldCharType="end"/>
      </w:r>
      <w:r>
        <w:fldChar w:fldCharType="end"/>
      </w:r>
    </w:p>
    <w:p>
      <w:pPr>
        <w:pStyle w:val="11"/>
        <w:tabs>
          <w:tab w:val="right" w:leader="dot" w:pos="8296"/>
        </w:tabs>
        <w:ind w:left="960"/>
        <w:rPr>
          <w:rFonts w:asciiTheme="minorHAnsi" w:hAnsiTheme="minorHAnsi" w:eastAsiaTheme="minorEastAsia" w:cstheme="minorBidi"/>
          <w:sz w:val="21"/>
          <w:szCs w:val="22"/>
        </w:rPr>
      </w:pPr>
      <w:r>
        <w:fldChar w:fldCharType="begin"/>
      </w:r>
      <w:r>
        <w:instrText xml:space="preserve"> HYPERLINK \l "_Toc75364229" </w:instrText>
      </w:r>
      <w:r>
        <w:fldChar w:fldCharType="separate"/>
      </w:r>
      <w:r>
        <w:rPr>
          <w:rStyle w:val="27"/>
          <w:rFonts w:hint="eastAsia"/>
        </w:rPr>
        <w:t>（二）背诵与记忆</w:t>
      </w:r>
      <w:r>
        <w:tab/>
      </w:r>
      <w:r>
        <w:fldChar w:fldCharType="begin"/>
      </w:r>
      <w:r>
        <w:instrText xml:space="preserve"> PAGEREF _Toc75364229 \h </w:instrText>
      </w:r>
      <w:r>
        <w:fldChar w:fldCharType="separate"/>
      </w:r>
      <w:r>
        <w:t>34</w:t>
      </w:r>
      <w:r>
        <w:fldChar w:fldCharType="end"/>
      </w:r>
      <w:r>
        <w:fldChar w:fldCharType="end"/>
      </w:r>
    </w:p>
    <w:p>
      <w:pPr>
        <w:pStyle w:val="11"/>
        <w:tabs>
          <w:tab w:val="right" w:leader="dot" w:pos="8296"/>
        </w:tabs>
        <w:ind w:left="960"/>
        <w:rPr>
          <w:rFonts w:asciiTheme="minorHAnsi" w:hAnsiTheme="minorHAnsi" w:eastAsiaTheme="minorEastAsia" w:cstheme="minorBidi"/>
          <w:sz w:val="21"/>
          <w:szCs w:val="22"/>
        </w:rPr>
      </w:pPr>
      <w:r>
        <w:fldChar w:fldCharType="begin"/>
      </w:r>
      <w:r>
        <w:instrText xml:space="preserve"> HYPERLINK \l "_Toc75364230" </w:instrText>
      </w:r>
      <w:r>
        <w:fldChar w:fldCharType="separate"/>
      </w:r>
      <w:r>
        <w:rPr>
          <w:rStyle w:val="27"/>
          <w:rFonts w:hint="eastAsia"/>
        </w:rPr>
        <w:t>（三）期末考试复习攻略</w:t>
      </w:r>
      <w:r>
        <w:tab/>
      </w:r>
      <w:r>
        <w:fldChar w:fldCharType="begin"/>
      </w:r>
      <w:r>
        <w:instrText xml:space="preserve"> PAGEREF _Toc75364230 \h </w:instrText>
      </w:r>
      <w:r>
        <w:fldChar w:fldCharType="separate"/>
      </w:r>
      <w:r>
        <w:t>40</w:t>
      </w:r>
      <w:r>
        <w:fldChar w:fldCharType="end"/>
      </w:r>
      <w:r>
        <w:fldChar w:fldCharType="end"/>
      </w:r>
    </w:p>
    <w:p>
      <w:pPr>
        <w:pStyle w:val="11"/>
        <w:tabs>
          <w:tab w:val="right" w:leader="dot" w:pos="8296"/>
        </w:tabs>
        <w:ind w:left="960"/>
        <w:rPr>
          <w:rFonts w:asciiTheme="minorHAnsi" w:hAnsiTheme="minorHAnsi" w:eastAsiaTheme="minorEastAsia" w:cstheme="minorBidi"/>
          <w:sz w:val="21"/>
          <w:szCs w:val="22"/>
        </w:rPr>
      </w:pPr>
      <w:r>
        <w:fldChar w:fldCharType="begin"/>
      </w:r>
      <w:r>
        <w:instrText xml:space="preserve"> HYPERLINK \l "_Toc75364231" </w:instrText>
      </w:r>
      <w:r>
        <w:fldChar w:fldCharType="separate"/>
      </w:r>
      <w:r>
        <w:rPr>
          <w:rStyle w:val="27"/>
          <w:rFonts w:hint="eastAsia"/>
        </w:rPr>
        <w:t>（四）日常学习小贴士</w:t>
      </w:r>
      <w:r>
        <w:tab/>
      </w:r>
      <w:r>
        <w:fldChar w:fldCharType="begin"/>
      </w:r>
      <w:r>
        <w:instrText xml:space="preserve"> PAGEREF _Toc75364231 \h </w:instrText>
      </w:r>
      <w:r>
        <w:fldChar w:fldCharType="separate"/>
      </w:r>
      <w:r>
        <w:t>42</w:t>
      </w:r>
      <w:r>
        <w:fldChar w:fldCharType="end"/>
      </w:r>
      <w:r>
        <w:fldChar w:fldCharType="end"/>
      </w:r>
    </w:p>
    <w:p>
      <w:pPr>
        <w:pStyle w:val="18"/>
        <w:tabs>
          <w:tab w:val="right" w:leader="dot" w:pos="8296"/>
        </w:tabs>
        <w:ind w:left="480"/>
        <w:rPr>
          <w:rFonts w:asciiTheme="minorHAnsi" w:hAnsiTheme="minorHAnsi" w:eastAsiaTheme="minorEastAsia" w:cstheme="minorBidi"/>
          <w:b w:val="0"/>
          <w:sz w:val="21"/>
          <w:szCs w:val="22"/>
        </w:rPr>
      </w:pPr>
      <w:r>
        <w:fldChar w:fldCharType="begin"/>
      </w:r>
      <w:r>
        <w:instrText xml:space="preserve"> HYPERLINK \l "_Toc75364232" </w:instrText>
      </w:r>
      <w:r>
        <w:fldChar w:fldCharType="separate"/>
      </w:r>
      <w:r>
        <w:rPr>
          <w:rStyle w:val="27"/>
          <w:rFonts w:hint="eastAsia"/>
        </w:rPr>
        <w:t>四、综合技能提升</w:t>
      </w:r>
      <w:r>
        <w:tab/>
      </w:r>
      <w:r>
        <w:fldChar w:fldCharType="begin"/>
      </w:r>
      <w:r>
        <w:instrText xml:space="preserve"> PAGEREF _Toc75364232 \h </w:instrText>
      </w:r>
      <w:r>
        <w:fldChar w:fldCharType="separate"/>
      </w:r>
      <w:r>
        <w:t>45</w:t>
      </w:r>
      <w:r>
        <w:fldChar w:fldCharType="end"/>
      </w:r>
      <w:r>
        <w:fldChar w:fldCharType="end"/>
      </w:r>
    </w:p>
    <w:p>
      <w:pPr>
        <w:pStyle w:val="11"/>
        <w:tabs>
          <w:tab w:val="right" w:leader="dot" w:pos="8296"/>
        </w:tabs>
        <w:ind w:left="960"/>
        <w:rPr>
          <w:rFonts w:asciiTheme="minorHAnsi" w:hAnsiTheme="minorHAnsi" w:eastAsiaTheme="minorEastAsia" w:cstheme="minorBidi"/>
          <w:sz w:val="21"/>
          <w:szCs w:val="22"/>
        </w:rPr>
      </w:pPr>
      <w:r>
        <w:fldChar w:fldCharType="begin"/>
      </w:r>
      <w:r>
        <w:instrText xml:space="preserve"> HYPERLINK \l "_Toc75364233" </w:instrText>
      </w:r>
      <w:r>
        <w:fldChar w:fldCharType="separate"/>
      </w:r>
      <w:r>
        <w:rPr>
          <w:rStyle w:val="27"/>
          <w:rFonts w:hint="eastAsia"/>
        </w:rPr>
        <w:t>（一）常用面试技巧</w:t>
      </w:r>
      <w:r>
        <w:tab/>
      </w:r>
      <w:r>
        <w:fldChar w:fldCharType="begin"/>
      </w:r>
      <w:r>
        <w:instrText xml:space="preserve"> PAGEREF _Toc75364233 \h </w:instrText>
      </w:r>
      <w:r>
        <w:fldChar w:fldCharType="separate"/>
      </w:r>
      <w:r>
        <w:t>45</w:t>
      </w:r>
      <w:r>
        <w:fldChar w:fldCharType="end"/>
      </w:r>
      <w:r>
        <w:fldChar w:fldCharType="end"/>
      </w:r>
    </w:p>
    <w:p>
      <w:pPr>
        <w:pStyle w:val="11"/>
        <w:tabs>
          <w:tab w:val="right" w:leader="dot" w:pos="8296"/>
        </w:tabs>
        <w:ind w:left="960"/>
        <w:rPr>
          <w:rFonts w:asciiTheme="minorHAnsi" w:hAnsiTheme="minorHAnsi" w:eastAsiaTheme="minorEastAsia" w:cstheme="minorBidi"/>
          <w:sz w:val="21"/>
          <w:szCs w:val="22"/>
        </w:rPr>
      </w:pPr>
      <w:r>
        <w:fldChar w:fldCharType="begin"/>
      </w:r>
      <w:r>
        <w:instrText xml:space="preserve"> HYPERLINK \l "_Toc75364234" </w:instrText>
      </w:r>
      <w:r>
        <w:fldChar w:fldCharType="separate"/>
      </w:r>
      <w:r>
        <w:rPr>
          <w:rStyle w:val="27"/>
          <w:rFonts w:hint="eastAsia"/>
        </w:rPr>
        <w:t>（二）如何进行高效合作</w:t>
      </w:r>
      <w:r>
        <w:tab/>
      </w:r>
      <w:r>
        <w:fldChar w:fldCharType="begin"/>
      </w:r>
      <w:r>
        <w:instrText xml:space="preserve"> PAGEREF _Toc75364234 \h </w:instrText>
      </w:r>
      <w:r>
        <w:fldChar w:fldCharType="separate"/>
      </w:r>
      <w:r>
        <w:t>48</w:t>
      </w:r>
      <w:r>
        <w:fldChar w:fldCharType="end"/>
      </w:r>
      <w:r>
        <w:fldChar w:fldCharType="end"/>
      </w:r>
    </w:p>
    <w:p>
      <w:pPr>
        <w:pStyle w:val="16"/>
        <w:tabs>
          <w:tab w:val="right" w:leader="dot" w:pos="8296"/>
        </w:tabs>
        <w:rPr>
          <w:rFonts w:asciiTheme="minorHAnsi" w:hAnsiTheme="minorHAnsi" w:eastAsiaTheme="minorEastAsia" w:cstheme="minorBidi"/>
          <w:b w:val="0"/>
          <w:sz w:val="21"/>
          <w:szCs w:val="22"/>
        </w:rPr>
      </w:pPr>
      <w:r>
        <w:fldChar w:fldCharType="begin"/>
      </w:r>
      <w:r>
        <w:instrText xml:space="preserve"> HYPERLINK \l "_Toc75364235" </w:instrText>
      </w:r>
      <w:r>
        <w:fldChar w:fldCharType="separate"/>
      </w:r>
      <w:r>
        <w:rPr>
          <w:rStyle w:val="27"/>
          <w:rFonts w:hint="eastAsia"/>
        </w:rPr>
        <w:t>课程突破·英语学习篇</w:t>
      </w:r>
      <w:r>
        <w:tab/>
      </w:r>
      <w:r>
        <w:fldChar w:fldCharType="begin"/>
      </w:r>
      <w:r>
        <w:instrText xml:space="preserve"> PAGEREF _Toc75364235 \h </w:instrText>
      </w:r>
      <w:r>
        <w:fldChar w:fldCharType="separate"/>
      </w:r>
      <w:r>
        <w:t>51</w:t>
      </w:r>
      <w:r>
        <w:fldChar w:fldCharType="end"/>
      </w:r>
      <w:r>
        <w:fldChar w:fldCharType="end"/>
      </w:r>
    </w:p>
    <w:p>
      <w:pPr>
        <w:pStyle w:val="18"/>
        <w:tabs>
          <w:tab w:val="right" w:leader="dot" w:pos="8296"/>
        </w:tabs>
        <w:ind w:left="480"/>
        <w:rPr>
          <w:rFonts w:asciiTheme="minorHAnsi" w:hAnsiTheme="minorHAnsi" w:eastAsiaTheme="minorEastAsia" w:cstheme="minorBidi"/>
          <w:b w:val="0"/>
          <w:sz w:val="21"/>
          <w:szCs w:val="22"/>
        </w:rPr>
      </w:pPr>
      <w:r>
        <w:fldChar w:fldCharType="begin"/>
      </w:r>
      <w:r>
        <w:instrText xml:space="preserve"> HYPERLINK \l "_Toc75364236" </w:instrText>
      </w:r>
      <w:r>
        <w:fldChar w:fldCharType="separate"/>
      </w:r>
      <w:r>
        <w:rPr>
          <w:rStyle w:val="27"/>
          <w:rFonts w:hint="eastAsia"/>
        </w:rPr>
        <w:t>一、从高中到大学英语学习的过渡</w:t>
      </w:r>
      <w:r>
        <w:tab/>
      </w:r>
      <w:r>
        <w:fldChar w:fldCharType="begin"/>
      </w:r>
      <w:r>
        <w:instrText xml:space="preserve"> PAGEREF _Toc75364236 \h </w:instrText>
      </w:r>
      <w:r>
        <w:fldChar w:fldCharType="separate"/>
      </w:r>
      <w:r>
        <w:t>51</w:t>
      </w:r>
      <w:r>
        <w:fldChar w:fldCharType="end"/>
      </w:r>
      <w:r>
        <w:fldChar w:fldCharType="end"/>
      </w:r>
    </w:p>
    <w:p>
      <w:pPr>
        <w:pStyle w:val="11"/>
        <w:tabs>
          <w:tab w:val="right" w:leader="dot" w:pos="8296"/>
        </w:tabs>
        <w:ind w:left="960"/>
        <w:rPr>
          <w:rFonts w:asciiTheme="minorHAnsi" w:hAnsiTheme="minorHAnsi" w:eastAsiaTheme="minorEastAsia" w:cstheme="minorBidi"/>
          <w:sz w:val="21"/>
          <w:szCs w:val="22"/>
        </w:rPr>
      </w:pPr>
      <w:r>
        <w:fldChar w:fldCharType="begin"/>
      </w:r>
      <w:r>
        <w:instrText xml:space="preserve"> HYPERLINK \l "_Toc75364237" </w:instrText>
      </w:r>
      <w:r>
        <w:fldChar w:fldCharType="separate"/>
      </w:r>
      <w:r>
        <w:rPr>
          <w:rStyle w:val="27"/>
          <w:rFonts w:hint="eastAsia"/>
        </w:rPr>
        <w:t>（一）大学英语课程学习</w:t>
      </w:r>
      <w:r>
        <w:tab/>
      </w:r>
      <w:r>
        <w:fldChar w:fldCharType="begin"/>
      </w:r>
      <w:r>
        <w:instrText xml:space="preserve"> PAGEREF _Toc75364237 \h </w:instrText>
      </w:r>
      <w:r>
        <w:fldChar w:fldCharType="separate"/>
      </w:r>
      <w:r>
        <w:t>51</w:t>
      </w:r>
      <w:r>
        <w:fldChar w:fldCharType="end"/>
      </w:r>
      <w:r>
        <w:fldChar w:fldCharType="end"/>
      </w:r>
    </w:p>
    <w:p>
      <w:pPr>
        <w:pStyle w:val="11"/>
        <w:tabs>
          <w:tab w:val="right" w:leader="dot" w:pos="8296"/>
        </w:tabs>
        <w:ind w:left="960"/>
        <w:rPr>
          <w:rFonts w:asciiTheme="minorHAnsi" w:hAnsiTheme="minorHAnsi" w:eastAsiaTheme="minorEastAsia" w:cstheme="minorBidi"/>
          <w:sz w:val="21"/>
          <w:szCs w:val="22"/>
        </w:rPr>
      </w:pPr>
      <w:r>
        <w:fldChar w:fldCharType="begin"/>
      </w:r>
      <w:r>
        <w:instrText xml:space="preserve"> HYPERLINK \l "_Toc75364238" </w:instrText>
      </w:r>
      <w:r>
        <w:fldChar w:fldCharType="separate"/>
      </w:r>
      <w:r>
        <w:rPr>
          <w:rStyle w:val="27"/>
          <w:rFonts w:hint="eastAsia"/>
        </w:rPr>
        <w:t>（二）大学英语活动</w:t>
      </w:r>
      <w:r>
        <w:tab/>
      </w:r>
      <w:r>
        <w:fldChar w:fldCharType="begin"/>
      </w:r>
      <w:r>
        <w:instrText xml:space="preserve"> PAGEREF _Toc75364238 \h </w:instrText>
      </w:r>
      <w:r>
        <w:fldChar w:fldCharType="separate"/>
      </w:r>
      <w:r>
        <w:t>52</w:t>
      </w:r>
      <w:r>
        <w:fldChar w:fldCharType="end"/>
      </w:r>
      <w:r>
        <w:fldChar w:fldCharType="end"/>
      </w:r>
    </w:p>
    <w:p>
      <w:pPr>
        <w:pStyle w:val="11"/>
        <w:tabs>
          <w:tab w:val="right" w:leader="dot" w:pos="8296"/>
        </w:tabs>
        <w:ind w:left="960"/>
        <w:rPr>
          <w:rFonts w:asciiTheme="minorHAnsi" w:hAnsiTheme="minorHAnsi" w:eastAsiaTheme="minorEastAsia" w:cstheme="minorBidi"/>
          <w:sz w:val="21"/>
          <w:szCs w:val="22"/>
        </w:rPr>
      </w:pPr>
      <w:r>
        <w:fldChar w:fldCharType="begin"/>
      </w:r>
      <w:r>
        <w:instrText xml:space="preserve"> HYPERLINK \l "_Toc75364239" </w:instrText>
      </w:r>
      <w:r>
        <w:fldChar w:fldCharType="separate"/>
      </w:r>
      <w:r>
        <w:rPr>
          <w:rStyle w:val="27"/>
          <w:rFonts w:hint="eastAsia" w:cs="Courier New"/>
        </w:rPr>
        <w:t>（三）</w:t>
      </w:r>
      <w:r>
        <w:rPr>
          <w:rStyle w:val="27"/>
          <w:rFonts w:hint="eastAsia"/>
        </w:rPr>
        <w:t>川大英语类社团</w:t>
      </w:r>
      <w:r>
        <w:tab/>
      </w:r>
      <w:r>
        <w:fldChar w:fldCharType="begin"/>
      </w:r>
      <w:r>
        <w:instrText xml:space="preserve"> PAGEREF _Toc75364239 \h </w:instrText>
      </w:r>
      <w:r>
        <w:fldChar w:fldCharType="separate"/>
      </w:r>
      <w:r>
        <w:t>53</w:t>
      </w:r>
      <w:r>
        <w:fldChar w:fldCharType="end"/>
      </w:r>
      <w:r>
        <w:fldChar w:fldCharType="end"/>
      </w:r>
    </w:p>
    <w:p>
      <w:pPr>
        <w:pStyle w:val="18"/>
        <w:tabs>
          <w:tab w:val="right" w:leader="dot" w:pos="8296"/>
        </w:tabs>
        <w:ind w:left="480"/>
        <w:rPr>
          <w:rFonts w:asciiTheme="minorHAnsi" w:hAnsiTheme="minorHAnsi" w:eastAsiaTheme="minorEastAsia" w:cstheme="minorBidi"/>
          <w:b w:val="0"/>
          <w:sz w:val="21"/>
          <w:szCs w:val="22"/>
        </w:rPr>
      </w:pPr>
      <w:r>
        <w:fldChar w:fldCharType="begin"/>
      </w:r>
      <w:r>
        <w:instrText xml:space="preserve"> HYPERLINK \l "_Toc75364240" </w:instrText>
      </w:r>
      <w:r>
        <w:fldChar w:fldCharType="separate"/>
      </w:r>
      <w:r>
        <w:rPr>
          <w:rStyle w:val="27"/>
          <w:rFonts w:hint="eastAsia"/>
        </w:rPr>
        <w:t>二、日常英语学习</w:t>
      </w:r>
      <w:r>
        <w:tab/>
      </w:r>
      <w:r>
        <w:fldChar w:fldCharType="begin"/>
      </w:r>
      <w:r>
        <w:instrText xml:space="preserve"> PAGEREF _Toc75364240 \h </w:instrText>
      </w:r>
      <w:r>
        <w:fldChar w:fldCharType="separate"/>
      </w:r>
      <w:r>
        <w:t>53</w:t>
      </w:r>
      <w:r>
        <w:fldChar w:fldCharType="end"/>
      </w:r>
      <w:r>
        <w:fldChar w:fldCharType="end"/>
      </w:r>
    </w:p>
    <w:p>
      <w:pPr>
        <w:pStyle w:val="11"/>
        <w:tabs>
          <w:tab w:val="right" w:leader="dot" w:pos="8296"/>
        </w:tabs>
        <w:ind w:left="960"/>
        <w:rPr>
          <w:rFonts w:asciiTheme="minorHAnsi" w:hAnsiTheme="minorHAnsi" w:eastAsiaTheme="minorEastAsia" w:cstheme="minorBidi"/>
          <w:sz w:val="21"/>
          <w:szCs w:val="22"/>
        </w:rPr>
      </w:pPr>
      <w:r>
        <w:fldChar w:fldCharType="begin"/>
      </w:r>
      <w:r>
        <w:instrText xml:space="preserve"> HYPERLINK \l "_Toc75364241" </w:instrText>
      </w:r>
      <w:r>
        <w:fldChar w:fldCharType="separate"/>
      </w:r>
      <w:r>
        <w:rPr>
          <w:rStyle w:val="27"/>
          <w:rFonts w:hint="eastAsia"/>
        </w:rPr>
        <w:t>（一）听力训练</w:t>
      </w:r>
      <w:r>
        <w:tab/>
      </w:r>
      <w:r>
        <w:fldChar w:fldCharType="begin"/>
      </w:r>
      <w:r>
        <w:instrText xml:space="preserve"> PAGEREF _Toc75364241 \h </w:instrText>
      </w:r>
      <w:r>
        <w:fldChar w:fldCharType="separate"/>
      </w:r>
      <w:r>
        <w:t>53</w:t>
      </w:r>
      <w:r>
        <w:fldChar w:fldCharType="end"/>
      </w:r>
      <w:r>
        <w:fldChar w:fldCharType="end"/>
      </w:r>
    </w:p>
    <w:p>
      <w:pPr>
        <w:pStyle w:val="11"/>
        <w:tabs>
          <w:tab w:val="right" w:leader="dot" w:pos="8296"/>
        </w:tabs>
        <w:ind w:left="960"/>
        <w:rPr>
          <w:rFonts w:asciiTheme="minorHAnsi" w:hAnsiTheme="minorHAnsi" w:eastAsiaTheme="minorEastAsia" w:cstheme="minorBidi"/>
          <w:sz w:val="21"/>
          <w:szCs w:val="22"/>
        </w:rPr>
      </w:pPr>
      <w:r>
        <w:fldChar w:fldCharType="begin"/>
      </w:r>
      <w:r>
        <w:instrText xml:space="preserve"> HYPERLINK \l "_Toc75364242" </w:instrText>
      </w:r>
      <w:r>
        <w:fldChar w:fldCharType="separate"/>
      </w:r>
      <w:r>
        <w:rPr>
          <w:rStyle w:val="27"/>
          <w:rFonts w:hint="eastAsia"/>
        </w:rPr>
        <w:t>（二）口语训练</w:t>
      </w:r>
      <w:r>
        <w:tab/>
      </w:r>
      <w:r>
        <w:fldChar w:fldCharType="begin"/>
      </w:r>
      <w:r>
        <w:instrText xml:space="preserve"> PAGEREF _Toc75364242 \h </w:instrText>
      </w:r>
      <w:r>
        <w:fldChar w:fldCharType="separate"/>
      </w:r>
      <w:r>
        <w:t>55</w:t>
      </w:r>
      <w:r>
        <w:fldChar w:fldCharType="end"/>
      </w:r>
      <w:r>
        <w:fldChar w:fldCharType="end"/>
      </w:r>
    </w:p>
    <w:p>
      <w:pPr>
        <w:pStyle w:val="11"/>
        <w:tabs>
          <w:tab w:val="right" w:leader="dot" w:pos="8296"/>
        </w:tabs>
        <w:ind w:left="960"/>
        <w:rPr>
          <w:rFonts w:asciiTheme="minorHAnsi" w:hAnsiTheme="minorHAnsi" w:eastAsiaTheme="minorEastAsia" w:cstheme="minorBidi"/>
          <w:sz w:val="21"/>
          <w:szCs w:val="22"/>
        </w:rPr>
      </w:pPr>
      <w:r>
        <w:fldChar w:fldCharType="begin"/>
      </w:r>
      <w:r>
        <w:instrText xml:space="preserve"> HYPERLINK \l "_Toc75364243" </w:instrText>
      </w:r>
      <w:r>
        <w:fldChar w:fldCharType="separate"/>
      </w:r>
      <w:r>
        <w:rPr>
          <w:rStyle w:val="27"/>
          <w:rFonts w:hint="eastAsia"/>
        </w:rPr>
        <w:t>（三）阅读训练</w:t>
      </w:r>
      <w:r>
        <w:tab/>
      </w:r>
      <w:r>
        <w:fldChar w:fldCharType="begin"/>
      </w:r>
      <w:r>
        <w:instrText xml:space="preserve"> PAGEREF _Toc75364243 \h </w:instrText>
      </w:r>
      <w:r>
        <w:fldChar w:fldCharType="separate"/>
      </w:r>
      <w:r>
        <w:t>57</w:t>
      </w:r>
      <w:r>
        <w:fldChar w:fldCharType="end"/>
      </w:r>
      <w:r>
        <w:fldChar w:fldCharType="end"/>
      </w:r>
    </w:p>
    <w:p>
      <w:pPr>
        <w:pStyle w:val="11"/>
        <w:tabs>
          <w:tab w:val="right" w:leader="dot" w:pos="8296"/>
        </w:tabs>
        <w:ind w:left="960"/>
        <w:rPr>
          <w:rFonts w:asciiTheme="minorHAnsi" w:hAnsiTheme="minorHAnsi" w:eastAsiaTheme="minorEastAsia" w:cstheme="minorBidi"/>
          <w:sz w:val="21"/>
          <w:szCs w:val="22"/>
        </w:rPr>
      </w:pPr>
      <w:r>
        <w:fldChar w:fldCharType="begin"/>
      </w:r>
      <w:r>
        <w:instrText xml:space="preserve"> HYPERLINK \l "_Toc75364244" </w:instrText>
      </w:r>
      <w:r>
        <w:fldChar w:fldCharType="separate"/>
      </w:r>
      <w:r>
        <w:rPr>
          <w:rStyle w:val="27"/>
          <w:rFonts w:hint="eastAsia"/>
        </w:rPr>
        <w:t>（四）写作训练</w:t>
      </w:r>
      <w:r>
        <w:tab/>
      </w:r>
      <w:r>
        <w:fldChar w:fldCharType="begin"/>
      </w:r>
      <w:r>
        <w:instrText xml:space="preserve"> PAGEREF _Toc75364244 \h </w:instrText>
      </w:r>
      <w:r>
        <w:fldChar w:fldCharType="separate"/>
      </w:r>
      <w:r>
        <w:t>58</w:t>
      </w:r>
      <w:r>
        <w:fldChar w:fldCharType="end"/>
      </w:r>
      <w:r>
        <w:fldChar w:fldCharType="end"/>
      </w:r>
    </w:p>
    <w:p>
      <w:pPr>
        <w:pStyle w:val="18"/>
        <w:tabs>
          <w:tab w:val="right" w:leader="dot" w:pos="8296"/>
        </w:tabs>
        <w:ind w:left="480"/>
        <w:rPr>
          <w:rFonts w:asciiTheme="minorHAnsi" w:hAnsiTheme="minorHAnsi" w:eastAsiaTheme="minorEastAsia" w:cstheme="minorBidi"/>
          <w:b w:val="0"/>
          <w:sz w:val="21"/>
          <w:szCs w:val="22"/>
        </w:rPr>
      </w:pPr>
      <w:r>
        <w:fldChar w:fldCharType="begin"/>
      </w:r>
      <w:r>
        <w:instrText xml:space="preserve"> HYPERLINK \l "_Toc75364245" </w:instrText>
      </w:r>
      <w:r>
        <w:fldChar w:fldCharType="separate"/>
      </w:r>
      <w:r>
        <w:rPr>
          <w:rStyle w:val="27"/>
          <w:rFonts w:hint="eastAsia"/>
        </w:rPr>
        <w:t>三、四六级考试</w:t>
      </w:r>
      <w:r>
        <w:tab/>
      </w:r>
      <w:r>
        <w:fldChar w:fldCharType="begin"/>
      </w:r>
      <w:r>
        <w:instrText xml:space="preserve"> PAGEREF _Toc75364245 \h </w:instrText>
      </w:r>
      <w:r>
        <w:fldChar w:fldCharType="separate"/>
      </w:r>
      <w:r>
        <w:t>59</w:t>
      </w:r>
      <w:r>
        <w:fldChar w:fldCharType="end"/>
      </w:r>
      <w:r>
        <w:fldChar w:fldCharType="end"/>
      </w:r>
    </w:p>
    <w:p>
      <w:pPr>
        <w:pStyle w:val="11"/>
        <w:tabs>
          <w:tab w:val="right" w:leader="dot" w:pos="8296"/>
        </w:tabs>
        <w:ind w:left="960"/>
        <w:rPr>
          <w:rFonts w:asciiTheme="minorHAnsi" w:hAnsiTheme="minorHAnsi" w:eastAsiaTheme="minorEastAsia" w:cstheme="minorBidi"/>
          <w:sz w:val="21"/>
          <w:szCs w:val="22"/>
        </w:rPr>
      </w:pPr>
      <w:r>
        <w:fldChar w:fldCharType="begin"/>
      </w:r>
      <w:r>
        <w:instrText xml:space="preserve"> HYPERLINK \l "_Toc75364246" </w:instrText>
      </w:r>
      <w:r>
        <w:fldChar w:fldCharType="separate"/>
      </w:r>
      <w:r>
        <w:rPr>
          <w:rStyle w:val="27"/>
          <w:rFonts w:hint="eastAsia"/>
        </w:rPr>
        <w:t>（一）考试简介及流程</w:t>
      </w:r>
      <w:r>
        <w:tab/>
      </w:r>
      <w:r>
        <w:fldChar w:fldCharType="begin"/>
      </w:r>
      <w:r>
        <w:instrText xml:space="preserve"> PAGEREF _Toc75364246 \h </w:instrText>
      </w:r>
      <w:r>
        <w:fldChar w:fldCharType="separate"/>
      </w:r>
      <w:r>
        <w:t>59</w:t>
      </w:r>
      <w:r>
        <w:fldChar w:fldCharType="end"/>
      </w:r>
      <w:r>
        <w:fldChar w:fldCharType="end"/>
      </w:r>
    </w:p>
    <w:p>
      <w:pPr>
        <w:pStyle w:val="11"/>
        <w:tabs>
          <w:tab w:val="right" w:leader="dot" w:pos="8296"/>
        </w:tabs>
        <w:ind w:left="960"/>
        <w:rPr>
          <w:rFonts w:asciiTheme="minorHAnsi" w:hAnsiTheme="minorHAnsi" w:eastAsiaTheme="minorEastAsia" w:cstheme="minorBidi"/>
          <w:sz w:val="21"/>
          <w:szCs w:val="22"/>
        </w:rPr>
      </w:pPr>
      <w:r>
        <w:fldChar w:fldCharType="begin"/>
      </w:r>
      <w:r>
        <w:instrText xml:space="preserve"> HYPERLINK \l "_Toc75364247" </w:instrText>
      </w:r>
      <w:r>
        <w:fldChar w:fldCharType="separate"/>
      </w:r>
      <w:r>
        <w:rPr>
          <w:rStyle w:val="27"/>
          <w:rFonts w:hint="eastAsia"/>
        </w:rPr>
        <w:t>（二）考前准备方法——四六级复习计划</w:t>
      </w:r>
      <w:r>
        <w:tab/>
      </w:r>
      <w:r>
        <w:fldChar w:fldCharType="begin"/>
      </w:r>
      <w:r>
        <w:instrText xml:space="preserve"> PAGEREF _Toc75364247 \h </w:instrText>
      </w:r>
      <w:r>
        <w:fldChar w:fldCharType="separate"/>
      </w:r>
      <w:r>
        <w:t>62</w:t>
      </w:r>
      <w:r>
        <w:fldChar w:fldCharType="end"/>
      </w:r>
      <w:r>
        <w:fldChar w:fldCharType="end"/>
      </w:r>
    </w:p>
    <w:p>
      <w:pPr>
        <w:pStyle w:val="11"/>
        <w:tabs>
          <w:tab w:val="right" w:leader="dot" w:pos="8296"/>
        </w:tabs>
        <w:ind w:left="960"/>
        <w:rPr>
          <w:rFonts w:asciiTheme="minorHAnsi" w:hAnsiTheme="minorHAnsi" w:eastAsiaTheme="minorEastAsia" w:cstheme="minorBidi"/>
          <w:sz w:val="21"/>
          <w:szCs w:val="22"/>
        </w:rPr>
      </w:pPr>
      <w:r>
        <w:fldChar w:fldCharType="begin"/>
      </w:r>
      <w:r>
        <w:instrText xml:space="preserve"> HYPERLINK \l "_Toc75364248" </w:instrText>
      </w:r>
      <w:r>
        <w:fldChar w:fldCharType="separate"/>
      </w:r>
      <w:r>
        <w:rPr>
          <w:rStyle w:val="27"/>
          <w:rFonts w:hint="eastAsia"/>
        </w:rPr>
        <w:t>（三）日常英语学习小贴士</w:t>
      </w:r>
      <w:r>
        <w:tab/>
      </w:r>
      <w:r>
        <w:fldChar w:fldCharType="begin"/>
      </w:r>
      <w:r>
        <w:instrText xml:space="preserve"> PAGEREF _Toc75364248 \h </w:instrText>
      </w:r>
      <w:r>
        <w:fldChar w:fldCharType="separate"/>
      </w:r>
      <w:r>
        <w:t>71</w:t>
      </w:r>
      <w:r>
        <w:fldChar w:fldCharType="end"/>
      </w:r>
      <w:r>
        <w:fldChar w:fldCharType="end"/>
      </w:r>
    </w:p>
    <w:p>
      <w:pPr>
        <w:pStyle w:val="18"/>
        <w:tabs>
          <w:tab w:val="right" w:leader="dot" w:pos="8296"/>
        </w:tabs>
        <w:ind w:left="480"/>
        <w:rPr>
          <w:rFonts w:asciiTheme="minorHAnsi" w:hAnsiTheme="minorHAnsi" w:eastAsiaTheme="minorEastAsia" w:cstheme="minorBidi"/>
          <w:b w:val="0"/>
          <w:sz w:val="21"/>
          <w:szCs w:val="22"/>
        </w:rPr>
      </w:pPr>
      <w:r>
        <w:fldChar w:fldCharType="begin"/>
      </w:r>
      <w:r>
        <w:instrText xml:space="preserve"> HYPERLINK \l "_Toc75364249" </w:instrText>
      </w:r>
      <w:r>
        <w:fldChar w:fldCharType="separate"/>
      </w:r>
      <w:r>
        <w:rPr>
          <w:rStyle w:val="27"/>
          <w:rFonts w:hint="eastAsia"/>
        </w:rPr>
        <w:t>四、雅思（</w:t>
      </w:r>
      <w:r>
        <w:rPr>
          <w:rStyle w:val="27"/>
        </w:rPr>
        <w:t>IELTS</w:t>
      </w:r>
      <w:r>
        <w:rPr>
          <w:rStyle w:val="27"/>
          <w:rFonts w:hint="eastAsia"/>
        </w:rPr>
        <w:t>）和托福（</w:t>
      </w:r>
      <w:r>
        <w:rPr>
          <w:rStyle w:val="27"/>
        </w:rPr>
        <w:t>TOFEL</w:t>
      </w:r>
      <w:r>
        <w:rPr>
          <w:rStyle w:val="27"/>
          <w:rFonts w:hint="eastAsia"/>
        </w:rPr>
        <w:t>）考试</w:t>
      </w:r>
      <w:r>
        <w:tab/>
      </w:r>
      <w:r>
        <w:fldChar w:fldCharType="begin"/>
      </w:r>
      <w:r>
        <w:instrText xml:space="preserve"> PAGEREF _Toc75364249 \h </w:instrText>
      </w:r>
      <w:r>
        <w:fldChar w:fldCharType="separate"/>
      </w:r>
      <w:r>
        <w:t>72</w:t>
      </w:r>
      <w:r>
        <w:fldChar w:fldCharType="end"/>
      </w:r>
      <w:r>
        <w:fldChar w:fldCharType="end"/>
      </w:r>
    </w:p>
    <w:p>
      <w:pPr>
        <w:pStyle w:val="11"/>
        <w:tabs>
          <w:tab w:val="right" w:leader="dot" w:pos="8296"/>
        </w:tabs>
        <w:ind w:left="960"/>
        <w:rPr>
          <w:rFonts w:asciiTheme="minorHAnsi" w:hAnsiTheme="minorHAnsi" w:eastAsiaTheme="minorEastAsia" w:cstheme="minorBidi"/>
          <w:sz w:val="21"/>
          <w:szCs w:val="22"/>
        </w:rPr>
      </w:pPr>
      <w:r>
        <w:fldChar w:fldCharType="begin"/>
      </w:r>
      <w:r>
        <w:instrText xml:space="preserve"> HYPERLINK \l "_Toc75364250" </w:instrText>
      </w:r>
      <w:r>
        <w:fldChar w:fldCharType="separate"/>
      </w:r>
      <w:r>
        <w:rPr>
          <w:rStyle w:val="27"/>
          <w:rFonts w:hint="eastAsia"/>
        </w:rPr>
        <w:t>（一）雅思（</w:t>
      </w:r>
      <w:r>
        <w:rPr>
          <w:rStyle w:val="27"/>
        </w:rPr>
        <w:t>IELTS</w:t>
      </w:r>
      <w:r>
        <w:rPr>
          <w:rStyle w:val="27"/>
          <w:rFonts w:hint="eastAsia"/>
        </w:rPr>
        <w:t>）考试</w:t>
      </w:r>
      <w:r>
        <w:tab/>
      </w:r>
      <w:r>
        <w:fldChar w:fldCharType="begin"/>
      </w:r>
      <w:r>
        <w:instrText xml:space="preserve"> PAGEREF _Toc75364250 \h </w:instrText>
      </w:r>
      <w:r>
        <w:fldChar w:fldCharType="separate"/>
      </w:r>
      <w:r>
        <w:t>72</w:t>
      </w:r>
      <w:r>
        <w:fldChar w:fldCharType="end"/>
      </w:r>
      <w:r>
        <w:fldChar w:fldCharType="end"/>
      </w:r>
    </w:p>
    <w:p>
      <w:pPr>
        <w:pStyle w:val="11"/>
        <w:tabs>
          <w:tab w:val="right" w:leader="dot" w:pos="8296"/>
        </w:tabs>
        <w:ind w:left="960"/>
        <w:rPr>
          <w:rFonts w:asciiTheme="minorHAnsi" w:hAnsiTheme="minorHAnsi" w:eastAsiaTheme="minorEastAsia" w:cstheme="minorBidi"/>
          <w:sz w:val="21"/>
          <w:szCs w:val="22"/>
        </w:rPr>
      </w:pPr>
      <w:r>
        <w:fldChar w:fldCharType="begin"/>
      </w:r>
      <w:r>
        <w:instrText xml:space="preserve"> HYPERLINK \l "_Toc75364251" </w:instrText>
      </w:r>
      <w:r>
        <w:fldChar w:fldCharType="separate"/>
      </w:r>
      <w:r>
        <w:rPr>
          <w:rStyle w:val="27"/>
          <w:rFonts w:hint="eastAsia"/>
        </w:rPr>
        <w:t>（二）托福（</w:t>
      </w:r>
      <w:r>
        <w:rPr>
          <w:rStyle w:val="27"/>
        </w:rPr>
        <w:t>TOFEL</w:t>
      </w:r>
      <w:r>
        <w:rPr>
          <w:rStyle w:val="27"/>
          <w:rFonts w:hint="eastAsia"/>
        </w:rPr>
        <w:t>）考试</w:t>
      </w:r>
      <w:r>
        <w:tab/>
      </w:r>
      <w:r>
        <w:fldChar w:fldCharType="begin"/>
      </w:r>
      <w:r>
        <w:instrText xml:space="preserve"> PAGEREF _Toc75364251 \h </w:instrText>
      </w:r>
      <w:r>
        <w:fldChar w:fldCharType="separate"/>
      </w:r>
      <w:r>
        <w:t>77</w:t>
      </w:r>
      <w:r>
        <w:fldChar w:fldCharType="end"/>
      </w:r>
      <w:r>
        <w:fldChar w:fldCharType="end"/>
      </w:r>
    </w:p>
    <w:p>
      <w:pPr>
        <w:pStyle w:val="11"/>
        <w:tabs>
          <w:tab w:val="right" w:leader="dot" w:pos="8296"/>
        </w:tabs>
        <w:ind w:left="960"/>
        <w:rPr>
          <w:rFonts w:asciiTheme="minorHAnsi" w:hAnsiTheme="minorHAnsi" w:eastAsiaTheme="minorEastAsia" w:cstheme="minorBidi"/>
          <w:sz w:val="21"/>
          <w:szCs w:val="22"/>
        </w:rPr>
      </w:pPr>
      <w:r>
        <w:fldChar w:fldCharType="begin"/>
      </w:r>
      <w:r>
        <w:instrText xml:space="preserve"> HYPERLINK \l "_Toc75364252" </w:instrText>
      </w:r>
      <w:r>
        <w:fldChar w:fldCharType="separate"/>
      </w:r>
      <w:r>
        <w:rPr>
          <w:rStyle w:val="27"/>
          <w:rFonts w:hint="eastAsia"/>
        </w:rPr>
        <w:t>（三）雅思托福考试小贴士</w:t>
      </w:r>
      <w:r>
        <w:tab/>
      </w:r>
      <w:r>
        <w:fldChar w:fldCharType="begin"/>
      </w:r>
      <w:r>
        <w:instrText xml:space="preserve"> PAGEREF _Toc75364252 \h </w:instrText>
      </w:r>
      <w:r>
        <w:fldChar w:fldCharType="separate"/>
      </w:r>
      <w:r>
        <w:t>81</w:t>
      </w:r>
      <w:r>
        <w:fldChar w:fldCharType="end"/>
      </w:r>
      <w:r>
        <w:fldChar w:fldCharType="end"/>
      </w:r>
    </w:p>
    <w:p>
      <w:pPr>
        <w:pStyle w:val="16"/>
        <w:tabs>
          <w:tab w:val="right" w:leader="dot" w:pos="8296"/>
        </w:tabs>
        <w:rPr>
          <w:rFonts w:asciiTheme="minorHAnsi" w:hAnsiTheme="minorHAnsi" w:eastAsiaTheme="minorEastAsia" w:cstheme="minorBidi"/>
          <w:b w:val="0"/>
          <w:sz w:val="21"/>
          <w:szCs w:val="22"/>
        </w:rPr>
      </w:pPr>
      <w:r>
        <w:fldChar w:fldCharType="begin"/>
      </w:r>
      <w:r>
        <w:instrText xml:space="preserve"> HYPERLINK \l "_Toc75364253" </w:instrText>
      </w:r>
      <w:r>
        <w:fldChar w:fldCharType="separate"/>
      </w:r>
      <w:r>
        <w:rPr>
          <w:rStyle w:val="27"/>
          <w:rFonts w:hint="eastAsia"/>
        </w:rPr>
        <w:t>课程突破·数学学习篇</w:t>
      </w:r>
      <w:r>
        <w:tab/>
      </w:r>
      <w:r>
        <w:fldChar w:fldCharType="begin"/>
      </w:r>
      <w:r>
        <w:instrText xml:space="preserve"> PAGEREF _Toc75364253 \h </w:instrText>
      </w:r>
      <w:r>
        <w:fldChar w:fldCharType="separate"/>
      </w:r>
      <w:r>
        <w:t>83</w:t>
      </w:r>
      <w:r>
        <w:fldChar w:fldCharType="end"/>
      </w:r>
      <w:r>
        <w:fldChar w:fldCharType="end"/>
      </w:r>
    </w:p>
    <w:p>
      <w:pPr>
        <w:pStyle w:val="18"/>
        <w:tabs>
          <w:tab w:val="right" w:leader="dot" w:pos="8296"/>
        </w:tabs>
        <w:ind w:left="480"/>
        <w:rPr>
          <w:rFonts w:asciiTheme="minorHAnsi" w:hAnsiTheme="minorHAnsi" w:eastAsiaTheme="minorEastAsia" w:cstheme="minorBidi"/>
          <w:b w:val="0"/>
          <w:sz w:val="21"/>
          <w:szCs w:val="22"/>
        </w:rPr>
      </w:pPr>
      <w:r>
        <w:fldChar w:fldCharType="begin"/>
      </w:r>
      <w:r>
        <w:instrText xml:space="preserve"> HYPERLINK \l "_Toc75364254" </w:instrText>
      </w:r>
      <w:r>
        <w:fldChar w:fldCharType="separate"/>
      </w:r>
      <w:r>
        <w:rPr>
          <w:rStyle w:val="27"/>
          <w:rFonts w:hint="eastAsia"/>
        </w:rPr>
        <w:t>一、学习方法</w:t>
      </w:r>
      <w:r>
        <w:tab/>
      </w:r>
      <w:r>
        <w:fldChar w:fldCharType="begin"/>
      </w:r>
      <w:r>
        <w:instrText xml:space="preserve"> PAGEREF _Toc75364254 \h </w:instrText>
      </w:r>
      <w:r>
        <w:fldChar w:fldCharType="separate"/>
      </w:r>
      <w:r>
        <w:t>83</w:t>
      </w:r>
      <w:r>
        <w:fldChar w:fldCharType="end"/>
      </w:r>
      <w:r>
        <w:fldChar w:fldCharType="end"/>
      </w:r>
    </w:p>
    <w:p>
      <w:pPr>
        <w:pStyle w:val="11"/>
        <w:tabs>
          <w:tab w:val="right" w:leader="dot" w:pos="8296"/>
        </w:tabs>
        <w:ind w:left="960"/>
        <w:rPr>
          <w:rFonts w:asciiTheme="minorHAnsi" w:hAnsiTheme="minorHAnsi" w:eastAsiaTheme="minorEastAsia" w:cstheme="minorBidi"/>
          <w:sz w:val="21"/>
          <w:szCs w:val="22"/>
        </w:rPr>
      </w:pPr>
      <w:r>
        <w:fldChar w:fldCharType="begin"/>
      </w:r>
      <w:r>
        <w:instrText xml:space="preserve"> HYPERLINK \l "_Toc75364255" </w:instrText>
      </w:r>
      <w:r>
        <w:fldChar w:fldCharType="separate"/>
      </w:r>
      <w:r>
        <w:rPr>
          <w:rStyle w:val="27"/>
          <w:rFonts w:hint="eastAsia"/>
        </w:rPr>
        <w:t>（一）日常学习</w:t>
      </w:r>
      <w:r>
        <w:tab/>
      </w:r>
      <w:r>
        <w:fldChar w:fldCharType="begin"/>
      </w:r>
      <w:r>
        <w:instrText xml:space="preserve"> PAGEREF _Toc75364255 \h </w:instrText>
      </w:r>
      <w:r>
        <w:fldChar w:fldCharType="separate"/>
      </w:r>
      <w:r>
        <w:t>83</w:t>
      </w:r>
      <w:r>
        <w:fldChar w:fldCharType="end"/>
      </w:r>
      <w:r>
        <w:fldChar w:fldCharType="end"/>
      </w:r>
    </w:p>
    <w:p>
      <w:pPr>
        <w:pStyle w:val="11"/>
        <w:tabs>
          <w:tab w:val="right" w:leader="dot" w:pos="8296"/>
        </w:tabs>
        <w:ind w:left="960"/>
        <w:rPr>
          <w:rFonts w:asciiTheme="minorHAnsi" w:hAnsiTheme="minorHAnsi" w:eastAsiaTheme="minorEastAsia" w:cstheme="minorBidi"/>
          <w:sz w:val="21"/>
          <w:szCs w:val="22"/>
        </w:rPr>
      </w:pPr>
      <w:r>
        <w:fldChar w:fldCharType="begin"/>
      </w:r>
      <w:r>
        <w:instrText xml:space="preserve"> HYPERLINK \l "_Toc75364256" </w:instrText>
      </w:r>
      <w:r>
        <w:fldChar w:fldCharType="separate"/>
      </w:r>
      <w:r>
        <w:rPr>
          <w:rStyle w:val="27"/>
          <w:rFonts w:hint="eastAsia"/>
        </w:rPr>
        <w:t>（二）考前复习</w:t>
      </w:r>
      <w:r>
        <w:tab/>
      </w:r>
      <w:r>
        <w:fldChar w:fldCharType="begin"/>
      </w:r>
      <w:r>
        <w:instrText xml:space="preserve"> PAGEREF _Toc75364256 \h </w:instrText>
      </w:r>
      <w:r>
        <w:fldChar w:fldCharType="separate"/>
      </w:r>
      <w:r>
        <w:t>85</w:t>
      </w:r>
      <w:r>
        <w:fldChar w:fldCharType="end"/>
      </w:r>
      <w:r>
        <w:fldChar w:fldCharType="end"/>
      </w:r>
    </w:p>
    <w:p>
      <w:pPr>
        <w:pStyle w:val="18"/>
        <w:tabs>
          <w:tab w:val="right" w:leader="dot" w:pos="8296"/>
        </w:tabs>
        <w:ind w:left="480"/>
        <w:rPr>
          <w:rFonts w:asciiTheme="minorHAnsi" w:hAnsiTheme="minorHAnsi" w:eastAsiaTheme="minorEastAsia" w:cstheme="minorBidi"/>
          <w:b w:val="0"/>
          <w:sz w:val="21"/>
          <w:szCs w:val="22"/>
        </w:rPr>
      </w:pPr>
      <w:r>
        <w:fldChar w:fldCharType="begin"/>
      </w:r>
      <w:r>
        <w:instrText xml:space="preserve"> HYPERLINK \l "_Toc75364257" </w:instrText>
      </w:r>
      <w:r>
        <w:fldChar w:fldCharType="separate"/>
      </w:r>
      <w:r>
        <w:rPr>
          <w:rStyle w:val="27"/>
          <w:rFonts w:hint="eastAsia"/>
        </w:rPr>
        <w:t>二、学习资料推荐</w:t>
      </w:r>
      <w:r>
        <w:tab/>
      </w:r>
      <w:r>
        <w:fldChar w:fldCharType="begin"/>
      </w:r>
      <w:r>
        <w:instrText xml:space="preserve"> PAGEREF _Toc75364257 \h </w:instrText>
      </w:r>
      <w:r>
        <w:fldChar w:fldCharType="separate"/>
      </w:r>
      <w:r>
        <w:t>86</w:t>
      </w:r>
      <w:r>
        <w:fldChar w:fldCharType="end"/>
      </w:r>
      <w:r>
        <w:fldChar w:fldCharType="end"/>
      </w:r>
    </w:p>
    <w:p>
      <w:pPr>
        <w:pStyle w:val="11"/>
        <w:tabs>
          <w:tab w:val="right" w:leader="dot" w:pos="8296"/>
        </w:tabs>
        <w:ind w:left="960"/>
        <w:rPr>
          <w:rFonts w:asciiTheme="minorHAnsi" w:hAnsiTheme="minorHAnsi" w:eastAsiaTheme="minorEastAsia" w:cstheme="minorBidi"/>
          <w:sz w:val="21"/>
          <w:szCs w:val="22"/>
        </w:rPr>
      </w:pPr>
      <w:r>
        <w:fldChar w:fldCharType="begin"/>
      </w:r>
      <w:r>
        <w:instrText xml:space="preserve"> HYPERLINK \l "_Toc75364258" </w:instrText>
      </w:r>
      <w:r>
        <w:fldChar w:fldCharType="separate"/>
      </w:r>
      <w:r>
        <w:rPr>
          <w:rStyle w:val="27"/>
          <w:rFonts w:hint="eastAsia"/>
        </w:rPr>
        <w:t>（一）</w:t>
      </w:r>
      <w:r>
        <w:rPr>
          <w:rStyle w:val="27"/>
        </w:rPr>
        <w:t xml:space="preserve"> </w:t>
      </w:r>
      <w:r>
        <w:rPr>
          <w:rStyle w:val="27"/>
          <w:rFonts w:hint="eastAsia"/>
        </w:rPr>
        <w:t>教材</w:t>
      </w:r>
      <w:r>
        <w:rPr>
          <w:rStyle w:val="27"/>
        </w:rPr>
        <w:t>&amp;</w:t>
      </w:r>
      <w:r>
        <w:rPr>
          <w:rStyle w:val="27"/>
          <w:rFonts w:hint="eastAsia"/>
        </w:rPr>
        <w:t>教辅</w:t>
      </w:r>
      <w:r>
        <w:tab/>
      </w:r>
      <w:r>
        <w:fldChar w:fldCharType="begin"/>
      </w:r>
      <w:r>
        <w:instrText xml:space="preserve"> PAGEREF _Toc75364258 \h </w:instrText>
      </w:r>
      <w:r>
        <w:fldChar w:fldCharType="separate"/>
      </w:r>
      <w:r>
        <w:t>86</w:t>
      </w:r>
      <w:r>
        <w:fldChar w:fldCharType="end"/>
      </w:r>
      <w:r>
        <w:fldChar w:fldCharType="end"/>
      </w:r>
    </w:p>
    <w:p>
      <w:pPr>
        <w:pStyle w:val="11"/>
        <w:tabs>
          <w:tab w:val="right" w:leader="dot" w:pos="8296"/>
        </w:tabs>
        <w:ind w:left="960"/>
        <w:rPr>
          <w:rFonts w:asciiTheme="minorHAnsi" w:hAnsiTheme="minorHAnsi" w:eastAsiaTheme="minorEastAsia" w:cstheme="minorBidi"/>
          <w:sz w:val="21"/>
          <w:szCs w:val="22"/>
        </w:rPr>
      </w:pPr>
      <w:r>
        <w:fldChar w:fldCharType="begin"/>
      </w:r>
      <w:r>
        <w:instrText xml:space="preserve"> HYPERLINK \l "_Toc75364259" </w:instrText>
      </w:r>
      <w:r>
        <w:fldChar w:fldCharType="separate"/>
      </w:r>
      <w:r>
        <w:rPr>
          <w:rStyle w:val="27"/>
          <w:rFonts w:hint="eastAsia"/>
        </w:rPr>
        <w:t>（二）网课</w:t>
      </w:r>
      <w:r>
        <w:tab/>
      </w:r>
      <w:r>
        <w:fldChar w:fldCharType="begin"/>
      </w:r>
      <w:r>
        <w:instrText xml:space="preserve"> PAGEREF _Toc75364259 \h </w:instrText>
      </w:r>
      <w:r>
        <w:fldChar w:fldCharType="separate"/>
      </w:r>
      <w:r>
        <w:t>88</w:t>
      </w:r>
      <w:r>
        <w:fldChar w:fldCharType="end"/>
      </w:r>
      <w:r>
        <w:fldChar w:fldCharType="end"/>
      </w:r>
    </w:p>
    <w:p>
      <w:pPr>
        <w:pStyle w:val="11"/>
        <w:tabs>
          <w:tab w:val="right" w:leader="dot" w:pos="8296"/>
        </w:tabs>
        <w:ind w:left="960"/>
        <w:rPr>
          <w:rFonts w:asciiTheme="minorHAnsi" w:hAnsiTheme="minorHAnsi" w:eastAsiaTheme="minorEastAsia" w:cstheme="minorBidi"/>
          <w:sz w:val="21"/>
          <w:szCs w:val="22"/>
        </w:rPr>
      </w:pPr>
      <w:r>
        <w:fldChar w:fldCharType="begin"/>
      </w:r>
      <w:r>
        <w:instrText xml:space="preserve"> HYPERLINK \l "_Toc75364260" </w:instrText>
      </w:r>
      <w:r>
        <w:fldChar w:fldCharType="separate"/>
      </w:r>
      <w:r>
        <w:rPr>
          <w:rStyle w:val="27"/>
          <w:rFonts w:hint="eastAsia"/>
        </w:rPr>
        <w:t>（三）学习软件</w:t>
      </w:r>
      <w:r>
        <w:tab/>
      </w:r>
      <w:r>
        <w:fldChar w:fldCharType="begin"/>
      </w:r>
      <w:r>
        <w:instrText xml:space="preserve"> PAGEREF _Toc75364260 \h </w:instrText>
      </w:r>
      <w:r>
        <w:fldChar w:fldCharType="separate"/>
      </w:r>
      <w:r>
        <w:t>89</w:t>
      </w:r>
      <w:r>
        <w:fldChar w:fldCharType="end"/>
      </w:r>
      <w:r>
        <w:fldChar w:fldCharType="end"/>
      </w:r>
    </w:p>
    <w:p>
      <w:pPr>
        <w:pStyle w:val="18"/>
        <w:tabs>
          <w:tab w:val="right" w:leader="dot" w:pos="8296"/>
        </w:tabs>
        <w:ind w:left="480"/>
        <w:rPr>
          <w:rFonts w:asciiTheme="minorHAnsi" w:hAnsiTheme="minorHAnsi" w:eastAsiaTheme="minorEastAsia" w:cstheme="minorBidi"/>
          <w:b w:val="0"/>
          <w:sz w:val="21"/>
          <w:szCs w:val="22"/>
        </w:rPr>
      </w:pPr>
      <w:r>
        <w:fldChar w:fldCharType="begin"/>
      </w:r>
      <w:r>
        <w:instrText xml:space="preserve"> HYPERLINK \l "_Toc75364261" </w:instrText>
      </w:r>
      <w:r>
        <w:fldChar w:fldCharType="separate"/>
      </w:r>
      <w:r>
        <w:rPr>
          <w:rStyle w:val="27"/>
          <w:rFonts w:hint="eastAsia"/>
        </w:rPr>
        <w:t>三、数学学习小贴士</w:t>
      </w:r>
      <w:r>
        <w:tab/>
      </w:r>
      <w:r>
        <w:fldChar w:fldCharType="begin"/>
      </w:r>
      <w:r>
        <w:instrText xml:space="preserve"> PAGEREF _Toc75364261 \h </w:instrText>
      </w:r>
      <w:r>
        <w:fldChar w:fldCharType="separate"/>
      </w:r>
      <w:r>
        <w:t>89</w:t>
      </w:r>
      <w:r>
        <w:fldChar w:fldCharType="end"/>
      </w:r>
      <w:r>
        <w:fldChar w:fldCharType="end"/>
      </w:r>
    </w:p>
    <w:p>
      <w:pPr>
        <w:pStyle w:val="18"/>
        <w:tabs>
          <w:tab w:val="right" w:leader="dot" w:pos="8296"/>
        </w:tabs>
        <w:ind w:left="480"/>
        <w:rPr>
          <w:rFonts w:asciiTheme="minorHAnsi" w:hAnsiTheme="minorHAnsi" w:eastAsiaTheme="minorEastAsia" w:cstheme="minorBidi"/>
          <w:b w:val="0"/>
          <w:sz w:val="21"/>
          <w:szCs w:val="22"/>
        </w:rPr>
      </w:pPr>
      <w:r>
        <w:fldChar w:fldCharType="begin"/>
      </w:r>
      <w:r>
        <w:instrText xml:space="preserve"> HYPERLINK \l "_Toc75364262" </w:instrText>
      </w:r>
      <w:r>
        <w:fldChar w:fldCharType="separate"/>
      </w:r>
      <w:r>
        <w:rPr>
          <w:rStyle w:val="27"/>
          <w:rFonts w:hint="eastAsia"/>
        </w:rPr>
        <w:t>四、数学“葵花宝典”</w:t>
      </w:r>
      <w:r>
        <w:tab/>
      </w:r>
      <w:r>
        <w:fldChar w:fldCharType="begin"/>
      </w:r>
      <w:r>
        <w:instrText xml:space="preserve"> PAGEREF _Toc75364262 \h </w:instrText>
      </w:r>
      <w:r>
        <w:fldChar w:fldCharType="separate"/>
      </w:r>
      <w:r>
        <w:t>95</w:t>
      </w:r>
      <w:r>
        <w:fldChar w:fldCharType="end"/>
      </w:r>
      <w:r>
        <w:fldChar w:fldCharType="end"/>
      </w:r>
    </w:p>
    <w:p>
      <w:pPr>
        <w:pStyle w:val="11"/>
        <w:tabs>
          <w:tab w:val="right" w:leader="dot" w:pos="8296"/>
        </w:tabs>
        <w:ind w:left="960"/>
        <w:rPr>
          <w:rFonts w:asciiTheme="minorHAnsi" w:hAnsiTheme="minorHAnsi" w:eastAsiaTheme="minorEastAsia" w:cstheme="minorBidi"/>
          <w:sz w:val="21"/>
          <w:szCs w:val="22"/>
        </w:rPr>
      </w:pPr>
      <w:r>
        <w:fldChar w:fldCharType="begin"/>
      </w:r>
      <w:r>
        <w:instrText xml:space="preserve"> HYPERLINK \l "_Toc75364263" </w:instrText>
      </w:r>
      <w:r>
        <w:fldChar w:fldCharType="separate"/>
      </w:r>
      <w:r>
        <w:rPr>
          <w:rStyle w:val="27"/>
          <w:rFonts w:hint="eastAsia"/>
        </w:rPr>
        <w:t>（一）</w:t>
      </w:r>
      <w:r>
        <w:rPr>
          <w:rStyle w:val="27"/>
        </w:rPr>
        <w:t xml:space="preserve">Mind map </w:t>
      </w:r>
      <w:r>
        <w:rPr>
          <w:rStyle w:val="27"/>
          <w:rFonts w:hint="eastAsia"/>
        </w:rPr>
        <w:t>思维导图</w:t>
      </w:r>
      <w:r>
        <w:tab/>
      </w:r>
      <w:r>
        <w:fldChar w:fldCharType="begin"/>
      </w:r>
      <w:r>
        <w:instrText xml:space="preserve"> PAGEREF _Toc75364263 \h </w:instrText>
      </w:r>
      <w:r>
        <w:fldChar w:fldCharType="separate"/>
      </w:r>
      <w:r>
        <w:t>95</w:t>
      </w:r>
      <w:r>
        <w:fldChar w:fldCharType="end"/>
      </w:r>
      <w:r>
        <w:fldChar w:fldCharType="end"/>
      </w:r>
    </w:p>
    <w:p>
      <w:pPr>
        <w:pStyle w:val="11"/>
        <w:tabs>
          <w:tab w:val="right" w:leader="dot" w:pos="8296"/>
        </w:tabs>
        <w:ind w:left="960"/>
        <w:rPr>
          <w:rFonts w:asciiTheme="minorHAnsi" w:hAnsiTheme="minorHAnsi" w:eastAsiaTheme="minorEastAsia" w:cstheme="minorBidi"/>
          <w:sz w:val="21"/>
          <w:szCs w:val="22"/>
        </w:rPr>
      </w:pPr>
      <w:r>
        <w:fldChar w:fldCharType="begin"/>
      </w:r>
      <w:r>
        <w:instrText xml:space="preserve"> HYPERLINK \l "_Toc75364264" </w:instrText>
      </w:r>
      <w:r>
        <w:fldChar w:fldCharType="separate"/>
      </w:r>
      <w:r>
        <w:rPr>
          <w:rStyle w:val="27"/>
          <w:rFonts w:hint="eastAsia"/>
        </w:rPr>
        <w:t>（二）</w:t>
      </w:r>
      <w:r>
        <w:rPr>
          <w:rStyle w:val="27"/>
        </w:rPr>
        <w:t xml:space="preserve">Question card </w:t>
      </w:r>
      <w:r>
        <w:rPr>
          <w:rStyle w:val="27"/>
          <w:rFonts w:hint="eastAsia"/>
        </w:rPr>
        <w:t>题卡</w:t>
      </w:r>
      <w:r>
        <w:tab/>
      </w:r>
      <w:r>
        <w:fldChar w:fldCharType="begin"/>
      </w:r>
      <w:r>
        <w:instrText xml:space="preserve"> PAGEREF _Toc75364264 \h </w:instrText>
      </w:r>
      <w:r>
        <w:fldChar w:fldCharType="separate"/>
      </w:r>
      <w:r>
        <w:t>97</w:t>
      </w:r>
      <w:r>
        <w:fldChar w:fldCharType="end"/>
      </w:r>
      <w:r>
        <w:fldChar w:fldCharType="end"/>
      </w:r>
    </w:p>
    <w:p>
      <w:pPr>
        <w:pStyle w:val="11"/>
        <w:tabs>
          <w:tab w:val="right" w:leader="dot" w:pos="8296"/>
        </w:tabs>
        <w:ind w:left="960"/>
        <w:rPr>
          <w:rFonts w:asciiTheme="minorHAnsi" w:hAnsiTheme="minorHAnsi" w:eastAsiaTheme="minorEastAsia" w:cstheme="minorBidi"/>
          <w:sz w:val="21"/>
          <w:szCs w:val="22"/>
        </w:rPr>
      </w:pPr>
      <w:r>
        <w:fldChar w:fldCharType="begin"/>
      </w:r>
      <w:r>
        <w:instrText xml:space="preserve"> HYPERLINK \l "_Toc75364265" </w:instrText>
      </w:r>
      <w:r>
        <w:fldChar w:fldCharType="separate"/>
      </w:r>
      <w:r>
        <w:rPr>
          <w:rStyle w:val="27"/>
          <w:rFonts w:hint="eastAsia"/>
        </w:rPr>
        <w:t>（三）</w:t>
      </w:r>
      <w:r>
        <w:rPr>
          <w:rStyle w:val="27"/>
        </w:rPr>
        <w:t xml:space="preserve">Note </w:t>
      </w:r>
      <w:r>
        <w:rPr>
          <w:rStyle w:val="27"/>
          <w:rFonts w:hint="eastAsia"/>
        </w:rPr>
        <w:t>笔记</w:t>
      </w:r>
      <w:r>
        <w:tab/>
      </w:r>
      <w:r>
        <w:fldChar w:fldCharType="begin"/>
      </w:r>
      <w:r>
        <w:instrText xml:space="preserve"> PAGEREF _Toc75364265 \h </w:instrText>
      </w:r>
      <w:r>
        <w:fldChar w:fldCharType="separate"/>
      </w:r>
      <w:r>
        <w:t>98</w:t>
      </w:r>
      <w:r>
        <w:fldChar w:fldCharType="end"/>
      </w:r>
      <w:r>
        <w:fldChar w:fldCharType="end"/>
      </w:r>
    </w:p>
    <w:p>
      <w:pPr>
        <w:pStyle w:val="16"/>
        <w:tabs>
          <w:tab w:val="right" w:leader="dot" w:pos="8296"/>
        </w:tabs>
        <w:rPr>
          <w:rFonts w:asciiTheme="minorHAnsi" w:hAnsiTheme="minorHAnsi" w:eastAsiaTheme="minorEastAsia" w:cstheme="minorBidi"/>
          <w:b w:val="0"/>
          <w:sz w:val="21"/>
          <w:szCs w:val="22"/>
        </w:rPr>
      </w:pPr>
      <w:r>
        <w:fldChar w:fldCharType="begin"/>
      </w:r>
      <w:r>
        <w:instrText xml:space="preserve"> HYPERLINK \l "_Toc75364266" </w:instrText>
      </w:r>
      <w:r>
        <w:fldChar w:fldCharType="separate"/>
      </w:r>
      <w:r>
        <w:rPr>
          <w:rStyle w:val="27"/>
          <w:rFonts w:hint="eastAsia"/>
        </w:rPr>
        <w:t>横向拓展·科研竞赛篇</w:t>
      </w:r>
      <w:r>
        <w:tab/>
      </w:r>
      <w:r>
        <w:fldChar w:fldCharType="begin"/>
      </w:r>
      <w:r>
        <w:instrText xml:space="preserve"> PAGEREF _Toc75364266 \h </w:instrText>
      </w:r>
      <w:r>
        <w:fldChar w:fldCharType="separate"/>
      </w:r>
      <w:r>
        <w:t>99</w:t>
      </w:r>
      <w:r>
        <w:fldChar w:fldCharType="end"/>
      </w:r>
      <w:r>
        <w:fldChar w:fldCharType="end"/>
      </w:r>
    </w:p>
    <w:p>
      <w:pPr>
        <w:pStyle w:val="18"/>
        <w:tabs>
          <w:tab w:val="right" w:leader="dot" w:pos="8296"/>
        </w:tabs>
        <w:ind w:left="480"/>
        <w:rPr>
          <w:rFonts w:asciiTheme="minorHAnsi" w:hAnsiTheme="minorHAnsi" w:eastAsiaTheme="minorEastAsia" w:cstheme="minorBidi"/>
          <w:b w:val="0"/>
          <w:sz w:val="21"/>
          <w:szCs w:val="22"/>
        </w:rPr>
      </w:pPr>
      <w:r>
        <w:fldChar w:fldCharType="begin"/>
      </w:r>
      <w:r>
        <w:instrText xml:space="preserve"> HYPERLINK \l "_Toc75364267" </w:instrText>
      </w:r>
      <w:r>
        <w:fldChar w:fldCharType="separate"/>
      </w:r>
      <w:r>
        <w:rPr>
          <w:rStyle w:val="27"/>
          <w:rFonts w:hint="eastAsia"/>
        </w:rPr>
        <w:t>一、竞赛</w:t>
      </w:r>
      <w:r>
        <w:tab/>
      </w:r>
      <w:r>
        <w:fldChar w:fldCharType="begin"/>
      </w:r>
      <w:r>
        <w:instrText xml:space="preserve"> PAGEREF _Toc75364267 \h </w:instrText>
      </w:r>
      <w:r>
        <w:fldChar w:fldCharType="separate"/>
      </w:r>
      <w:r>
        <w:t>99</w:t>
      </w:r>
      <w:r>
        <w:fldChar w:fldCharType="end"/>
      </w:r>
      <w:r>
        <w:fldChar w:fldCharType="end"/>
      </w:r>
    </w:p>
    <w:p>
      <w:pPr>
        <w:pStyle w:val="11"/>
        <w:tabs>
          <w:tab w:val="right" w:leader="dot" w:pos="8296"/>
        </w:tabs>
        <w:ind w:left="960"/>
        <w:rPr>
          <w:rFonts w:asciiTheme="minorHAnsi" w:hAnsiTheme="minorHAnsi" w:eastAsiaTheme="minorEastAsia" w:cstheme="minorBidi"/>
          <w:sz w:val="21"/>
          <w:szCs w:val="22"/>
        </w:rPr>
      </w:pPr>
      <w:r>
        <w:fldChar w:fldCharType="begin"/>
      </w:r>
      <w:r>
        <w:instrText xml:space="preserve"> HYPERLINK \l "_Toc75364268" </w:instrText>
      </w:r>
      <w:r>
        <w:fldChar w:fldCharType="separate"/>
      </w:r>
      <w:r>
        <w:rPr>
          <w:rStyle w:val="27"/>
          <w:rFonts w:hint="eastAsia"/>
        </w:rPr>
        <w:t>（一）数学类</w:t>
      </w:r>
      <w:r>
        <w:tab/>
      </w:r>
      <w:r>
        <w:fldChar w:fldCharType="begin"/>
      </w:r>
      <w:r>
        <w:instrText xml:space="preserve"> PAGEREF _Toc75364268 \h </w:instrText>
      </w:r>
      <w:r>
        <w:fldChar w:fldCharType="separate"/>
      </w:r>
      <w:r>
        <w:t>99</w:t>
      </w:r>
      <w:r>
        <w:fldChar w:fldCharType="end"/>
      </w:r>
      <w:r>
        <w:fldChar w:fldCharType="end"/>
      </w:r>
    </w:p>
    <w:p>
      <w:pPr>
        <w:pStyle w:val="11"/>
        <w:tabs>
          <w:tab w:val="right" w:leader="dot" w:pos="8296"/>
        </w:tabs>
        <w:ind w:left="960"/>
        <w:rPr>
          <w:rFonts w:asciiTheme="minorHAnsi" w:hAnsiTheme="minorHAnsi" w:eastAsiaTheme="minorEastAsia" w:cstheme="minorBidi"/>
          <w:sz w:val="21"/>
          <w:szCs w:val="22"/>
        </w:rPr>
      </w:pPr>
      <w:r>
        <w:fldChar w:fldCharType="begin"/>
      </w:r>
      <w:r>
        <w:instrText xml:space="preserve"> HYPERLINK \l "_Toc75364269" </w:instrText>
      </w:r>
      <w:r>
        <w:fldChar w:fldCharType="separate"/>
      </w:r>
      <w:r>
        <w:rPr>
          <w:rStyle w:val="27"/>
          <w:rFonts w:hint="eastAsia"/>
        </w:rPr>
        <w:t>（二）英语类</w:t>
      </w:r>
      <w:r>
        <w:tab/>
      </w:r>
      <w:r>
        <w:fldChar w:fldCharType="begin"/>
      </w:r>
      <w:r>
        <w:instrText xml:space="preserve"> PAGEREF _Toc75364269 \h </w:instrText>
      </w:r>
      <w:r>
        <w:fldChar w:fldCharType="separate"/>
      </w:r>
      <w:r>
        <w:t>109</w:t>
      </w:r>
      <w:r>
        <w:fldChar w:fldCharType="end"/>
      </w:r>
      <w:r>
        <w:fldChar w:fldCharType="end"/>
      </w:r>
    </w:p>
    <w:p>
      <w:pPr>
        <w:pStyle w:val="11"/>
        <w:tabs>
          <w:tab w:val="right" w:leader="dot" w:pos="8296"/>
        </w:tabs>
        <w:ind w:left="960"/>
        <w:rPr>
          <w:rFonts w:asciiTheme="minorHAnsi" w:hAnsiTheme="minorHAnsi" w:eastAsiaTheme="minorEastAsia" w:cstheme="minorBidi"/>
          <w:sz w:val="21"/>
          <w:szCs w:val="22"/>
        </w:rPr>
      </w:pPr>
      <w:r>
        <w:fldChar w:fldCharType="begin"/>
      </w:r>
      <w:r>
        <w:instrText xml:space="preserve"> HYPERLINK \l "_Toc75364270" </w:instrText>
      </w:r>
      <w:r>
        <w:fldChar w:fldCharType="separate"/>
      </w:r>
      <w:r>
        <w:rPr>
          <w:rStyle w:val="27"/>
          <w:rFonts w:hint="eastAsia"/>
        </w:rPr>
        <w:t>（四）创业类</w:t>
      </w:r>
      <w:r>
        <w:tab/>
      </w:r>
      <w:r>
        <w:fldChar w:fldCharType="begin"/>
      </w:r>
      <w:r>
        <w:instrText xml:space="preserve"> PAGEREF _Toc75364270 \h </w:instrText>
      </w:r>
      <w:r>
        <w:fldChar w:fldCharType="separate"/>
      </w:r>
      <w:r>
        <w:t>115</w:t>
      </w:r>
      <w:r>
        <w:fldChar w:fldCharType="end"/>
      </w:r>
      <w:r>
        <w:fldChar w:fldCharType="end"/>
      </w:r>
    </w:p>
    <w:p>
      <w:pPr>
        <w:pStyle w:val="18"/>
        <w:tabs>
          <w:tab w:val="right" w:leader="dot" w:pos="8296"/>
        </w:tabs>
        <w:ind w:left="480"/>
        <w:rPr>
          <w:rFonts w:asciiTheme="minorHAnsi" w:hAnsiTheme="minorHAnsi" w:eastAsiaTheme="minorEastAsia" w:cstheme="minorBidi"/>
          <w:b w:val="0"/>
          <w:sz w:val="21"/>
          <w:szCs w:val="22"/>
        </w:rPr>
      </w:pPr>
      <w:r>
        <w:fldChar w:fldCharType="begin"/>
      </w:r>
      <w:r>
        <w:instrText xml:space="preserve"> HYPERLINK \l "_Toc75364271" </w:instrText>
      </w:r>
      <w:r>
        <w:fldChar w:fldCharType="separate"/>
      </w:r>
      <w:r>
        <w:rPr>
          <w:rStyle w:val="27"/>
          <w:rFonts w:hint="eastAsia"/>
        </w:rPr>
        <w:t>二、科研</w:t>
      </w:r>
      <w:r>
        <w:tab/>
      </w:r>
      <w:r>
        <w:fldChar w:fldCharType="begin"/>
      </w:r>
      <w:r>
        <w:instrText xml:space="preserve"> PAGEREF _Toc75364271 \h </w:instrText>
      </w:r>
      <w:r>
        <w:fldChar w:fldCharType="separate"/>
      </w:r>
      <w:r>
        <w:t>119</w:t>
      </w:r>
      <w:r>
        <w:fldChar w:fldCharType="end"/>
      </w:r>
      <w:r>
        <w:fldChar w:fldCharType="end"/>
      </w:r>
    </w:p>
    <w:p>
      <w:pPr>
        <w:pStyle w:val="11"/>
        <w:tabs>
          <w:tab w:val="right" w:leader="dot" w:pos="8296"/>
        </w:tabs>
        <w:ind w:left="960"/>
        <w:rPr>
          <w:rFonts w:asciiTheme="minorHAnsi" w:hAnsiTheme="minorHAnsi" w:eastAsiaTheme="minorEastAsia" w:cstheme="minorBidi"/>
          <w:sz w:val="21"/>
          <w:szCs w:val="22"/>
        </w:rPr>
      </w:pPr>
      <w:r>
        <w:fldChar w:fldCharType="begin"/>
      </w:r>
      <w:r>
        <w:instrText xml:space="preserve"> HYPERLINK \l "_Toc75364272" </w:instrText>
      </w:r>
      <w:r>
        <w:fldChar w:fldCharType="separate"/>
      </w:r>
      <w:r>
        <w:rPr>
          <w:rStyle w:val="27"/>
          <w:rFonts w:hint="eastAsia"/>
        </w:rPr>
        <w:t>（一）科研训练基础</w:t>
      </w:r>
      <w:r>
        <w:tab/>
      </w:r>
      <w:r>
        <w:fldChar w:fldCharType="begin"/>
      </w:r>
      <w:r>
        <w:instrText xml:space="preserve"> PAGEREF _Toc75364272 \h </w:instrText>
      </w:r>
      <w:r>
        <w:fldChar w:fldCharType="separate"/>
      </w:r>
      <w:r>
        <w:t>119</w:t>
      </w:r>
      <w:r>
        <w:fldChar w:fldCharType="end"/>
      </w:r>
      <w:r>
        <w:fldChar w:fldCharType="end"/>
      </w:r>
    </w:p>
    <w:p>
      <w:pPr>
        <w:pStyle w:val="11"/>
        <w:tabs>
          <w:tab w:val="right" w:leader="dot" w:pos="8296"/>
        </w:tabs>
        <w:ind w:left="960"/>
        <w:rPr>
          <w:rFonts w:asciiTheme="minorHAnsi" w:hAnsiTheme="minorHAnsi" w:eastAsiaTheme="minorEastAsia" w:cstheme="minorBidi"/>
          <w:sz w:val="21"/>
          <w:szCs w:val="22"/>
        </w:rPr>
      </w:pPr>
      <w:r>
        <w:fldChar w:fldCharType="begin"/>
      </w:r>
      <w:r>
        <w:instrText xml:space="preserve"> HYPERLINK \l "_Toc75364273" </w:instrText>
      </w:r>
      <w:r>
        <w:fldChar w:fldCharType="separate"/>
      </w:r>
      <w:r>
        <w:rPr>
          <w:rStyle w:val="27"/>
          <w:rFonts w:hint="eastAsia"/>
        </w:rPr>
        <w:t>（二）科研训练实践</w:t>
      </w:r>
      <w:r>
        <w:rPr>
          <w:rStyle w:val="27"/>
        </w:rPr>
        <w:t xml:space="preserve"> --</w:t>
      </w:r>
      <w:r>
        <w:rPr>
          <w:rStyle w:val="27"/>
          <w:rFonts w:hint="eastAsia"/>
        </w:rPr>
        <w:t>“大创”</w:t>
      </w:r>
      <w:r>
        <w:tab/>
      </w:r>
      <w:r>
        <w:fldChar w:fldCharType="begin"/>
      </w:r>
      <w:r>
        <w:instrText xml:space="preserve"> PAGEREF _Toc75364273 \h </w:instrText>
      </w:r>
      <w:r>
        <w:fldChar w:fldCharType="separate"/>
      </w:r>
      <w:r>
        <w:t>131</w:t>
      </w:r>
      <w:r>
        <w:fldChar w:fldCharType="end"/>
      </w:r>
      <w:r>
        <w:fldChar w:fldCharType="end"/>
      </w:r>
    </w:p>
    <w:p>
      <w:pPr>
        <w:pStyle w:val="11"/>
        <w:tabs>
          <w:tab w:val="right" w:leader="dot" w:pos="8296"/>
        </w:tabs>
        <w:ind w:left="960"/>
        <w:rPr>
          <w:rFonts w:asciiTheme="minorHAnsi" w:hAnsiTheme="minorHAnsi" w:eastAsiaTheme="minorEastAsia" w:cstheme="minorBidi"/>
          <w:sz w:val="21"/>
          <w:szCs w:val="22"/>
        </w:rPr>
      </w:pPr>
      <w:r>
        <w:fldChar w:fldCharType="begin"/>
      </w:r>
      <w:r>
        <w:instrText xml:space="preserve"> HYPERLINK \l "_Toc75364274" </w:instrText>
      </w:r>
      <w:r>
        <w:fldChar w:fldCharType="separate"/>
      </w:r>
      <w:r>
        <w:rPr>
          <w:rStyle w:val="27"/>
          <w:rFonts w:hint="eastAsia"/>
        </w:rPr>
        <w:t>三、竞赛科研小贴士</w:t>
      </w:r>
      <w:r>
        <w:tab/>
      </w:r>
      <w:r>
        <w:fldChar w:fldCharType="begin"/>
      </w:r>
      <w:r>
        <w:instrText xml:space="preserve"> PAGEREF _Toc75364274 \h </w:instrText>
      </w:r>
      <w:r>
        <w:fldChar w:fldCharType="separate"/>
      </w:r>
      <w:r>
        <w:t>140</w:t>
      </w:r>
      <w:r>
        <w:fldChar w:fldCharType="end"/>
      </w:r>
      <w:r>
        <w:fldChar w:fldCharType="end"/>
      </w:r>
    </w:p>
    <w:p>
      <w:pPr>
        <w:pStyle w:val="16"/>
        <w:tabs>
          <w:tab w:val="right" w:leader="dot" w:pos="8296"/>
        </w:tabs>
        <w:rPr>
          <w:rFonts w:asciiTheme="minorHAnsi" w:hAnsiTheme="minorHAnsi" w:eastAsiaTheme="minorEastAsia" w:cstheme="minorBidi"/>
          <w:b w:val="0"/>
          <w:sz w:val="21"/>
          <w:szCs w:val="22"/>
        </w:rPr>
      </w:pPr>
      <w:r>
        <w:fldChar w:fldCharType="begin"/>
      </w:r>
      <w:r>
        <w:instrText xml:space="preserve"> HYPERLINK \l "_Toc75364275" </w:instrText>
      </w:r>
      <w:r>
        <w:fldChar w:fldCharType="separate"/>
      </w:r>
      <w:r>
        <w:rPr>
          <w:rStyle w:val="27"/>
          <w:rFonts w:hint="eastAsia"/>
        </w:rPr>
        <w:t>未来深造·升学篇</w:t>
      </w:r>
      <w:r>
        <w:tab/>
      </w:r>
      <w:r>
        <w:fldChar w:fldCharType="begin"/>
      </w:r>
      <w:r>
        <w:instrText xml:space="preserve"> PAGEREF _Toc75364275 \h </w:instrText>
      </w:r>
      <w:r>
        <w:fldChar w:fldCharType="separate"/>
      </w:r>
      <w:r>
        <w:t>143</w:t>
      </w:r>
      <w:r>
        <w:fldChar w:fldCharType="end"/>
      </w:r>
      <w:r>
        <w:fldChar w:fldCharType="end"/>
      </w:r>
    </w:p>
    <w:p>
      <w:pPr>
        <w:pStyle w:val="18"/>
        <w:tabs>
          <w:tab w:val="right" w:leader="dot" w:pos="8296"/>
        </w:tabs>
        <w:ind w:left="480"/>
        <w:rPr>
          <w:rFonts w:asciiTheme="minorHAnsi" w:hAnsiTheme="minorHAnsi" w:eastAsiaTheme="minorEastAsia" w:cstheme="minorBidi"/>
          <w:b w:val="0"/>
          <w:sz w:val="21"/>
          <w:szCs w:val="22"/>
        </w:rPr>
      </w:pPr>
      <w:r>
        <w:fldChar w:fldCharType="begin"/>
      </w:r>
      <w:r>
        <w:instrText xml:space="preserve"> HYPERLINK \l "_Toc75364276" </w:instrText>
      </w:r>
      <w:r>
        <w:fldChar w:fldCharType="separate"/>
      </w:r>
      <w:r>
        <w:rPr>
          <w:rStyle w:val="27"/>
          <w:rFonts w:hint="eastAsia"/>
        </w:rPr>
        <w:t>一、保研篇</w:t>
      </w:r>
      <w:r>
        <w:tab/>
      </w:r>
      <w:r>
        <w:fldChar w:fldCharType="begin"/>
      </w:r>
      <w:r>
        <w:instrText xml:space="preserve"> PAGEREF _Toc75364276 \h </w:instrText>
      </w:r>
      <w:r>
        <w:fldChar w:fldCharType="separate"/>
      </w:r>
      <w:r>
        <w:t>143</w:t>
      </w:r>
      <w:r>
        <w:fldChar w:fldCharType="end"/>
      </w:r>
      <w:r>
        <w:fldChar w:fldCharType="end"/>
      </w:r>
    </w:p>
    <w:p>
      <w:pPr>
        <w:pStyle w:val="11"/>
        <w:tabs>
          <w:tab w:val="right" w:leader="dot" w:pos="8296"/>
        </w:tabs>
        <w:ind w:left="960"/>
        <w:rPr>
          <w:rFonts w:asciiTheme="minorHAnsi" w:hAnsiTheme="minorHAnsi" w:eastAsiaTheme="minorEastAsia" w:cstheme="minorBidi"/>
          <w:sz w:val="21"/>
          <w:szCs w:val="22"/>
        </w:rPr>
      </w:pPr>
      <w:r>
        <w:fldChar w:fldCharType="begin"/>
      </w:r>
      <w:r>
        <w:instrText xml:space="preserve"> HYPERLINK \l "_Toc75364277" </w:instrText>
      </w:r>
      <w:r>
        <w:fldChar w:fldCharType="separate"/>
      </w:r>
      <w:r>
        <w:rPr>
          <w:rStyle w:val="27"/>
          <w:rFonts w:hint="eastAsia"/>
        </w:rPr>
        <w:t>（一）什么是推免？</w:t>
      </w:r>
      <w:r>
        <w:tab/>
      </w:r>
      <w:r>
        <w:fldChar w:fldCharType="begin"/>
      </w:r>
      <w:r>
        <w:instrText xml:space="preserve"> PAGEREF _Toc75364277 \h </w:instrText>
      </w:r>
      <w:r>
        <w:fldChar w:fldCharType="separate"/>
      </w:r>
      <w:r>
        <w:t>143</w:t>
      </w:r>
      <w:r>
        <w:fldChar w:fldCharType="end"/>
      </w:r>
      <w:r>
        <w:fldChar w:fldCharType="end"/>
      </w:r>
    </w:p>
    <w:p>
      <w:pPr>
        <w:pStyle w:val="11"/>
        <w:tabs>
          <w:tab w:val="right" w:leader="dot" w:pos="8296"/>
        </w:tabs>
        <w:ind w:left="960"/>
        <w:rPr>
          <w:rFonts w:asciiTheme="minorHAnsi" w:hAnsiTheme="minorHAnsi" w:eastAsiaTheme="minorEastAsia" w:cstheme="minorBidi"/>
          <w:sz w:val="21"/>
          <w:szCs w:val="22"/>
        </w:rPr>
      </w:pPr>
      <w:r>
        <w:fldChar w:fldCharType="begin"/>
      </w:r>
      <w:r>
        <w:instrText xml:space="preserve"> HYPERLINK \l "_Toc75364278" </w:instrText>
      </w:r>
      <w:r>
        <w:fldChar w:fldCharType="separate"/>
      </w:r>
      <w:r>
        <w:rPr>
          <w:rStyle w:val="27"/>
          <w:rFonts w:hint="eastAsia"/>
        </w:rPr>
        <w:t>（二）推免流程简介</w:t>
      </w:r>
      <w:r>
        <w:tab/>
      </w:r>
      <w:r>
        <w:fldChar w:fldCharType="begin"/>
      </w:r>
      <w:r>
        <w:instrText xml:space="preserve"> PAGEREF _Toc75364278 \h </w:instrText>
      </w:r>
      <w:r>
        <w:fldChar w:fldCharType="separate"/>
      </w:r>
      <w:r>
        <w:t>143</w:t>
      </w:r>
      <w:r>
        <w:fldChar w:fldCharType="end"/>
      </w:r>
      <w:r>
        <w:fldChar w:fldCharType="end"/>
      </w:r>
    </w:p>
    <w:p>
      <w:pPr>
        <w:pStyle w:val="11"/>
        <w:tabs>
          <w:tab w:val="right" w:leader="dot" w:pos="8296"/>
        </w:tabs>
        <w:ind w:left="960"/>
        <w:rPr>
          <w:rFonts w:asciiTheme="minorHAnsi" w:hAnsiTheme="minorHAnsi" w:eastAsiaTheme="minorEastAsia" w:cstheme="minorBidi"/>
          <w:sz w:val="21"/>
          <w:szCs w:val="22"/>
        </w:rPr>
      </w:pPr>
      <w:r>
        <w:fldChar w:fldCharType="begin"/>
      </w:r>
      <w:r>
        <w:instrText xml:space="preserve"> HYPERLINK \l "_Toc75364279" </w:instrText>
      </w:r>
      <w:r>
        <w:fldChar w:fldCharType="separate"/>
      </w:r>
      <w:r>
        <w:rPr>
          <w:rStyle w:val="27"/>
          <w:rFonts w:hint="eastAsia"/>
        </w:rPr>
        <w:t>（三）各专业推免攻略</w:t>
      </w:r>
      <w:r>
        <w:tab/>
      </w:r>
      <w:r>
        <w:fldChar w:fldCharType="begin"/>
      </w:r>
      <w:r>
        <w:instrText xml:space="preserve"> PAGEREF _Toc75364279 \h </w:instrText>
      </w:r>
      <w:r>
        <w:fldChar w:fldCharType="separate"/>
      </w:r>
      <w:r>
        <w:t>148</w:t>
      </w:r>
      <w:r>
        <w:fldChar w:fldCharType="end"/>
      </w:r>
      <w:r>
        <w:fldChar w:fldCharType="end"/>
      </w:r>
    </w:p>
    <w:p>
      <w:pPr>
        <w:pStyle w:val="11"/>
        <w:tabs>
          <w:tab w:val="right" w:leader="dot" w:pos="8296"/>
        </w:tabs>
        <w:ind w:left="960"/>
        <w:rPr>
          <w:rFonts w:asciiTheme="minorHAnsi" w:hAnsiTheme="minorHAnsi" w:eastAsiaTheme="minorEastAsia" w:cstheme="minorBidi"/>
          <w:sz w:val="21"/>
          <w:szCs w:val="22"/>
        </w:rPr>
      </w:pPr>
      <w:r>
        <w:fldChar w:fldCharType="begin"/>
      </w:r>
      <w:r>
        <w:instrText xml:space="preserve"> HYPERLINK \l "_Toc75364280" </w:instrText>
      </w:r>
      <w:r>
        <w:fldChar w:fldCharType="separate"/>
      </w:r>
      <w:r>
        <w:rPr>
          <w:rStyle w:val="27"/>
          <w:rFonts w:hint="eastAsia"/>
        </w:rPr>
        <w:t>（四）推免小贴士</w:t>
      </w:r>
      <w:r>
        <w:tab/>
      </w:r>
      <w:r>
        <w:fldChar w:fldCharType="begin"/>
      </w:r>
      <w:r>
        <w:instrText xml:space="preserve"> PAGEREF _Toc75364280 \h </w:instrText>
      </w:r>
      <w:r>
        <w:fldChar w:fldCharType="separate"/>
      </w:r>
      <w:r>
        <w:t>162</w:t>
      </w:r>
      <w:r>
        <w:fldChar w:fldCharType="end"/>
      </w:r>
      <w:r>
        <w:fldChar w:fldCharType="end"/>
      </w:r>
    </w:p>
    <w:p>
      <w:pPr>
        <w:pStyle w:val="18"/>
        <w:tabs>
          <w:tab w:val="right" w:leader="dot" w:pos="8296"/>
        </w:tabs>
        <w:ind w:left="480"/>
        <w:rPr>
          <w:rFonts w:asciiTheme="minorHAnsi" w:hAnsiTheme="minorHAnsi" w:eastAsiaTheme="minorEastAsia" w:cstheme="minorBidi"/>
          <w:b w:val="0"/>
          <w:sz w:val="21"/>
          <w:szCs w:val="22"/>
        </w:rPr>
      </w:pPr>
      <w:r>
        <w:fldChar w:fldCharType="begin"/>
      </w:r>
      <w:r>
        <w:instrText xml:space="preserve"> HYPERLINK \l "_Toc75364281" </w:instrText>
      </w:r>
      <w:r>
        <w:fldChar w:fldCharType="separate"/>
      </w:r>
      <w:r>
        <w:rPr>
          <w:rStyle w:val="27"/>
          <w:rFonts w:hint="eastAsia"/>
        </w:rPr>
        <w:t>二、考研篇</w:t>
      </w:r>
      <w:r>
        <w:tab/>
      </w:r>
      <w:r>
        <w:fldChar w:fldCharType="begin"/>
      </w:r>
      <w:r>
        <w:instrText xml:space="preserve"> PAGEREF _Toc75364281 \h </w:instrText>
      </w:r>
      <w:r>
        <w:fldChar w:fldCharType="separate"/>
      </w:r>
      <w:r>
        <w:t>163</w:t>
      </w:r>
      <w:r>
        <w:fldChar w:fldCharType="end"/>
      </w:r>
      <w:r>
        <w:fldChar w:fldCharType="end"/>
      </w:r>
    </w:p>
    <w:p>
      <w:pPr>
        <w:pStyle w:val="11"/>
        <w:tabs>
          <w:tab w:val="right" w:leader="dot" w:pos="8296"/>
        </w:tabs>
        <w:ind w:left="960"/>
        <w:rPr>
          <w:rFonts w:asciiTheme="minorHAnsi" w:hAnsiTheme="minorHAnsi" w:eastAsiaTheme="minorEastAsia" w:cstheme="minorBidi"/>
          <w:sz w:val="21"/>
          <w:szCs w:val="22"/>
        </w:rPr>
      </w:pPr>
      <w:r>
        <w:fldChar w:fldCharType="begin"/>
      </w:r>
      <w:r>
        <w:instrText xml:space="preserve"> HYPERLINK \l "_Toc75364282" </w:instrText>
      </w:r>
      <w:r>
        <w:fldChar w:fldCharType="separate"/>
      </w:r>
      <w:r>
        <w:rPr>
          <w:rStyle w:val="27"/>
          <w:rFonts w:hint="eastAsia"/>
        </w:rPr>
        <w:t>（一）考研形势分析</w:t>
      </w:r>
      <w:r>
        <w:tab/>
      </w:r>
      <w:r>
        <w:fldChar w:fldCharType="begin"/>
      </w:r>
      <w:r>
        <w:instrText xml:space="preserve"> PAGEREF _Toc75364282 \h </w:instrText>
      </w:r>
      <w:r>
        <w:fldChar w:fldCharType="separate"/>
      </w:r>
      <w:r>
        <w:t>164</w:t>
      </w:r>
      <w:r>
        <w:fldChar w:fldCharType="end"/>
      </w:r>
      <w:r>
        <w:fldChar w:fldCharType="end"/>
      </w:r>
    </w:p>
    <w:p>
      <w:pPr>
        <w:pStyle w:val="11"/>
        <w:tabs>
          <w:tab w:val="right" w:leader="dot" w:pos="8296"/>
        </w:tabs>
        <w:ind w:left="960"/>
        <w:rPr>
          <w:rFonts w:asciiTheme="minorHAnsi" w:hAnsiTheme="minorHAnsi" w:eastAsiaTheme="minorEastAsia" w:cstheme="minorBidi"/>
          <w:sz w:val="21"/>
          <w:szCs w:val="22"/>
        </w:rPr>
      </w:pPr>
      <w:r>
        <w:fldChar w:fldCharType="begin"/>
      </w:r>
      <w:r>
        <w:instrText xml:space="preserve"> HYPERLINK \l "_Toc75364283" </w:instrText>
      </w:r>
      <w:r>
        <w:fldChar w:fldCharType="separate"/>
      </w:r>
      <w:r>
        <w:rPr>
          <w:rStyle w:val="27"/>
          <w:rFonts w:hint="eastAsia"/>
        </w:rPr>
        <w:t>（二）考研知识小科普</w:t>
      </w:r>
      <w:r>
        <w:tab/>
      </w:r>
      <w:r>
        <w:fldChar w:fldCharType="begin"/>
      </w:r>
      <w:r>
        <w:instrText xml:space="preserve"> PAGEREF _Toc75364283 \h </w:instrText>
      </w:r>
      <w:r>
        <w:fldChar w:fldCharType="separate"/>
      </w:r>
      <w:r>
        <w:t>164</w:t>
      </w:r>
      <w:r>
        <w:fldChar w:fldCharType="end"/>
      </w:r>
      <w:r>
        <w:fldChar w:fldCharType="end"/>
      </w:r>
    </w:p>
    <w:p>
      <w:pPr>
        <w:pStyle w:val="11"/>
        <w:tabs>
          <w:tab w:val="right" w:leader="dot" w:pos="8296"/>
        </w:tabs>
        <w:ind w:left="960"/>
        <w:rPr>
          <w:rFonts w:asciiTheme="minorHAnsi" w:hAnsiTheme="minorHAnsi" w:eastAsiaTheme="minorEastAsia" w:cstheme="minorBidi"/>
          <w:sz w:val="21"/>
          <w:szCs w:val="22"/>
        </w:rPr>
      </w:pPr>
      <w:r>
        <w:fldChar w:fldCharType="begin"/>
      </w:r>
      <w:r>
        <w:instrText xml:space="preserve"> HYPERLINK \l "_Toc75364284" </w:instrText>
      </w:r>
      <w:r>
        <w:fldChar w:fldCharType="separate"/>
      </w:r>
      <w:r>
        <w:rPr>
          <w:rStyle w:val="27"/>
          <w:rFonts w:hint="eastAsia"/>
        </w:rPr>
        <w:t>（三）考研初试攻略</w:t>
      </w:r>
      <w:r>
        <w:tab/>
      </w:r>
      <w:r>
        <w:fldChar w:fldCharType="begin"/>
      </w:r>
      <w:r>
        <w:instrText xml:space="preserve"> PAGEREF _Toc75364284 \h </w:instrText>
      </w:r>
      <w:r>
        <w:fldChar w:fldCharType="separate"/>
      </w:r>
      <w:r>
        <w:t>167</w:t>
      </w:r>
      <w:r>
        <w:fldChar w:fldCharType="end"/>
      </w:r>
      <w:r>
        <w:fldChar w:fldCharType="end"/>
      </w:r>
    </w:p>
    <w:p>
      <w:pPr>
        <w:pStyle w:val="11"/>
        <w:tabs>
          <w:tab w:val="right" w:leader="dot" w:pos="8296"/>
        </w:tabs>
        <w:ind w:left="960"/>
        <w:rPr>
          <w:rFonts w:asciiTheme="minorHAnsi" w:hAnsiTheme="minorHAnsi" w:eastAsiaTheme="minorEastAsia" w:cstheme="minorBidi"/>
          <w:sz w:val="21"/>
          <w:szCs w:val="22"/>
        </w:rPr>
      </w:pPr>
      <w:r>
        <w:fldChar w:fldCharType="begin"/>
      </w:r>
      <w:r>
        <w:instrText xml:space="preserve"> HYPERLINK \l "_Toc75364285" </w:instrText>
      </w:r>
      <w:r>
        <w:fldChar w:fldCharType="separate"/>
      </w:r>
      <w:r>
        <w:rPr>
          <w:rStyle w:val="27"/>
          <w:rFonts w:hint="eastAsia"/>
        </w:rPr>
        <w:t>（四）复试和调剂攻略</w:t>
      </w:r>
      <w:r>
        <w:tab/>
      </w:r>
      <w:r>
        <w:fldChar w:fldCharType="begin"/>
      </w:r>
      <w:r>
        <w:instrText xml:space="preserve"> PAGEREF _Toc75364285 \h </w:instrText>
      </w:r>
      <w:r>
        <w:fldChar w:fldCharType="separate"/>
      </w:r>
      <w:r>
        <w:t>170</w:t>
      </w:r>
      <w:r>
        <w:fldChar w:fldCharType="end"/>
      </w:r>
      <w:r>
        <w:fldChar w:fldCharType="end"/>
      </w:r>
    </w:p>
    <w:p>
      <w:pPr>
        <w:pStyle w:val="11"/>
        <w:tabs>
          <w:tab w:val="right" w:leader="dot" w:pos="8296"/>
        </w:tabs>
        <w:ind w:left="960"/>
        <w:rPr>
          <w:rFonts w:asciiTheme="minorHAnsi" w:hAnsiTheme="minorHAnsi" w:eastAsiaTheme="minorEastAsia" w:cstheme="minorBidi"/>
          <w:sz w:val="21"/>
          <w:szCs w:val="22"/>
        </w:rPr>
      </w:pPr>
      <w:r>
        <w:fldChar w:fldCharType="begin"/>
      </w:r>
      <w:r>
        <w:instrText xml:space="preserve"> HYPERLINK \l "_Toc75364286" </w:instrText>
      </w:r>
      <w:r>
        <w:fldChar w:fldCharType="separate"/>
      </w:r>
      <w:r>
        <w:rPr>
          <w:rStyle w:val="27"/>
          <w:rFonts w:hint="eastAsia"/>
        </w:rPr>
        <w:t>（五）考研小贴士</w:t>
      </w:r>
      <w:r>
        <w:tab/>
      </w:r>
      <w:r>
        <w:fldChar w:fldCharType="begin"/>
      </w:r>
      <w:r>
        <w:instrText xml:space="preserve"> PAGEREF _Toc75364286 \h </w:instrText>
      </w:r>
      <w:r>
        <w:fldChar w:fldCharType="separate"/>
      </w:r>
      <w:r>
        <w:t>172</w:t>
      </w:r>
      <w:r>
        <w:fldChar w:fldCharType="end"/>
      </w:r>
      <w:r>
        <w:fldChar w:fldCharType="end"/>
      </w:r>
    </w:p>
    <w:p>
      <w:pPr>
        <w:pStyle w:val="18"/>
        <w:tabs>
          <w:tab w:val="right" w:leader="dot" w:pos="8296"/>
        </w:tabs>
        <w:ind w:left="480"/>
        <w:rPr>
          <w:rFonts w:asciiTheme="minorHAnsi" w:hAnsiTheme="minorHAnsi" w:eastAsiaTheme="minorEastAsia" w:cstheme="minorBidi"/>
          <w:b w:val="0"/>
          <w:sz w:val="21"/>
          <w:szCs w:val="22"/>
        </w:rPr>
      </w:pPr>
      <w:r>
        <w:fldChar w:fldCharType="begin"/>
      </w:r>
      <w:r>
        <w:instrText xml:space="preserve"> HYPERLINK \l "_Toc75364287" </w:instrText>
      </w:r>
      <w:r>
        <w:fldChar w:fldCharType="separate"/>
      </w:r>
      <w:r>
        <w:rPr>
          <w:rStyle w:val="27"/>
          <w:rFonts w:hint="eastAsia"/>
        </w:rPr>
        <w:t>三、留学篇</w:t>
      </w:r>
      <w:r>
        <w:tab/>
      </w:r>
      <w:r>
        <w:fldChar w:fldCharType="begin"/>
      </w:r>
      <w:r>
        <w:instrText xml:space="preserve"> PAGEREF _Toc75364287 \h </w:instrText>
      </w:r>
      <w:r>
        <w:fldChar w:fldCharType="separate"/>
      </w:r>
      <w:r>
        <w:t>174</w:t>
      </w:r>
      <w:r>
        <w:fldChar w:fldCharType="end"/>
      </w:r>
      <w:r>
        <w:fldChar w:fldCharType="end"/>
      </w:r>
    </w:p>
    <w:p>
      <w:pPr>
        <w:pStyle w:val="11"/>
        <w:tabs>
          <w:tab w:val="right" w:leader="dot" w:pos="8296"/>
        </w:tabs>
        <w:ind w:left="960"/>
        <w:rPr>
          <w:rFonts w:asciiTheme="minorHAnsi" w:hAnsiTheme="minorHAnsi" w:eastAsiaTheme="minorEastAsia" w:cstheme="minorBidi"/>
          <w:sz w:val="21"/>
          <w:szCs w:val="22"/>
        </w:rPr>
      </w:pPr>
      <w:r>
        <w:fldChar w:fldCharType="begin"/>
      </w:r>
      <w:r>
        <w:instrText xml:space="preserve"> HYPERLINK \l "_Toc75364288" </w:instrText>
      </w:r>
      <w:r>
        <w:fldChar w:fldCharType="separate"/>
      </w:r>
      <w:r>
        <w:rPr>
          <w:rStyle w:val="27"/>
          <w:rFonts w:hint="eastAsia"/>
          <w:bCs/>
        </w:rPr>
        <w:t>（一）出国（境）介绍与形势分析</w:t>
      </w:r>
      <w:r>
        <w:tab/>
      </w:r>
      <w:r>
        <w:fldChar w:fldCharType="begin"/>
      </w:r>
      <w:r>
        <w:instrText xml:space="preserve"> PAGEREF _Toc75364288 \h </w:instrText>
      </w:r>
      <w:r>
        <w:fldChar w:fldCharType="separate"/>
      </w:r>
      <w:r>
        <w:t>174</w:t>
      </w:r>
      <w:r>
        <w:fldChar w:fldCharType="end"/>
      </w:r>
      <w:r>
        <w:fldChar w:fldCharType="end"/>
      </w:r>
    </w:p>
    <w:p>
      <w:pPr>
        <w:pStyle w:val="11"/>
        <w:tabs>
          <w:tab w:val="right" w:leader="dot" w:pos="8296"/>
        </w:tabs>
        <w:ind w:left="960"/>
        <w:rPr>
          <w:rFonts w:asciiTheme="minorHAnsi" w:hAnsiTheme="minorHAnsi" w:eastAsiaTheme="minorEastAsia" w:cstheme="minorBidi"/>
          <w:sz w:val="21"/>
          <w:szCs w:val="22"/>
        </w:rPr>
      </w:pPr>
      <w:r>
        <w:fldChar w:fldCharType="begin"/>
      </w:r>
      <w:r>
        <w:instrText xml:space="preserve"> HYPERLINK \l "_Toc75364289" </w:instrText>
      </w:r>
      <w:r>
        <w:fldChar w:fldCharType="separate"/>
      </w:r>
      <w:r>
        <w:rPr>
          <w:rStyle w:val="27"/>
          <w:rFonts w:hint="eastAsia"/>
          <w:bCs/>
        </w:rPr>
        <w:t>（二）出国留学中介选择</w:t>
      </w:r>
      <w:r>
        <w:tab/>
      </w:r>
      <w:r>
        <w:fldChar w:fldCharType="begin"/>
      </w:r>
      <w:r>
        <w:instrText xml:space="preserve"> PAGEREF _Toc75364289 \h </w:instrText>
      </w:r>
      <w:r>
        <w:fldChar w:fldCharType="separate"/>
      </w:r>
      <w:r>
        <w:t>177</w:t>
      </w:r>
      <w:r>
        <w:fldChar w:fldCharType="end"/>
      </w:r>
      <w:r>
        <w:fldChar w:fldCharType="end"/>
      </w:r>
    </w:p>
    <w:p>
      <w:pPr>
        <w:pStyle w:val="11"/>
        <w:tabs>
          <w:tab w:val="right" w:leader="dot" w:pos="8296"/>
        </w:tabs>
        <w:ind w:left="960"/>
        <w:rPr>
          <w:rFonts w:asciiTheme="minorHAnsi" w:hAnsiTheme="minorHAnsi" w:eastAsiaTheme="minorEastAsia" w:cstheme="minorBidi"/>
          <w:sz w:val="21"/>
          <w:szCs w:val="22"/>
        </w:rPr>
      </w:pPr>
      <w:r>
        <w:fldChar w:fldCharType="begin"/>
      </w:r>
      <w:r>
        <w:instrText xml:space="preserve"> HYPERLINK \l "_Toc75364290" </w:instrText>
      </w:r>
      <w:r>
        <w:fldChar w:fldCharType="separate"/>
      </w:r>
      <w:r>
        <w:rPr>
          <w:rStyle w:val="27"/>
          <w:rFonts w:hint="eastAsia"/>
        </w:rPr>
        <w:t>（三）</w:t>
      </w:r>
      <w:r>
        <w:rPr>
          <w:rStyle w:val="27"/>
        </w:rPr>
        <w:t xml:space="preserve"> </w:t>
      </w:r>
      <w:r>
        <w:rPr>
          <w:rStyle w:val="27"/>
          <w:rFonts w:hint="eastAsia"/>
        </w:rPr>
        <w:t>留学材料准备</w:t>
      </w:r>
      <w:r>
        <w:tab/>
      </w:r>
      <w:r>
        <w:fldChar w:fldCharType="begin"/>
      </w:r>
      <w:r>
        <w:instrText xml:space="preserve"> PAGEREF _Toc75364290 \h </w:instrText>
      </w:r>
      <w:r>
        <w:fldChar w:fldCharType="separate"/>
      </w:r>
      <w:r>
        <w:t>181</w:t>
      </w:r>
      <w:r>
        <w:fldChar w:fldCharType="end"/>
      </w:r>
      <w:r>
        <w:fldChar w:fldCharType="end"/>
      </w:r>
    </w:p>
    <w:p>
      <w:pPr>
        <w:pStyle w:val="11"/>
        <w:tabs>
          <w:tab w:val="right" w:leader="dot" w:pos="8296"/>
        </w:tabs>
        <w:ind w:left="960"/>
        <w:rPr>
          <w:rFonts w:asciiTheme="minorHAnsi" w:hAnsiTheme="minorHAnsi" w:eastAsiaTheme="minorEastAsia" w:cstheme="minorBidi"/>
          <w:sz w:val="21"/>
          <w:szCs w:val="22"/>
        </w:rPr>
      </w:pPr>
      <w:r>
        <w:fldChar w:fldCharType="begin"/>
      </w:r>
      <w:r>
        <w:instrText xml:space="preserve"> HYPERLINK \l "_Toc75364291" </w:instrText>
      </w:r>
      <w:r>
        <w:fldChar w:fldCharType="separate"/>
      </w:r>
      <w:r>
        <w:rPr>
          <w:rStyle w:val="27"/>
          <w:rFonts w:hint="eastAsia" w:cs="Helvetica"/>
          <w:bCs/>
        </w:rPr>
        <w:t>（四）</w:t>
      </w:r>
      <w:r>
        <w:rPr>
          <w:rStyle w:val="27"/>
          <w:rFonts w:cs="Helvetica"/>
          <w:bCs/>
        </w:rPr>
        <w:t xml:space="preserve"> </w:t>
      </w:r>
      <w:r>
        <w:rPr>
          <w:rStyle w:val="27"/>
          <w:rFonts w:hint="eastAsia"/>
          <w:bCs/>
        </w:rPr>
        <w:t>留学申请规划</w:t>
      </w:r>
      <w:r>
        <w:tab/>
      </w:r>
      <w:r>
        <w:fldChar w:fldCharType="begin"/>
      </w:r>
      <w:r>
        <w:instrText xml:space="preserve"> PAGEREF _Toc75364291 \h </w:instrText>
      </w:r>
      <w:r>
        <w:fldChar w:fldCharType="separate"/>
      </w:r>
      <w:r>
        <w:t>189</w:t>
      </w:r>
      <w:r>
        <w:fldChar w:fldCharType="end"/>
      </w:r>
      <w:r>
        <w:fldChar w:fldCharType="end"/>
      </w:r>
    </w:p>
    <w:p>
      <w:pPr>
        <w:pStyle w:val="11"/>
        <w:tabs>
          <w:tab w:val="right" w:leader="dot" w:pos="8296"/>
        </w:tabs>
        <w:ind w:left="960"/>
        <w:rPr>
          <w:rFonts w:asciiTheme="minorHAnsi" w:hAnsiTheme="minorHAnsi" w:eastAsiaTheme="minorEastAsia" w:cstheme="minorBidi"/>
          <w:sz w:val="21"/>
          <w:szCs w:val="22"/>
        </w:rPr>
      </w:pPr>
      <w:r>
        <w:fldChar w:fldCharType="begin"/>
      </w:r>
      <w:r>
        <w:instrText xml:space="preserve"> HYPERLINK \l "_Toc75364292" </w:instrText>
      </w:r>
      <w:r>
        <w:fldChar w:fldCharType="separate"/>
      </w:r>
      <w:r>
        <w:rPr>
          <w:rStyle w:val="27"/>
          <w:rFonts w:hint="eastAsia"/>
          <w:bCs/>
        </w:rPr>
        <w:t>（五）背景提升</w:t>
      </w:r>
      <w:r>
        <w:tab/>
      </w:r>
      <w:r>
        <w:fldChar w:fldCharType="begin"/>
      </w:r>
      <w:r>
        <w:instrText xml:space="preserve"> PAGEREF _Toc75364292 \h </w:instrText>
      </w:r>
      <w:r>
        <w:fldChar w:fldCharType="separate"/>
      </w:r>
      <w:r>
        <w:t>194</w:t>
      </w:r>
      <w:r>
        <w:fldChar w:fldCharType="end"/>
      </w:r>
      <w:r>
        <w:fldChar w:fldCharType="end"/>
      </w:r>
    </w:p>
    <w:p>
      <w:pPr>
        <w:pStyle w:val="11"/>
        <w:tabs>
          <w:tab w:val="right" w:leader="dot" w:pos="8296"/>
        </w:tabs>
        <w:ind w:left="960"/>
        <w:rPr>
          <w:rFonts w:asciiTheme="minorHAnsi" w:hAnsiTheme="minorHAnsi" w:eastAsiaTheme="minorEastAsia" w:cstheme="minorBidi"/>
          <w:sz w:val="21"/>
          <w:szCs w:val="22"/>
        </w:rPr>
      </w:pPr>
      <w:r>
        <w:fldChar w:fldCharType="begin"/>
      </w:r>
      <w:r>
        <w:instrText xml:space="preserve"> HYPERLINK \l "_Toc75364293" </w:instrText>
      </w:r>
      <w:r>
        <w:fldChar w:fldCharType="separate"/>
      </w:r>
      <w:r>
        <w:rPr>
          <w:rStyle w:val="27"/>
          <w:rFonts w:hint="eastAsia"/>
          <w:bCs/>
        </w:rPr>
        <w:t>（六）背景提升案例</w:t>
      </w:r>
      <w:r>
        <w:tab/>
      </w:r>
      <w:r>
        <w:fldChar w:fldCharType="begin"/>
      </w:r>
      <w:r>
        <w:instrText xml:space="preserve"> PAGEREF _Toc75364293 \h </w:instrText>
      </w:r>
      <w:r>
        <w:fldChar w:fldCharType="separate"/>
      </w:r>
      <w:r>
        <w:t>198</w:t>
      </w:r>
      <w:r>
        <w:fldChar w:fldCharType="end"/>
      </w:r>
      <w:r>
        <w:fldChar w:fldCharType="end"/>
      </w:r>
    </w:p>
    <w:p>
      <w:pPr>
        <w:pStyle w:val="11"/>
        <w:tabs>
          <w:tab w:val="right" w:leader="dot" w:pos="8296"/>
        </w:tabs>
        <w:ind w:left="960"/>
        <w:rPr>
          <w:rFonts w:asciiTheme="minorHAnsi" w:hAnsiTheme="minorHAnsi" w:eastAsiaTheme="minorEastAsia" w:cstheme="minorBidi"/>
          <w:sz w:val="21"/>
          <w:szCs w:val="22"/>
        </w:rPr>
      </w:pPr>
      <w:r>
        <w:fldChar w:fldCharType="begin"/>
      </w:r>
      <w:r>
        <w:instrText xml:space="preserve"> HYPERLINK \l "_Toc75364294" </w:instrText>
      </w:r>
      <w:r>
        <w:fldChar w:fldCharType="separate"/>
      </w:r>
      <w:r>
        <w:rPr>
          <w:rStyle w:val="27"/>
          <w:rFonts w:hint="eastAsia"/>
        </w:rPr>
        <w:t>（七）留学小贴士</w:t>
      </w:r>
      <w:r>
        <w:tab/>
      </w:r>
      <w:r>
        <w:fldChar w:fldCharType="begin"/>
      </w:r>
      <w:r>
        <w:instrText xml:space="preserve"> PAGEREF _Toc75364294 \h </w:instrText>
      </w:r>
      <w:r>
        <w:fldChar w:fldCharType="separate"/>
      </w:r>
      <w:r>
        <w:t>207</w:t>
      </w:r>
      <w:r>
        <w:fldChar w:fldCharType="end"/>
      </w:r>
      <w:r>
        <w:fldChar w:fldCharType="end"/>
      </w:r>
    </w:p>
    <w:p>
      <w:pPr>
        <w:pStyle w:val="16"/>
        <w:tabs>
          <w:tab w:val="right" w:leader="dot" w:pos="8296"/>
        </w:tabs>
        <w:rPr>
          <w:rFonts w:asciiTheme="minorHAnsi" w:hAnsiTheme="minorHAnsi" w:eastAsiaTheme="minorEastAsia" w:cstheme="minorBidi"/>
          <w:b w:val="0"/>
          <w:sz w:val="21"/>
          <w:szCs w:val="22"/>
        </w:rPr>
      </w:pPr>
      <w:r>
        <w:fldChar w:fldCharType="begin"/>
      </w:r>
      <w:r>
        <w:instrText xml:space="preserve"> HYPERLINK \l "_Toc75364295" </w:instrText>
      </w:r>
      <w:r>
        <w:fldChar w:fldCharType="separate"/>
      </w:r>
      <w:r>
        <w:rPr>
          <w:rStyle w:val="27"/>
          <w:rFonts w:hint="eastAsia" w:ascii="Calibri" w:hAnsi="Calibri" w:eastAsia="等线" w:cs="Times New Roman"/>
          <w:bCs/>
          <w:kern w:val="44"/>
        </w:rPr>
        <w:t>参考文献</w:t>
      </w:r>
      <w:r>
        <w:tab/>
      </w:r>
      <w:r>
        <w:fldChar w:fldCharType="begin"/>
      </w:r>
      <w:r>
        <w:instrText xml:space="preserve"> PAGEREF _Toc75364295 \h </w:instrText>
      </w:r>
      <w:r>
        <w:fldChar w:fldCharType="separate"/>
      </w:r>
      <w:r>
        <w:t>213</w:t>
      </w:r>
      <w:r>
        <w:fldChar w:fldCharType="end"/>
      </w:r>
      <w:r>
        <w:fldChar w:fldCharType="end"/>
      </w:r>
    </w:p>
    <w:p>
      <w:pPr>
        <w:pStyle w:val="16"/>
        <w:tabs>
          <w:tab w:val="right" w:leader="dot" w:pos="8296"/>
        </w:tabs>
        <w:rPr>
          <w:rFonts w:asciiTheme="minorHAnsi" w:hAnsiTheme="minorHAnsi" w:eastAsiaTheme="minorEastAsia" w:cstheme="minorBidi"/>
          <w:b w:val="0"/>
          <w:sz w:val="21"/>
          <w:szCs w:val="22"/>
        </w:rPr>
      </w:pPr>
      <w:r>
        <w:fldChar w:fldCharType="begin"/>
      </w:r>
      <w:r>
        <w:instrText xml:space="preserve"> HYPERLINK \l "_Toc75364296" </w:instrText>
      </w:r>
      <w:r>
        <w:fldChar w:fldCharType="separate"/>
      </w:r>
      <w:r>
        <w:rPr>
          <w:rStyle w:val="27"/>
          <w:rFonts w:hint="eastAsia" w:ascii="Calibri" w:hAnsi="Calibri" w:eastAsia="等线" w:cs="Times New Roman"/>
          <w:bCs/>
          <w:kern w:val="44"/>
        </w:rPr>
        <w:t>后记</w:t>
      </w:r>
      <w:r>
        <w:tab/>
      </w:r>
      <w:r>
        <w:fldChar w:fldCharType="begin"/>
      </w:r>
      <w:r>
        <w:instrText xml:space="preserve"> PAGEREF _Toc75364296 \h </w:instrText>
      </w:r>
      <w:r>
        <w:fldChar w:fldCharType="separate"/>
      </w:r>
      <w:r>
        <w:t>214</w:t>
      </w:r>
      <w:r>
        <w:fldChar w:fldCharType="end"/>
      </w:r>
      <w:r>
        <w:fldChar w:fldCharType="end"/>
      </w:r>
    </w:p>
    <w:p>
      <w:pPr>
        <w:pStyle w:val="16"/>
        <w:tabs>
          <w:tab w:val="right" w:leader="dot" w:pos="8296"/>
        </w:tabs>
        <w:rPr>
          <w:rFonts w:asciiTheme="minorHAnsi" w:hAnsiTheme="minorHAnsi" w:eastAsiaTheme="minorEastAsia" w:cstheme="minorBidi"/>
          <w:b w:val="0"/>
          <w:sz w:val="21"/>
          <w:szCs w:val="22"/>
        </w:rPr>
      </w:pPr>
      <w:r>
        <w:fldChar w:fldCharType="begin"/>
      </w:r>
      <w:r>
        <w:instrText xml:space="preserve"> HYPERLINK \l "_Toc75364297" </w:instrText>
      </w:r>
      <w:r>
        <w:fldChar w:fldCharType="separate"/>
      </w:r>
      <w:r>
        <w:rPr>
          <w:rStyle w:val="27"/>
          <w:rFonts w:hint="eastAsia" w:ascii="Calibri" w:hAnsi="Calibri" w:eastAsia="等线" w:cs="Times New Roman"/>
          <w:bCs/>
          <w:kern w:val="44"/>
        </w:rPr>
        <w:t>修订再版补记（待补充）</w:t>
      </w:r>
      <w:r>
        <w:tab/>
      </w:r>
      <w:r>
        <w:fldChar w:fldCharType="begin"/>
      </w:r>
      <w:r>
        <w:instrText xml:space="preserve"> PAGEREF _Toc75364297 \h </w:instrText>
      </w:r>
      <w:r>
        <w:fldChar w:fldCharType="separate"/>
      </w:r>
      <w:r>
        <w:t>215</w:t>
      </w:r>
      <w:r>
        <w:fldChar w:fldCharType="end"/>
      </w:r>
      <w:r>
        <w:fldChar w:fldCharType="end"/>
      </w:r>
    </w:p>
    <w:p>
      <w:pPr>
        <w:widowControl/>
        <w:spacing w:line="240" w:lineRule="auto"/>
      </w:pPr>
      <w:r>
        <w:rPr>
          <w:b/>
          <w:sz w:val="28"/>
        </w:rPr>
        <w:fldChar w:fldCharType="end"/>
      </w:r>
    </w:p>
    <w:p>
      <w:pPr>
        <w:widowControl/>
        <w:spacing w:line="240" w:lineRule="auto"/>
      </w:pPr>
      <w:r>
        <w:br w:type="page"/>
      </w:r>
    </w:p>
    <w:p>
      <w:pPr>
        <w:jc w:val="center"/>
        <w:rPr>
          <w:rFonts w:ascii="华文中宋" w:hAnsi="华文中宋" w:eastAsia="华文中宋"/>
          <w:sz w:val="44"/>
          <w:szCs w:val="44"/>
        </w:rPr>
      </w:pPr>
      <w:r>
        <w:rPr>
          <w:rFonts w:hint="eastAsia" w:ascii="华文中宋" w:hAnsi="华文中宋" w:eastAsia="华文中宋"/>
          <w:sz w:val="44"/>
          <w:szCs w:val="44"/>
        </w:rPr>
        <w:t>前 言</w:t>
      </w:r>
    </w:p>
    <w:p>
      <w:pPr>
        <w:pStyle w:val="12"/>
        <w:spacing w:line="360" w:lineRule="auto"/>
        <w:rPr>
          <w:rFonts w:ascii="宋体" w:hAnsi="宋体" w:eastAsia="宋体" w:cs="Courier New"/>
        </w:rPr>
      </w:pPr>
    </w:p>
    <w:p>
      <w:pPr>
        <w:pStyle w:val="12"/>
        <w:spacing w:line="360" w:lineRule="auto"/>
        <w:ind w:firstLine="480" w:firstLineChars="200"/>
        <w:rPr>
          <w:rFonts w:ascii="宋体" w:hAnsi="宋体" w:eastAsia="宋体" w:cs="Courier New"/>
        </w:rPr>
      </w:pPr>
      <w:r>
        <w:rPr>
          <w:rFonts w:hint="eastAsia" w:ascii="宋体" w:hAnsi="宋体" w:eastAsia="宋体" w:cs="MS Gothic"/>
        </w:rPr>
        <w:t>很欣慰看到</w:t>
      </w:r>
      <w:r>
        <w:rPr>
          <w:rFonts w:hint="eastAsia" w:ascii="宋体" w:hAnsi="宋体" w:eastAsia="宋体" w:cs="Microsoft JhengHei"/>
        </w:rPr>
        <w:t>这样一本朋辈学业分享小册子的结集出版。</w:t>
      </w:r>
    </w:p>
    <w:p>
      <w:pPr>
        <w:pStyle w:val="12"/>
        <w:spacing w:line="360" w:lineRule="auto"/>
        <w:ind w:firstLine="480" w:firstLineChars="200"/>
        <w:rPr>
          <w:rFonts w:ascii="宋体" w:hAnsi="宋体" w:eastAsia="宋体" w:cs="Courier New"/>
        </w:rPr>
      </w:pPr>
      <w:r>
        <w:rPr>
          <w:rFonts w:hint="eastAsia" w:ascii="宋体" w:hAnsi="宋体" w:eastAsia="宋体" w:cs="Microsoft JhengHei"/>
        </w:rPr>
        <w:t>这是有担当、有情怀的学长学姐送给</w:t>
      </w:r>
      <w:r>
        <w:rPr>
          <w:rFonts w:hint="eastAsia" w:ascii="宋体" w:hAnsi="宋体" w:eastAsia="宋体" w:cs="MS Gothic"/>
        </w:rPr>
        <w:t>川大新人的一份学</w:t>
      </w:r>
      <w:r>
        <w:rPr>
          <w:rFonts w:hint="eastAsia" w:ascii="宋体" w:hAnsi="宋体" w:eastAsia="宋体" w:cs="Microsoft JhengHei"/>
        </w:rPr>
        <w:t>习厚礼。它凝聚着川大优秀学子的成长智慧，</w:t>
      </w:r>
      <w:r>
        <w:rPr>
          <w:rFonts w:ascii="宋体" w:hAnsi="宋体" w:eastAsia="宋体" w:cs="Courier New"/>
        </w:rPr>
        <w:t>“</w:t>
      </w:r>
      <w:r>
        <w:rPr>
          <w:rFonts w:hint="eastAsia" w:ascii="宋体" w:hAnsi="宋体" w:eastAsia="宋体" w:cs="MS Gothic"/>
        </w:rPr>
        <w:t>如切如磋，如琢如磨</w:t>
      </w:r>
      <w:r>
        <w:rPr>
          <w:rFonts w:ascii="宋体" w:hAnsi="宋体" w:eastAsia="宋体" w:cs="Courier New"/>
        </w:rPr>
        <w:t>”</w:t>
      </w:r>
      <w:r>
        <w:rPr>
          <w:rFonts w:hint="eastAsia" w:ascii="宋体" w:hAnsi="宋体" w:eastAsia="宋体" w:cs="MS Gothic"/>
        </w:rPr>
        <w:t>，意在以活</w:t>
      </w:r>
      <w:r>
        <w:rPr>
          <w:rFonts w:hint="eastAsia" w:ascii="宋体" w:hAnsi="宋体" w:eastAsia="宋体" w:cs="Microsoft JhengHei"/>
        </w:rPr>
        <w:t>泼亲切的方式，引领和帮助学弟学妹走好大学之路，展现了我校学生互帮互助、团结奋进的良好学习风貌。</w:t>
      </w:r>
    </w:p>
    <w:p>
      <w:pPr>
        <w:pStyle w:val="12"/>
        <w:spacing w:line="360" w:lineRule="auto"/>
        <w:ind w:firstLine="480" w:firstLineChars="200"/>
        <w:rPr>
          <w:rFonts w:ascii="宋体" w:hAnsi="宋体" w:eastAsia="宋体" w:cs="Courier New"/>
        </w:rPr>
      </w:pPr>
      <w:r>
        <w:rPr>
          <w:rFonts w:hint="eastAsia" w:ascii="宋体" w:hAnsi="宋体" w:eastAsia="宋体" w:cs="MS Gothic"/>
        </w:rPr>
        <w:t>学</w:t>
      </w:r>
      <w:r>
        <w:rPr>
          <w:rFonts w:hint="eastAsia" w:ascii="宋体" w:hAnsi="宋体" w:eastAsia="宋体" w:cs="Microsoft JhengHei"/>
        </w:rPr>
        <w:t>习是大学生最核心的任务，学业发展是大学生全面发展的基础。刚迈入大学的学生普遍对未来的学习感到迷茫，一些学生对</w:t>
      </w:r>
      <w:r>
        <w:rPr>
          <w:rFonts w:ascii="宋体" w:hAnsi="宋体" w:eastAsia="宋体" w:cs="Courier New"/>
        </w:rPr>
        <w:t>“</w:t>
      </w:r>
      <w:r>
        <w:rPr>
          <w:rFonts w:hint="eastAsia" w:ascii="宋体" w:hAnsi="宋体" w:eastAsia="宋体" w:cs="Microsoft JhengHei"/>
        </w:rPr>
        <w:t>为谁学，为什么学，学什么</w:t>
      </w:r>
      <w:r>
        <w:rPr>
          <w:rFonts w:ascii="宋体" w:hAnsi="宋体" w:eastAsia="宋体" w:cs="Courier New"/>
        </w:rPr>
        <w:t>”</w:t>
      </w:r>
      <w:r>
        <w:rPr>
          <w:rFonts w:hint="eastAsia" w:ascii="宋体" w:hAnsi="宋体" w:eastAsia="宋体" w:cs="MS Gothic"/>
        </w:rPr>
        <w:t>等</w:t>
      </w:r>
      <w:r>
        <w:rPr>
          <w:rFonts w:hint="eastAsia" w:ascii="宋体" w:hAnsi="宋体" w:eastAsia="宋体" w:cs="Microsoft JhengHei"/>
        </w:rPr>
        <w:t>问题认知模糊，学习内生动力不足，还有一些学生则存在学业规划不明、学习方法欠缺、学习习惯不佳等学习问题。如何帮助他们尽快适应大学节奏，引导他们顺利进入大学学习状态，是大学应该认真思考的。</w:t>
      </w:r>
    </w:p>
    <w:p>
      <w:pPr>
        <w:pStyle w:val="12"/>
        <w:spacing w:line="360" w:lineRule="auto"/>
        <w:ind w:firstLine="480" w:firstLineChars="200"/>
        <w:rPr>
          <w:rFonts w:ascii="宋体" w:hAnsi="宋体" w:eastAsia="宋体" w:cs="Courier New"/>
        </w:rPr>
      </w:pPr>
      <w:r>
        <w:rPr>
          <w:rFonts w:hint="eastAsia" w:ascii="宋体" w:hAnsi="宋体" w:eastAsia="宋体" w:cs="MS Gothic"/>
        </w:rPr>
        <w:t>当前，我国高等教育正从大众化</w:t>
      </w:r>
      <w:r>
        <w:rPr>
          <w:rFonts w:hint="eastAsia" w:ascii="宋体" w:hAnsi="宋体" w:eastAsia="宋体" w:cs="Microsoft JhengHei"/>
        </w:rPr>
        <w:t>阶段迈入普及化阶段，承担着世界上规模最大的高等教育任务。一方面，由于招生类型、地域背景和家庭环境的不同，越来越多的学生在课程学习中表现出各种各样的不适应。另一方面，大学教育对学生的研究能力、分析能力和快速学习新事物的能力要求较高，而这些能力在基础教育阶段未得到充分全面的训练，这中间的群体性、个性化的差距需要弥补。多样化的学生学习问题需要高校持续提供多样化的学习指导和帮助。</w:t>
      </w:r>
    </w:p>
    <w:p>
      <w:pPr>
        <w:pStyle w:val="12"/>
        <w:spacing w:line="360" w:lineRule="auto"/>
        <w:ind w:firstLine="480" w:firstLineChars="200"/>
        <w:rPr>
          <w:rFonts w:ascii="宋体" w:hAnsi="宋体" w:eastAsia="宋体" w:cs="Courier New"/>
        </w:rPr>
      </w:pPr>
      <w:r>
        <w:rPr>
          <w:rFonts w:hint="eastAsia" w:ascii="宋体" w:hAnsi="宋体" w:eastAsia="宋体" w:cs="MS Gothic"/>
        </w:rPr>
        <w:t>同</w:t>
      </w:r>
      <w:r>
        <w:rPr>
          <w:rFonts w:hint="eastAsia" w:ascii="宋体" w:hAnsi="宋体" w:eastAsia="宋体" w:cs="Microsoft JhengHei"/>
        </w:rPr>
        <w:t>时，世界新科技革命和产业变革的时代潮流对全球高等教育提出了新的要求。站在全球变革和中华民族伟大复兴的历</w:t>
      </w:r>
      <w:r>
        <w:rPr>
          <w:rFonts w:hint="eastAsia" w:ascii="宋体" w:hAnsi="宋体" w:eastAsia="宋体" w:cs="MS Gothic"/>
        </w:rPr>
        <w:t>史交</w:t>
      </w:r>
      <w:r>
        <w:rPr>
          <w:rFonts w:hint="eastAsia" w:ascii="宋体" w:hAnsi="宋体" w:eastAsia="宋体" w:cs="Microsoft JhengHei"/>
        </w:rPr>
        <w:t>汇期，我国高等教育积极应变，努力与时代同频共振，提出了</w:t>
      </w:r>
      <w:r>
        <w:rPr>
          <w:rFonts w:ascii="宋体" w:hAnsi="宋体" w:eastAsia="宋体" w:cs="Courier New"/>
        </w:rPr>
        <w:t>“</w:t>
      </w:r>
      <w:r>
        <w:rPr>
          <w:rFonts w:hint="eastAsia" w:ascii="宋体" w:hAnsi="宋体" w:eastAsia="宋体" w:cs="MS Gothic"/>
        </w:rPr>
        <w:t>提高人才培养</w:t>
      </w:r>
      <w:r>
        <w:rPr>
          <w:rFonts w:hint="eastAsia" w:ascii="宋体" w:hAnsi="宋体" w:eastAsia="宋体" w:cs="Microsoft JhengHei"/>
        </w:rPr>
        <w:t>质量</w:t>
      </w:r>
      <w:r>
        <w:rPr>
          <w:rFonts w:ascii="宋体" w:hAnsi="宋体" w:eastAsia="宋体" w:cs="Courier New"/>
        </w:rPr>
        <w:t>”</w:t>
      </w:r>
      <w:r>
        <w:rPr>
          <w:rFonts w:hint="eastAsia" w:ascii="宋体" w:hAnsi="宋体" w:eastAsia="宋体" w:cs="MS Gothic"/>
        </w:rPr>
        <w:t>是新</w:t>
      </w:r>
      <w:r>
        <w:rPr>
          <w:rFonts w:hint="eastAsia" w:ascii="宋体" w:hAnsi="宋体" w:eastAsia="宋体" w:cs="Microsoft JhengHei"/>
        </w:rPr>
        <w:t>时代高等教育所有工作的主题和目标，扎实践行</w:t>
      </w:r>
      <w:r>
        <w:rPr>
          <w:rFonts w:ascii="宋体" w:hAnsi="宋体" w:eastAsia="宋体" w:cs="Courier New"/>
        </w:rPr>
        <w:t>“</w:t>
      </w:r>
      <w:r>
        <w:rPr>
          <w:rFonts w:hint="eastAsia" w:ascii="宋体" w:hAnsi="宋体" w:eastAsia="宋体" w:cs="MS Gothic"/>
        </w:rPr>
        <w:t>教育服</w:t>
      </w:r>
      <w:r>
        <w:rPr>
          <w:rFonts w:hint="eastAsia" w:ascii="宋体" w:hAnsi="宋体" w:eastAsia="宋体" w:cs="Microsoft JhengHei"/>
        </w:rPr>
        <w:t>务中华民族伟大复兴</w:t>
      </w:r>
      <w:r>
        <w:rPr>
          <w:rFonts w:ascii="宋体" w:hAnsi="宋体" w:eastAsia="宋体" w:cs="Courier New"/>
        </w:rPr>
        <w:t>”</w:t>
      </w:r>
      <w:r>
        <w:rPr>
          <w:rFonts w:hint="eastAsia" w:ascii="宋体" w:hAnsi="宋体" w:eastAsia="宋体" w:cs="MS Gothic"/>
        </w:rPr>
        <w:t>的使命。教育部于</w:t>
      </w:r>
      <w:r>
        <w:rPr>
          <w:rFonts w:ascii="宋体" w:hAnsi="宋体" w:eastAsia="宋体" w:cs="Courier New"/>
        </w:rPr>
        <w:t>2019</w:t>
      </w:r>
      <w:r>
        <w:rPr>
          <w:rFonts w:hint="eastAsia" w:ascii="宋体" w:hAnsi="宋体" w:eastAsia="宋体" w:cs="MS Gothic"/>
        </w:rPr>
        <w:t>年印</w:t>
      </w:r>
      <w:r>
        <w:rPr>
          <w:rFonts w:hint="eastAsia" w:ascii="宋体" w:hAnsi="宋体" w:eastAsia="宋体" w:cs="Microsoft JhengHei"/>
        </w:rPr>
        <w:t>发《关于深化本科教育教学改革全面提高人才培养质量的意见》，明确要提升学业挑战度，要建立健全本科生学业导师制度，要让</w:t>
      </w:r>
      <w:r>
        <w:rPr>
          <w:rFonts w:ascii="宋体" w:hAnsi="宋体" w:eastAsia="宋体" w:cs="Courier New"/>
        </w:rPr>
        <w:t>“</w:t>
      </w:r>
      <w:r>
        <w:rPr>
          <w:rFonts w:hint="eastAsia" w:ascii="宋体" w:hAnsi="宋体" w:eastAsia="宋体" w:cs="MS Gothic"/>
        </w:rPr>
        <w:t>学生忙起来、教</w:t>
      </w:r>
      <w:r>
        <w:rPr>
          <w:rFonts w:hint="eastAsia" w:ascii="宋体" w:hAnsi="宋体" w:eastAsia="宋体" w:cs="Microsoft JhengHei"/>
        </w:rPr>
        <w:t>师</w:t>
      </w:r>
      <w:bookmarkStart w:id="363" w:name="_GoBack"/>
      <w:bookmarkEnd w:id="363"/>
      <w:r>
        <w:rPr>
          <w:rFonts w:hint="eastAsia" w:ascii="宋体" w:hAnsi="宋体" w:eastAsia="宋体" w:cs="Microsoft JhengHei"/>
        </w:rPr>
        <w:t>强起来、管理严起来、效果实起来</w:t>
      </w:r>
      <w:r>
        <w:rPr>
          <w:rFonts w:ascii="宋体" w:hAnsi="宋体" w:eastAsia="宋体" w:cs="Courier New"/>
        </w:rPr>
        <w:t>”</w:t>
      </w:r>
      <w:r>
        <w:rPr>
          <w:rFonts w:hint="eastAsia" w:ascii="宋体" w:hAnsi="宋体" w:eastAsia="宋体" w:cs="MS Gothic"/>
        </w:rPr>
        <w:t>。同年</w:t>
      </w:r>
      <w:r>
        <w:rPr>
          <w:rFonts w:ascii="宋体" w:hAnsi="宋体" w:eastAsia="宋体" w:cs="Courier New"/>
        </w:rPr>
        <w:t>9</w:t>
      </w:r>
      <w:r>
        <w:rPr>
          <w:rFonts w:hint="eastAsia" w:ascii="宋体" w:hAnsi="宋体" w:eastAsia="宋体" w:cs="MS Gothic"/>
        </w:rPr>
        <w:t>月，教育部部</w:t>
      </w:r>
      <w:r>
        <w:rPr>
          <w:rFonts w:hint="eastAsia" w:ascii="宋体" w:hAnsi="宋体" w:eastAsia="宋体" w:cs="Microsoft JhengHei"/>
        </w:rPr>
        <w:t>长陈宝生也在全国高校辅导员优秀骨干培训班开班仪式上指出，辅导员要做教师教学和学生学习的助手，加强学习辅导工作。</w:t>
      </w:r>
      <w:r>
        <w:rPr>
          <w:rFonts w:ascii="宋体" w:hAnsi="宋体" w:eastAsia="宋体" w:cs="Courier New"/>
        </w:rPr>
        <w:t>“</w:t>
      </w:r>
      <w:r>
        <w:rPr>
          <w:rFonts w:hint="eastAsia" w:ascii="宋体" w:hAnsi="宋体" w:eastAsia="宋体" w:cs="MS Gothic"/>
        </w:rPr>
        <w:t>混大学</w:t>
      </w:r>
      <w:r>
        <w:rPr>
          <w:rFonts w:ascii="宋体" w:hAnsi="宋体" w:eastAsia="宋体" w:cs="Courier New"/>
        </w:rPr>
        <w:t>”</w:t>
      </w:r>
      <w:r>
        <w:rPr>
          <w:rFonts w:hint="eastAsia" w:ascii="宋体" w:hAnsi="宋体" w:eastAsia="宋体" w:cs="MS Gothic"/>
        </w:rPr>
        <w:t>将成</w:t>
      </w:r>
      <w:r>
        <w:rPr>
          <w:rFonts w:hint="eastAsia" w:ascii="宋体" w:hAnsi="宋体" w:eastAsia="宋体" w:cs="Microsoft JhengHei"/>
        </w:rPr>
        <w:t>为历史，大学进入</w:t>
      </w:r>
      <w:r>
        <w:rPr>
          <w:rFonts w:ascii="宋体" w:hAnsi="宋体" w:eastAsia="宋体" w:cs="Courier New"/>
        </w:rPr>
        <w:t>“</w:t>
      </w:r>
      <w:r>
        <w:rPr>
          <w:rFonts w:hint="eastAsia" w:ascii="宋体" w:hAnsi="宋体" w:eastAsia="宋体" w:cs="Microsoft JhengHei"/>
        </w:rPr>
        <w:t>严</w:t>
      </w:r>
      <w:r>
        <w:rPr>
          <w:rFonts w:ascii="宋体" w:hAnsi="宋体" w:eastAsia="宋体" w:cs="Courier New"/>
        </w:rPr>
        <w:t>”</w:t>
      </w:r>
      <w:r>
        <w:rPr>
          <w:rFonts w:hint="eastAsia" w:ascii="宋体" w:hAnsi="宋体" w:eastAsia="宋体" w:cs="MS Gothic"/>
        </w:rPr>
        <w:t>字当</w:t>
      </w:r>
      <w:r>
        <w:rPr>
          <w:rFonts w:hint="eastAsia" w:ascii="宋体" w:hAnsi="宋体" w:eastAsia="宋体" w:cs="Microsoft JhengHei"/>
        </w:rPr>
        <w:t>头的时代。高校如何帮助大学生正确学习，成为这个</w:t>
      </w:r>
      <w:r>
        <w:rPr>
          <w:rFonts w:ascii="宋体" w:hAnsi="宋体" w:eastAsia="宋体" w:cs="Courier New"/>
        </w:rPr>
        <w:t>“</w:t>
      </w:r>
      <w:r>
        <w:rPr>
          <w:rFonts w:hint="eastAsia" w:ascii="宋体" w:hAnsi="宋体" w:eastAsia="宋体" w:cs="Microsoft JhengHei"/>
        </w:rPr>
        <w:t>严</w:t>
      </w:r>
      <w:r>
        <w:rPr>
          <w:rFonts w:ascii="宋体" w:hAnsi="宋体" w:eastAsia="宋体" w:cs="Courier New"/>
        </w:rPr>
        <w:t>”</w:t>
      </w:r>
      <w:r>
        <w:rPr>
          <w:rFonts w:hint="eastAsia" w:ascii="宋体" w:hAnsi="宋体" w:eastAsia="宋体" w:cs="MS Gothic"/>
        </w:rPr>
        <w:t>字当</w:t>
      </w:r>
      <w:r>
        <w:rPr>
          <w:rFonts w:hint="eastAsia" w:ascii="宋体" w:hAnsi="宋体" w:eastAsia="宋体" w:cs="Microsoft JhengHei"/>
        </w:rPr>
        <w:t>头时代的关键问题。</w:t>
      </w:r>
    </w:p>
    <w:p>
      <w:pPr>
        <w:pStyle w:val="12"/>
        <w:spacing w:line="360" w:lineRule="auto"/>
        <w:ind w:firstLine="480" w:firstLineChars="200"/>
        <w:rPr>
          <w:rFonts w:ascii="宋体" w:hAnsi="宋体" w:eastAsia="宋体" w:cs="Courier New"/>
        </w:rPr>
      </w:pPr>
      <w:r>
        <w:rPr>
          <w:rFonts w:hint="eastAsia" w:ascii="宋体" w:hAnsi="宋体" w:eastAsia="宋体" w:cs="Microsoft JhengHei"/>
        </w:rPr>
        <w:t>为贯彻落实国家和教育部门关于提升高校人才培养质量的决策部署，在高等教育深化改革和国内高校学生学业指导工作蓬勃发展的新形势下，围绕我校</w:t>
      </w:r>
      <w:r>
        <w:rPr>
          <w:rFonts w:ascii="宋体" w:hAnsi="宋体" w:eastAsia="宋体" w:cs="Courier New"/>
        </w:rPr>
        <w:t>“</w:t>
      </w:r>
      <w:r>
        <w:rPr>
          <w:rFonts w:hint="eastAsia" w:ascii="宋体" w:hAnsi="宋体" w:eastAsia="宋体" w:cs="MS Gothic"/>
        </w:rPr>
        <w:t>双一流</w:t>
      </w:r>
      <w:r>
        <w:rPr>
          <w:rFonts w:ascii="宋体" w:hAnsi="宋体" w:eastAsia="宋体" w:cs="Courier New"/>
        </w:rPr>
        <w:t>”</w:t>
      </w:r>
      <w:r>
        <w:rPr>
          <w:rFonts w:hint="eastAsia" w:ascii="宋体" w:hAnsi="宋体" w:eastAsia="宋体" w:cs="MS Gothic"/>
        </w:rPr>
        <w:t>建</w:t>
      </w:r>
      <w:r>
        <w:rPr>
          <w:rFonts w:hint="eastAsia" w:ascii="宋体" w:hAnsi="宋体" w:eastAsia="宋体" w:cs="Microsoft JhengHei"/>
        </w:rPr>
        <w:t>设中一流拔尖人才培养这一核心目标，我校党委学生工作部在调查研究全国高校学业指导工作的基础上，于</w:t>
      </w:r>
      <w:r>
        <w:rPr>
          <w:rFonts w:ascii="宋体" w:hAnsi="宋体" w:eastAsia="宋体" w:cs="Courier New"/>
        </w:rPr>
        <w:t>2019</w:t>
      </w:r>
      <w:r>
        <w:rPr>
          <w:rFonts w:hint="eastAsia" w:ascii="宋体" w:hAnsi="宋体" w:eastAsia="宋体" w:cs="MS Gothic"/>
        </w:rPr>
        <w:t>年</w:t>
      </w:r>
      <w:r>
        <w:rPr>
          <w:rFonts w:ascii="宋体" w:hAnsi="宋体" w:eastAsia="宋体" w:cs="Courier New"/>
        </w:rPr>
        <w:t>6</w:t>
      </w:r>
      <w:r>
        <w:rPr>
          <w:rFonts w:hint="eastAsia" w:ascii="宋体" w:hAnsi="宋体" w:eastAsia="宋体" w:cs="MS Gothic"/>
        </w:rPr>
        <w:t>月</w:t>
      </w:r>
      <w:r>
        <w:rPr>
          <w:rFonts w:hint="eastAsia" w:ascii="宋体" w:hAnsi="宋体" w:eastAsia="宋体" w:cs="Microsoft JhengHei"/>
        </w:rPr>
        <w:t>组建了</w:t>
      </w:r>
      <w:r>
        <w:rPr>
          <w:rFonts w:ascii="宋体" w:hAnsi="宋体" w:eastAsia="宋体" w:cs="Courier New"/>
        </w:rPr>
        <w:t>“</w:t>
      </w:r>
      <w:r>
        <w:rPr>
          <w:rFonts w:hint="eastAsia" w:ascii="宋体" w:hAnsi="宋体" w:eastAsia="宋体" w:cs="MS Gothic"/>
        </w:rPr>
        <w:t>思学工作室</w:t>
      </w:r>
      <w:r>
        <w:rPr>
          <w:rFonts w:ascii="宋体" w:hAnsi="宋体" w:eastAsia="宋体" w:cs="Courier New"/>
        </w:rPr>
        <w:t>”</w:t>
      </w:r>
      <w:r>
        <w:rPr>
          <w:rFonts w:hint="eastAsia" w:ascii="宋体" w:hAnsi="宋体" w:eastAsia="宋体" w:cs="MS Gothic"/>
        </w:rPr>
        <w:t>，</w:t>
      </w:r>
      <w:r>
        <w:rPr>
          <w:rFonts w:hint="eastAsia" w:ascii="宋体" w:hAnsi="宋体" w:eastAsia="宋体" w:cs="Microsoft JhengHei"/>
        </w:rPr>
        <w:t>专注探索开展本科生学业指导工作，以满足新时期学生学习发展指导需求，为本科生学业发展提供专业化和个性化的指导与服务。工作室组建了导师团队，由校党委副书记，教务、</w:t>
      </w:r>
      <w:r>
        <w:rPr>
          <w:rFonts w:hint="eastAsia" w:ascii="宋体" w:hAnsi="宋体" w:eastAsia="宋体" w:cs="MS Gothic"/>
        </w:rPr>
        <w:t>学工部</w:t>
      </w:r>
      <w:r>
        <w:rPr>
          <w:rFonts w:hint="eastAsia" w:ascii="宋体" w:hAnsi="宋体" w:eastAsia="宋体" w:cs="Microsoft JhengHei"/>
        </w:rPr>
        <w:t>门工作人员，学院负责人和辅导员共</w:t>
      </w:r>
      <w:r>
        <w:rPr>
          <w:rFonts w:ascii="宋体" w:hAnsi="宋体" w:eastAsia="宋体" w:cs="Courier New"/>
        </w:rPr>
        <w:t>40</w:t>
      </w:r>
      <w:r>
        <w:rPr>
          <w:rFonts w:hint="eastAsia" w:ascii="宋体" w:hAnsi="宋体" w:eastAsia="宋体" w:cs="MS Gothic"/>
        </w:rPr>
        <w:t>人</w:t>
      </w:r>
      <w:r>
        <w:rPr>
          <w:rFonts w:hint="eastAsia" w:ascii="宋体" w:hAnsi="宋体" w:eastAsia="宋体" w:cs="Microsoft JhengHei"/>
        </w:rPr>
        <w:t>组成。同年</w:t>
      </w:r>
      <w:r>
        <w:rPr>
          <w:rFonts w:ascii="宋体" w:hAnsi="宋体" w:eastAsia="宋体" w:cs="Courier New"/>
        </w:rPr>
        <w:t>11</w:t>
      </w:r>
      <w:r>
        <w:rPr>
          <w:rFonts w:hint="eastAsia" w:ascii="宋体" w:hAnsi="宋体" w:eastAsia="宋体" w:cs="MS Gothic"/>
        </w:rPr>
        <w:t>月，</w:t>
      </w:r>
      <w:r>
        <w:rPr>
          <w:rFonts w:hint="eastAsia" w:ascii="宋体" w:hAnsi="宋体" w:eastAsia="宋体" w:cs="Microsoft JhengHei"/>
        </w:rPr>
        <w:t>选聘了约</w:t>
      </w:r>
      <w:r>
        <w:rPr>
          <w:rFonts w:ascii="宋体" w:hAnsi="宋体" w:eastAsia="宋体" w:cs="Courier New"/>
        </w:rPr>
        <w:t>30</w:t>
      </w:r>
      <w:r>
        <w:rPr>
          <w:rFonts w:hint="eastAsia" w:ascii="宋体" w:hAnsi="宋体" w:eastAsia="宋体" w:cs="MS Gothic"/>
        </w:rPr>
        <w:t>名</w:t>
      </w:r>
      <w:r>
        <w:rPr>
          <w:rFonts w:hint="eastAsia" w:ascii="宋体" w:hAnsi="宋体" w:eastAsia="宋体" w:cs="Microsoft JhengHei"/>
        </w:rPr>
        <w:t>优秀学生组成朋辈导师团队（简称</w:t>
      </w:r>
      <w:r>
        <w:rPr>
          <w:rFonts w:ascii="宋体" w:hAnsi="宋体" w:eastAsia="宋体" w:cs="Courier New"/>
        </w:rPr>
        <w:t>“</w:t>
      </w:r>
      <w:r>
        <w:rPr>
          <w:rFonts w:hint="eastAsia" w:ascii="宋体" w:hAnsi="宋体" w:eastAsia="宋体" w:cs="MS Gothic"/>
        </w:rPr>
        <w:t>大川小思</w:t>
      </w:r>
      <w:r>
        <w:rPr>
          <w:rFonts w:ascii="宋体" w:hAnsi="宋体" w:eastAsia="宋体" w:cs="Courier New"/>
        </w:rPr>
        <w:t>”</w:t>
      </w:r>
      <w:r>
        <w:rPr>
          <w:rFonts w:hint="eastAsia" w:ascii="宋体" w:hAnsi="宋体" w:eastAsia="宋体" w:cs="MS Gothic"/>
        </w:rPr>
        <w:t>）。两支</w:t>
      </w:r>
      <w:r>
        <w:rPr>
          <w:rFonts w:hint="eastAsia" w:ascii="宋体" w:hAnsi="宋体" w:eastAsia="宋体" w:cs="Microsoft JhengHei"/>
        </w:rPr>
        <w:t>导师队伍以一对一咨询、学业分享推文、日常答疑、团体辅导等多种方式，为有需求的学生开展学业指导，得到了师生们的广泛好评。</w:t>
      </w:r>
    </w:p>
    <w:p>
      <w:pPr>
        <w:pStyle w:val="12"/>
        <w:spacing w:line="360" w:lineRule="auto"/>
        <w:ind w:firstLine="480" w:firstLineChars="200"/>
        <w:rPr>
          <w:rFonts w:ascii="宋体" w:hAnsi="宋体" w:eastAsia="宋体" w:cs="Courier New"/>
        </w:rPr>
      </w:pPr>
      <w:r>
        <w:rPr>
          <w:rFonts w:hint="eastAsia" w:ascii="宋体" w:hAnsi="宋体" w:eastAsia="宋体" w:cs="Microsoft JhengHei"/>
        </w:rPr>
        <w:t>导师们在工作实践中，积累了一些学生普遍关心的共性问题。我们将一些学长学姐现身说法的学业指导工作成果进行梳理，从零散的朋辈学业指导工作案例中总结出系统的、可资借鉴的大学学习指南，汇编成册。开篇的</w:t>
      </w:r>
      <w:r>
        <w:rPr>
          <w:rFonts w:ascii="宋体" w:hAnsi="宋体" w:eastAsia="宋体" w:cs="Courier New"/>
        </w:rPr>
        <w:t>“</w:t>
      </w:r>
      <w:r>
        <w:rPr>
          <w:rFonts w:hint="eastAsia" w:ascii="宋体" w:hAnsi="宋体" w:eastAsia="宋体" w:cs="MS Gothic"/>
        </w:rPr>
        <w:t>青春留言板</w:t>
      </w:r>
      <w:r>
        <w:rPr>
          <w:rFonts w:ascii="宋体" w:hAnsi="宋体" w:eastAsia="宋体" w:cs="Courier New"/>
        </w:rPr>
        <w:t>”</w:t>
      </w:r>
      <w:r>
        <w:rPr>
          <w:rFonts w:hint="eastAsia" w:ascii="宋体" w:hAnsi="宋体" w:eastAsia="宋体" w:cs="MS Gothic"/>
        </w:rPr>
        <w:t>集中了学</w:t>
      </w:r>
      <w:r>
        <w:rPr>
          <w:rFonts w:hint="eastAsia" w:ascii="宋体" w:hAnsi="宋体" w:eastAsia="宋体" w:cs="Microsoft JhengHei"/>
        </w:rPr>
        <w:t>长学姐最想对学弟学妹说的话，是他们对大学生活最深切</w:t>
      </w:r>
      <w:r>
        <w:rPr>
          <w:rFonts w:hint="eastAsia" w:ascii="宋体" w:hAnsi="宋体" w:eastAsia="宋体" w:cs="MS Gothic"/>
        </w:rPr>
        <w:t>的感悟；</w:t>
      </w:r>
      <w:r>
        <w:rPr>
          <w:rFonts w:ascii="宋体" w:hAnsi="宋体" w:eastAsia="宋体" w:cs="Courier New"/>
        </w:rPr>
        <w:t>“</w:t>
      </w:r>
      <w:r>
        <w:rPr>
          <w:rFonts w:hint="eastAsia" w:ascii="宋体" w:hAnsi="宋体" w:eastAsia="宋体" w:cs="MS Gothic"/>
        </w:rPr>
        <w:t>基</w:t>
      </w:r>
      <w:r>
        <w:rPr>
          <w:rFonts w:hint="eastAsia" w:ascii="宋体" w:hAnsi="宋体" w:eastAsia="宋体" w:cs="Microsoft JhengHei"/>
        </w:rPr>
        <w:t>础课学习篇</w:t>
      </w:r>
      <w:r>
        <w:rPr>
          <w:rFonts w:ascii="宋体" w:hAnsi="宋体" w:eastAsia="宋体" w:cs="Courier New"/>
        </w:rPr>
        <w:t>”</w:t>
      </w:r>
      <w:r>
        <w:rPr>
          <w:rFonts w:hint="eastAsia" w:ascii="宋体" w:hAnsi="宋体" w:eastAsia="宋体" w:cs="MS Gothic"/>
        </w:rPr>
        <w:t>是数学、英</w:t>
      </w:r>
      <w:r>
        <w:rPr>
          <w:rFonts w:hint="eastAsia" w:ascii="宋体" w:hAnsi="宋体" w:eastAsia="宋体" w:cs="Microsoft JhengHei"/>
        </w:rPr>
        <w:t>语学霸总结的大学两门最重要的公共基础课的学习方法与技巧；</w:t>
      </w:r>
      <w:r>
        <w:rPr>
          <w:rFonts w:ascii="宋体" w:hAnsi="宋体" w:eastAsia="宋体" w:cs="Courier New"/>
        </w:rPr>
        <w:t>“</w:t>
      </w:r>
      <w:r>
        <w:rPr>
          <w:rFonts w:hint="eastAsia" w:ascii="宋体" w:hAnsi="宋体" w:eastAsia="宋体" w:cs="MS Gothic"/>
        </w:rPr>
        <w:t>学</w:t>
      </w:r>
      <w:r>
        <w:rPr>
          <w:rFonts w:hint="eastAsia" w:ascii="宋体" w:hAnsi="宋体" w:eastAsia="宋体" w:cs="Microsoft JhengHei"/>
        </w:rPr>
        <w:t>习效能篇</w:t>
      </w:r>
      <w:r>
        <w:rPr>
          <w:rFonts w:ascii="宋体" w:hAnsi="宋体" w:eastAsia="宋体" w:cs="Courier New"/>
        </w:rPr>
        <w:t>”</w:t>
      </w:r>
      <w:r>
        <w:rPr>
          <w:rFonts w:hint="eastAsia" w:ascii="宋体" w:hAnsi="宋体" w:eastAsia="宋体" w:cs="MS Gothic"/>
        </w:rPr>
        <w:t>从</w:t>
      </w:r>
      <w:r>
        <w:rPr>
          <w:rFonts w:hint="eastAsia" w:ascii="宋体" w:hAnsi="宋体" w:eastAsia="宋体" w:cs="Microsoft JhengHei"/>
        </w:rPr>
        <w:t>时间管理、记笔记、与导师沟通三方面，讲解了提高大学学习效能的三大法宝；</w:t>
      </w:r>
      <w:r>
        <w:rPr>
          <w:rFonts w:ascii="宋体" w:hAnsi="宋体" w:eastAsia="宋体" w:cs="Courier New"/>
        </w:rPr>
        <w:t>“</w:t>
      </w:r>
      <w:r>
        <w:rPr>
          <w:rFonts w:hint="eastAsia" w:ascii="宋体" w:hAnsi="宋体" w:eastAsia="宋体" w:cs="MS Gothic"/>
        </w:rPr>
        <w:t>学</w:t>
      </w:r>
      <w:r>
        <w:rPr>
          <w:rFonts w:hint="eastAsia" w:ascii="宋体" w:hAnsi="宋体" w:eastAsia="宋体" w:cs="Microsoft JhengHei"/>
        </w:rPr>
        <w:t>业提升篇</w:t>
      </w:r>
      <w:r>
        <w:rPr>
          <w:rFonts w:ascii="宋体" w:hAnsi="宋体" w:eastAsia="宋体" w:cs="Courier New"/>
        </w:rPr>
        <w:t>”</w:t>
      </w:r>
      <w:r>
        <w:rPr>
          <w:rFonts w:hint="eastAsia" w:ascii="宋体" w:hAnsi="宋体" w:eastAsia="宋体" w:cs="Microsoft JhengHei"/>
        </w:rPr>
        <w:t>则是学科竞赛高手、保研名校准毕业生、考研达人们的学习智慧结晶，为学弟学妹们朝不同的学业方向发展保驾护航。相信在学长学姐的指引下，同学们保持积极的学习心态，找到适合自己的大学学习方法，就能不断提高学习效能，为走向更为广阔的人生舞台积蓄能量。</w:t>
      </w:r>
      <w:r>
        <w:rPr>
          <w:rFonts w:ascii="宋体" w:hAnsi="宋体" w:eastAsia="宋体" w:cs="Courier New"/>
        </w:rPr>
        <w:t>“</w:t>
      </w:r>
      <w:r>
        <w:rPr>
          <w:rFonts w:hint="eastAsia" w:ascii="宋体" w:hAnsi="宋体" w:eastAsia="宋体" w:cs="MS Gothic"/>
        </w:rPr>
        <w:t>学</w:t>
      </w:r>
      <w:r>
        <w:rPr>
          <w:rFonts w:hint="eastAsia" w:ascii="宋体" w:hAnsi="宋体" w:eastAsia="宋体" w:cs="Microsoft JhengHei"/>
        </w:rPr>
        <w:t>贵得师，亦贵得友</w:t>
      </w:r>
      <w:r>
        <w:rPr>
          <w:rFonts w:ascii="宋体" w:hAnsi="宋体" w:eastAsia="宋体" w:cs="Courier New"/>
        </w:rPr>
        <w:t>”</w:t>
      </w:r>
      <w:r>
        <w:rPr>
          <w:rFonts w:hint="eastAsia" w:ascii="宋体" w:hAnsi="宋体" w:eastAsia="宋体" w:cs="MS Gothic"/>
        </w:rPr>
        <w:t>，衷心感</w:t>
      </w:r>
      <w:r>
        <w:rPr>
          <w:rFonts w:hint="eastAsia" w:ascii="宋体" w:hAnsi="宋体" w:eastAsia="宋体" w:cs="Microsoft JhengHei"/>
        </w:rPr>
        <w:t>谢</w:t>
      </w:r>
      <w:r>
        <w:rPr>
          <w:rFonts w:ascii="宋体" w:hAnsi="宋体" w:eastAsia="宋体" w:cs="Courier New"/>
        </w:rPr>
        <w:t>“</w:t>
      </w:r>
      <w:r>
        <w:rPr>
          <w:rFonts w:hint="eastAsia" w:ascii="宋体" w:hAnsi="宋体" w:eastAsia="宋体" w:cs="MS Gothic"/>
        </w:rPr>
        <w:t>大川小思</w:t>
      </w:r>
      <w:r>
        <w:rPr>
          <w:rFonts w:ascii="宋体" w:hAnsi="宋体" w:eastAsia="宋体" w:cs="Courier New"/>
        </w:rPr>
        <w:t>”</w:t>
      </w:r>
      <w:r>
        <w:rPr>
          <w:rFonts w:hint="eastAsia" w:ascii="宋体" w:hAnsi="宋体" w:eastAsia="宋体" w:cs="Microsoft JhengHei"/>
        </w:rPr>
        <w:t>这些亦师亦友的朋辈导师们！</w:t>
      </w:r>
      <w:r>
        <w:rPr>
          <w:rFonts w:hint="eastAsia" w:ascii="宋体" w:hAnsi="宋体" w:eastAsia="宋体" w:cs="MS Gothic"/>
        </w:rPr>
        <w:t>ⅲ</w:t>
      </w:r>
    </w:p>
    <w:p>
      <w:pPr>
        <w:pStyle w:val="12"/>
        <w:spacing w:line="360" w:lineRule="auto"/>
        <w:ind w:firstLine="480" w:firstLineChars="200"/>
        <w:rPr>
          <w:rFonts w:ascii="宋体" w:hAnsi="宋体" w:eastAsia="宋体" w:cs="Courier New"/>
        </w:rPr>
      </w:pPr>
      <w:r>
        <w:rPr>
          <w:rFonts w:hint="eastAsia" w:ascii="宋体" w:hAnsi="宋体" w:eastAsia="宋体" w:cs="Microsoft JhengHei"/>
        </w:rPr>
        <w:t>这本小册</w:t>
      </w:r>
      <w:r>
        <w:rPr>
          <w:rFonts w:hint="eastAsia" w:ascii="宋体" w:hAnsi="宋体" w:eastAsia="宋体" w:cs="MS Gothic"/>
        </w:rPr>
        <w:t>子，是我校学生思想政治工作</w:t>
      </w:r>
      <w:r>
        <w:rPr>
          <w:rFonts w:hint="eastAsia" w:ascii="宋体" w:hAnsi="宋体" w:eastAsia="宋体" w:cs="Microsoft JhengHei"/>
        </w:rPr>
        <w:t>队伍将满足新时期学生多元化、个性化的学习成长需求融入深入细致的思想政治工作中，探索新工作领域迈出的重要一步，是我校学业指导工作探索实践的抛砖引玉之作。下一步，还需要全校师生积极参与，群策群力，共同探索创建有川大特色的、促进学校人才培养质量大力提升的学业指导工作体系。</w:t>
      </w:r>
    </w:p>
    <w:p>
      <w:pPr>
        <w:pStyle w:val="12"/>
        <w:spacing w:line="360" w:lineRule="auto"/>
        <w:ind w:firstLine="480" w:firstLineChars="200"/>
        <w:rPr>
          <w:rFonts w:ascii="宋体" w:hAnsi="宋体" w:eastAsia="宋体" w:cs="Courier New"/>
        </w:rPr>
      </w:pPr>
      <w:r>
        <w:rPr>
          <w:rFonts w:hint="eastAsia" w:ascii="宋体" w:hAnsi="宋体" w:eastAsia="宋体" w:cs="MS Gothic"/>
        </w:rPr>
        <w:t>最后，希望同学</w:t>
      </w:r>
      <w:r>
        <w:rPr>
          <w:rFonts w:hint="eastAsia" w:ascii="宋体" w:hAnsi="宋体" w:eastAsia="宋体" w:cs="Microsoft JhengHei"/>
        </w:rPr>
        <w:t>们向优秀的学长学姐学习，秉承</w:t>
      </w:r>
      <w:r>
        <w:rPr>
          <w:rFonts w:ascii="宋体" w:hAnsi="宋体" w:eastAsia="宋体" w:cs="Courier New"/>
        </w:rPr>
        <w:t>“</w:t>
      </w:r>
      <w:r>
        <w:rPr>
          <w:rFonts w:hint="eastAsia" w:ascii="宋体" w:hAnsi="宋体" w:eastAsia="宋体" w:cs="MS Gothic"/>
        </w:rPr>
        <w:t>海</w:t>
      </w:r>
      <w:r>
        <w:rPr>
          <w:rFonts w:hint="eastAsia" w:ascii="宋体" w:hAnsi="宋体" w:eastAsia="宋体" w:cs="Microsoft JhengHei"/>
        </w:rPr>
        <w:t>纳百川，有容乃大</w:t>
      </w:r>
      <w:r>
        <w:rPr>
          <w:rFonts w:ascii="宋体" w:hAnsi="宋体" w:eastAsia="宋体" w:cs="Courier New"/>
        </w:rPr>
        <w:t>”</w:t>
      </w:r>
      <w:r>
        <w:rPr>
          <w:rFonts w:hint="eastAsia" w:ascii="宋体" w:hAnsi="宋体" w:eastAsia="宋体" w:cs="MS Gothic"/>
        </w:rPr>
        <w:t>和</w:t>
      </w:r>
      <w:r>
        <w:rPr>
          <w:rFonts w:ascii="宋体" w:hAnsi="宋体" w:eastAsia="宋体" w:cs="Courier New"/>
        </w:rPr>
        <w:t>“</w:t>
      </w:r>
      <w:r>
        <w:rPr>
          <w:rFonts w:hint="eastAsia" w:ascii="宋体" w:hAnsi="宋体" w:eastAsia="宋体" w:cs="Microsoft JhengHei"/>
        </w:rPr>
        <w:t>严谨、勤奋、求是、创新</w:t>
      </w:r>
      <w:r>
        <w:rPr>
          <w:rFonts w:ascii="宋体" w:hAnsi="宋体" w:eastAsia="宋体" w:cs="Courier New"/>
        </w:rPr>
        <w:t>”</w:t>
      </w:r>
      <w:r>
        <w:rPr>
          <w:rFonts w:hint="eastAsia" w:ascii="宋体" w:hAnsi="宋体" w:eastAsia="宋体" w:cs="MS Gothic"/>
        </w:rPr>
        <w:t>的川大精神，以勤</w:t>
      </w:r>
      <w:r>
        <w:rPr>
          <w:rFonts w:hint="eastAsia" w:ascii="宋体" w:hAnsi="宋体" w:eastAsia="宋体" w:cs="Microsoft JhengHei"/>
        </w:rPr>
        <w:t>谨治学的态度和为国为民的情怀，阔步向前，放飞梦想。</w:t>
      </w:r>
    </w:p>
    <w:p>
      <w:pPr>
        <w:pStyle w:val="12"/>
        <w:spacing w:line="360" w:lineRule="auto"/>
        <w:ind w:firstLine="480" w:firstLineChars="200"/>
        <w:rPr>
          <w:rFonts w:ascii="宋体" w:hAnsi="宋体" w:eastAsia="宋体" w:cs="Courier New"/>
        </w:rPr>
      </w:pPr>
      <w:r>
        <w:rPr>
          <w:rFonts w:hint="eastAsia" w:ascii="宋体" w:hAnsi="宋体" w:eastAsia="宋体" w:cs="MS Gothic"/>
        </w:rPr>
        <w:t>衷心祝愿同学</w:t>
      </w:r>
      <w:r>
        <w:rPr>
          <w:rFonts w:hint="eastAsia" w:ascii="宋体" w:hAnsi="宋体" w:eastAsia="宋体" w:cs="Microsoft JhengHei"/>
        </w:rPr>
        <w:t>们学业有成，宏图大展，继往开来，书写新时代华章！</w:t>
      </w:r>
    </w:p>
    <w:p>
      <w:pPr>
        <w:pStyle w:val="12"/>
        <w:spacing w:line="360" w:lineRule="auto"/>
        <w:rPr>
          <w:rFonts w:ascii="宋体" w:hAnsi="宋体" w:eastAsia="宋体" w:cs="Courier New"/>
        </w:rPr>
      </w:pPr>
    </w:p>
    <w:p>
      <w:pPr>
        <w:pStyle w:val="12"/>
        <w:spacing w:line="360" w:lineRule="auto"/>
        <w:jc w:val="right"/>
        <w:rPr>
          <w:rFonts w:ascii="宋体" w:hAnsi="宋体" w:eastAsia="宋体" w:cs="Courier New"/>
        </w:rPr>
      </w:pPr>
      <w:r>
        <w:rPr>
          <w:rFonts w:hint="eastAsia" w:ascii="宋体" w:hAnsi="宋体" w:eastAsia="宋体" w:cs="Microsoft JhengHei"/>
        </w:rPr>
        <w:t>编者</w:t>
      </w:r>
      <w:r>
        <w:rPr>
          <w:rFonts w:ascii="宋体" w:hAnsi="宋体" w:eastAsia="宋体" w:cs="Courier New"/>
        </w:rPr>
        <w:t>2020</w:t>
      </w:r>
      <w:r>
        <w:rPr>
          <w:rFonts w:hint="eastAsia" w:ascii="宋体" w:hAnsi="宋体" w:eastAsia="宋体" w:cs="MS Gothic"/>
        </w:rPr>
        <w:t>年</w:t>
      </w:r>
      <w:r>
        <w:rPr>
          <w:rFonts w:ascii="宋体" w:hAnsi="宋体" w:eastAsia="宋体" w:cs="Courier New"/>
        </w:rPr>
        <w:t>5</w:t>
      </w:r>
      <w:r>
        <w:rPr>
          <w:rFonts w:hint="eastAsia" w:ascii="宋体" w:hAnsi="宋体" w:eastAsia="宋体" w:cs="MS Gothic"/>
        </w:rPr>
        <w:t>月</w:t>
      </w:r>
    </w:p>
    <w:p>
      <w:pPr>
        <w:pStyle w:val="12"/>
        <w:spacing w:line="360" w:lineRule="auto"/>
        <w:rPr>
          <w:rFonts w:ascii="宋体" w:hAnsi="宋体" w:eastAsia="宋体" w:cs="Courier New"/>
        </w:rPr>
      </w:pPr>
    </w:p>
    <w:p>
      <w:pPr>
        <w:pStyle w:val="12"/>
        <w:spacing w:line="360" w:lineRule="auto"/>
        <w:rPr>
          <w:rFonts w:ascii="宋体" w:hAnsi="宋体" w:eastAsia="宋体" w:cs="Courier New"/>
        </w:rPr>
      </w:pPr>
    </w:p>
    <w:p>
      <w:pPr>
        <w:pStyle w:val="12"/>
        <w:spacing w:line="360" w:lineRule="auto"/>
        <w:rPr>
          <w:rFonts w:ascii="宋体" w:hAnsi="宋体" w:eastAsia="宋体" w:cs="Courier New"/>
        </w:rPr>
      </w:pPr>
    </w:p>
    <w:p>
      <w:pPr>
        <w:pStyle w:val="2"/>
      </w:pPr>
    </w:p>
    <w:p/>
    <w:p/>
    <w:p/>
    <w:p/>
    <w:p>
      <w:pPr>
        <w:pStyle w:val="2"/>
      </w:pPr>
    </w:p>
    <w:p/>
    <w:p/>
    <w:p/>
    <w:p/>
    <w:p/>
    <w:p/>
    <w:p/>
    <w:p/>
    <w:p>
      <w:pPr>
        <w:pStyle w:val="2"/>
      </w:pPr>
      <w:bookmarkStart w:id="4" w:name="_Toc75364215"/>
      <w:r>
        <w:rPr>
          <w:rFonts w:hint="eastAsia"/>
        </w:rPr>
        <w:t>关于</w:t>
      </w:r>
      <w:r>
        <w:t>“</w:t>
      </w:r>
      <w:r>
        <w:rPr>
          <w:rFonts w:hint="eastAsia"/>
        </w:rPr>
        <w:t>大川小思</w:t>
      </w:r>
      <w:r>
        <w:t>”</w:t>
      </w:r>
      <w:bookmarkEnd w:id="4"/>
    </w:p>
    <w:p>
      <w:pPr>
        <w:pStyle w:val="12"/>
        <w:spacing w:line="360" w:lineRule="auto"/>
        <w:ind w:firstLine="480" w:firstLineChars="200"/>
        <w:rPr>
          <w:rFonts w:ascii="宋体" w:hAnsi="宋体" w:eastAsia="宋体" w:cs="Courier New"/>
        </w:rPr>
      </w:pPr>
      <w:r>
        <w:rPr>
          <w:rFonts w:ascii="宋体" w:hAnsi="宋体" w:eastAsia="宋体" w:cs="Courier New"/>
        </w:rPr>
        <w:t>2019</w:t>
      </w:r>
      <w:r>
        <w:rPr>
          <w:rFonts w:hint="eastAsia" w:ascii="宋体" w:hAnsi="宋体" w:eastAsia="宋体" w:cs="MS Gothic"/>
        </w:rPr>
        <w:t>年</w:t>
      </w:r>
      <w:r>
        <w:rPr>
          <w:rFonts w:ascii="宋体" w:hAnsi="宋体" w:eastAsia="宋体" w:cs="Courier New"/>
        </w:rPr>
        <w:t>6</w:t>
      </w:r>
      <w:r>
        <w:rPr>
          <w:rFonts w:hint="eastAsia" w:ascii="宋体" w:hAnsi="宋体" w:eastAsia="宋体" w:cs="MS Gothic"/>
        </w:rPr>
        <w:t>月，四川大学党委学生工作部</w:t>
      </w:r>
      <w:r>
        <w:rPr>
          <w:rFonts w:ascii="宋体" w:hAnsi="宋体" w:eastAsia="宋体" w:cs="Courier New"/>
        </w:rPr>
        <w:t>(</w:t>
      </w:r>
      <w:r>
        <w:rPr>
          <w:rFonts w:hint="eastAsia" w:ascii="宋体" w:hAnsi="宋体" w:eastAsia="宋体" w:cs="Microsoft JhengHei"/>
        </w:rPr>
        <w:t>处</w:t>
      </w:r>
      <w:r>
        <w:rPr>
          <w:rFonts w:ascii="宋体" w:hAnsi="宋体" w:eastAsia="宋体" w:cs="Courier New"/>
        </w:rPr>
        <w:t>)</w:t>
      </w:r>
      <w:r>
        <w:rPr>
          <w:rFonts w:hint="eastAsia" w:ascii="宋体" w:hAnsi="宋体" w:eastAsia="宋体" w:cs="MS Gothic"/>
        </w:rPr>
        <w:t>成立</w:t>
      </w:r>
      <w:r>
        <w:rPr>
          <w:rFonts w:ascii="宋体" w:hAnsi="宋体" w:eastAsia="宋体" w:cs="Courier New"/>
        </w:rPr>
        <w:t>“</w:t>
      </w:r>
      <w:r>
        <w:rPr>
          <w:rFonts w:hint="eastAsia" w:ascii="宋体" w:hAnsi="宋体" w:eastAsia="宋体" w:cs="MS Gothic"/>
        </w:rPr>
        <w:t>思学工作室</w:t>
      </w:r>
      <w:r>
        <w:rPr>
          <w:rFonts w:ascii="宋体" w:hAnsi="宋体" w:eastAsia="宋体" w:cs="Courier New"/>
        </w:rPr>
        <w:t>”</w:t>
      </w:r>
      <w:r>
        <w:rPr>
          <w:rFonts w:hint="eastAsia" w:ascii="宋体" w:hAnsi="宋体" w:eastAsia="宋体" w:cs="MS Gothic"/>
        </w:rPr>
        <w:t>，探索开展本科生学</w:t>
      </w:r>
      <w:r>
        <w:rPr>
          <w:rFonts w:hint="eastAsia" w:ascii="宋体" w:hAnsi="宋体" w:eastAsia="宋体" w:cs="Microsoft JhengHei"/>
        </w:rPr>
        <w:t>业指导工作。工作室先后组建导师和朋辈导师两支核心工作队伍，</w:t>
      </w:r>
      <w:r>
        <w:rPr>
          <w:rFonts w:ascii="宋体" w:hAnsi="宋体" w:eastAsia="宋体" w:cs="Courier New"/>
        </w:rPr>
        <w:t>“</w:t>
      </w:r>
      <w:r>
        <w:rPr>
          <w:rFonts w:hint="eastAsia" w:ascii="宋体" w:hAnsi="宋体" w:eastAsia="宋体" w:cs="MS Gothic"/>
        </w:rPr>
        <w:t>大川小思</w:t>
      </w:r>
      <w:r>
        <w:rPr>
          <w:rFonts w:ascii="宋体" w:hAnsi="宋体" w:eastAsia="宋体" w:cs="Courier New"/>
        </w:rPr>
        <w:t>”</w:t>
      </w:r>
      <w:r>
        <w:rPr>
          <w:rFonts w:hint="eastAsia" w:ascii="宋体" w:hAnsi="宋体" w:eastAsia="宋体" w:cs="MS Gothic"/>
        </w:rPr>
        <w:t>即</w:t>
      </w:r>
      <w:r>
        <w:rPr>
          <w:rFonts w:hint="eastAsia" w:ascii="宋体" w:hAnsi="宋体" w:eastAsia="宋体" w:cs="Microsoft JhengHei"/>
        </w:rPr>
        <w:t>为思学工作室朋辈导师团队的简称。</w:t>
      </w:r>
      <w:r>
        <w:rPr>
          <w:rFonts w:ascii="宋体" w:hAnsi="宋体" w:eastAsia="宋体" w:cs="Courier New"/>
        </w:rPr>
        <w:t>“</w:t>
      </w:r>
      <w:r>
        <w:rPr>
          <w:rFonts w:hint="eastAsia" w:ascii="宋体" w:hAnsi="宋体" w:eastAsia="宋体" w:cs="MS Gothic"/>
        </w:rPr>
        <w:t>大川小思</w:t>
      </w:r>
      <w:r>
        <w:rPr>
          <w:rFonts w:ascii="宋体" w:hAnsi="宋体" w:eastAsia="宋体" w:cs="Courier New"/>
        </w:rPr>
        <w:t>”</w:t>
      </w:r>
      <w:r>
        <w:rPr>
          <w:rFonts w:hint="eastAsia" w:ascii="宋体" w:hAnsi="宋体" w:eastAsia="宋体" w:cs="MS Gothic"/>
        </w:rPr>
        <w:t>建成于</w:t>
      </w:r>
      <w:r>
        <w:rPr>
          <w:rFonts w:ascii="宋体" w:hAnsi="宋体" w:eastAsia="宋体" w:cs="Courier New"/>
        </w:rPr>
        <w:t>2019</w:t>
      </w:r>
      <w:r>
        <w:rPr>
          <w:rFonts w:hint="eastAsia" w:ascii="宋体" w:hAnsi="宋体" w:eastAsia="宋体" w:cs="MS Gothic"/>
        </w:rPr>
        <w:t>年</w:t>
      </w:r>
      <w:r>
        <w:rPr>
          <w:rFonts w:ascii="宋体" w:hAnsi="宋体" w:eastAsia="宋体" w:cs="Courier New"/>
        </w:rPr>
        <w:t>11</w:t>
      </w:r>
      <w:r>
        <w:rPr>
          <w:rFonts w:hint="eastAsia" w:ascii="宋体" w:hAnsi="宋体" w:eastAsia="宋体" w:cs="MS Gothic"/>
        </w:rPr>
        <w:t>月，由在全校公开招募、</w:t>
      </w:r>
      <w:r>
        <w:rPr>
          <w:rFonts w:hint="eastAsia" w:ascii="宋体" w:hAnsi="宋体" w:eastAsia="宋体" w:cs="Microsoft JhengHei"/>
        </w:rPr>
        <w:t>选拔的学业优秀、乐于分享的同学组成。目前，</w:t>
      </w:r>
      <w:r>
        <w:rPr>
          <w:rFonts w:ascii="宋体" w:hAnsi="宋体" w:eastAsia="宋体" w:cs="Courier New"/>
        </w:rPr>
        <w:t>“</w:t>
      </w:r>
      <w:r>
        <w:rPr>
          <w:rFonts w:hint="eastAsia" w:ascii="宋体" w:hAnsi="宋体" w:eastAsia="宋体" w:cs="MS Gothic"/>
        </w:rPr>
        <w:t>大川小思</w:t>
      </w:r>
      <w:r>
        <w:rPr>
          <w:rFonts w:ascii="宋体" w:hAnsi="宋体" w:eastAsia="宋体" w:cs="Courier New"/>
        </w:rPr>
        <w:t>”</w:t>
      </w:r>
      <w:r>
        <w:rPr>
          <w:rFonts w:hint="eastAsia" w:ascii="宋体" w:hAnsi="宋体" w:eastAsia="宋体" w:cs="MS Gothic"/>
        </w:rPr>
        <w:t>分</w:t>
      </w:r>
      <w:r>
        <w:rPr>
          <w:rFonts w:hint="eastAsia" w:ascii="宋体" w:hAnsi="宋体" w:eastAsia="宋体" w:cs="Microsoft JhengHei"/>
        </w:rPr>
        <w:t>为数学组、英语组、升学组、竞赛组、学习效能组、宣推组等多个组别，以</w:t>
      </w:r>
      <w:r>
        <w:rPr>
          <w:rFonts w:ascii="宋体" w:hAnsi="宋体" w:eastAsia="宋体" w:cs="Courier New"/>
        </w:rPr>
        <w:t>“</w:t>
      </w:r>
      <w:r>
        <w:rPr>
          <w:rFonts w:hint="eastAsia" w:ascii="宋体" w:hAnsi="宋体" w:eastAsia="宋体" w:cs="MS Gothic"/>
        </w:rPr>
        <w:t>朋</w:t>
      </w:r>
      <w:r>
        <w:rPr>
          <w:rFonts w:hint="eastAsia" w:ascii="宋体" w:hAnsi="宋体" w:eastAsia="宋体" w:cs="Microsoft JhengHei"/>
        </w:rPr>
        <w:t>辈携手，共赢</w:t>
      </w:r>
      <w:r>
        <w:rPr>
          <w:rFonts w:hint="eastAsia" w:ascii="宋体" w:hAnsi="宋体" w:eastAsia="宋体" w:cs="MS Gothic"/>
        </w:rPr>
        <w:t>成</w:t>
      </w:r>
      <w:r>
        <w:rPr>
          <w:rFonts w:hint="eastAsia" w:ascii="宋体" w:hAnsi="宋体" w:eastAsia="宋体" w:cs="Microsoft JhengHei"/>
        </w:rPr>
        <w:t>长</w:t>
      </w:r>
      <w:r>
        <w:rPr>
          <w:rFonts w:ascii="宋体" w:hAnsi="宋体" w:eastAsia="宋体" w:cs="Courier New"/>
        </w:rPr>
        <w:t>”</w:t>
      </w:r>
      <w:r>
        <w:rPr>
          <w:rFonts w:hint="eastAsia" w:ascii="宋体" w:hAnsi="宋体" w:eastAsia="宋体" w:cs="Microsoft JhengHei"/>
        </w:rPr>
        <w:t>为宗旨，为有不同学业需求的同学提供公益性的辅导和帮扶服务。</w:t>
      </w:r>
    </w:p>
    <w:p>
      <w:pPr>
        <w:pStyle w:val="12"/>
        <w:spacing w:line="360" w:lineRule="auto"/>
        <w:ind w:firstLine="480" w:firstLineChars="200"/>
        <w:rPr>
          <w:rFonts w:ascii="宋体" w:hAnsi="宋体" w:eastAsia="宋体" w:cs="Courier New"/>
        </w:rPr>
      </w:pPr>
      <w:r>
        <w:rPr>
          <w:rFonts w:ascii="宋体" w:hAnsi="宋体" w:eastAsia="宋体" w:cs="Courier New"/>
        </w:rPr>
        <w:t>2020</w:t>
      </w:r>
      <w:r>
        <w:rPr>
          <w:rFonts w:hint="eastAsia" w:ascii="宋体" w:hAnsi="宋体" w:eastAsia="宋体" w:cs="MS Gothic"/>
        </w:rPr>
        <w:t>年寒假，新冠疫情爆</w:t>
      </w:r>
      <w:r>
        <w:rPr>
          <w:rFonts w:hint="eastAsia" w:ascii="宋体" w:hAnsi="宋体" w:eastAsia="宋体" w:cs="Microsoft JhengHei"/>
        </w:rPr>
        <w:t>发，初创的</w:t>
      </w:r>
      <w:r>
        <w:rPr>
          <w:rFonts w:ascii="宋体" w:hAnsi="宋体" w:eastAsia="宋体" w:cs="Courier New"/>
        </w:rPr>
        <w:t>“</w:t>
      </w:r>
      <w:r>
        <w:rPr>
          <w:rFonts w:hint="eastAsia" w:ascii="宋体" w:hAnsi="宋体" w:eastAsia="宋体" w:cs="MS Gothic"/>
        </w:rPr>
        <w:t>大川小思</w:t>
      </w:r>
      <w:r>
        <w:rPr>
          <w:rFonts w:ascii="宋体" w:hAnsi="宋体" w:eastAsia="宋体" w:cs="Courier New"/>
        </w:rPr>
        <w:t>”</w:t>
      </w:r>
      <w:r>
        <w:rPr>
          <w:rFonts w:hint="eastAsia" w:ascii="宋体" w:hAnsi="宋体" w:eastAsia="宋体" w:cs="MS Gothic"/>
        </w:rPr>
        <w:t>因</w:t>
      </w:r>
      <w:r>
        <w:rPr>
          <w:rFonts w:hint="eastAsia" w:ascii="宋体" w:hAnsi="宋体" w:eastAsia="宋体" w:cs="Microsoft JhengHei"/>
        </w:rPr>
        <w:t>势而动，迅速建立线上平台，以一对一咨询、团体辅导、问卷答疑、经验分享等多种形式，为宅家抗疫的川大学子解答学业上的疑惑，用同学的方式关心小伙伴的学习情况，解决其成长烦恼。活动开展以来，在川大师生中反响良好。</w:t>
      </w:r>
    </w:p>
    <w:p>
      <w:pPr>
        <w:pStyle w:val="12"/>
        <w:spacing w:line="360" w:lineRule="auto"/>
        <w:ind w:firstLine="480" w:firstLineChars="200"/>
        <w:rPr>
          <w:rFonts w:ascii="宋体" w:hAnsi="宋体" w:eastAsia="宋体" w:cs="MS Gothic"/>
        </w:rPr>
      </w:pPr>
      <w:r>
        <w:rPr>
          <w:rFonts w:ascii="宋体" w:hAnsi="宋体" w:eastAsia="宋体" w:cs="Courier New"/>
        </w:rPr>
        <w:t>“SCU</w:t>
      </w:r>
      <w:r>
        <w:rPr>
          <w:rFonts w:hint="eastAsia" w:ascii="宋体" w:hAnsi="宋体" w:eastAsia="宋体" w:cs="MS Gothic"/>
        </w:rPr>
        <w:t>思学</w:t>
      </w:r>
      <w:r>
        <w:rPr>
          <w:rFonts w:ascii="宋体" w:hAnsi="宋体" w:eastAsia="宋体" w:cs="Courier New"/>
        </w:rPr>
        <w:t>”</w:t>
      </w:r>
      <w:r>
        <w:rPr>
          <w:rFonts w:hint="eastAsia" w:ascii="宋体" w:hAnsi="宋体" w:eastAsia="宋体" w:cs="MS Gothic"/>
        </w:rPr>
        <w:t>微信公众号</w:t>
      </w:r>
      <w:r>
        <w:rPr>
          <w:rFonts w:ascii="宋体" w:hAnsi="宋体" w:eastAsia="宋体" w:cs="Courier New"/>
        </w:rPr>
        <w:t>“</w:t>
      </w:r>
      <w:r>
        <w:rPr>
          <w:rFonts w:hint="eastAsia" w:ascii="宋体" w:hAnsi="宋体" w:eastAsia="宋体" w:cs="MS Gothic"/>
        </w:rPr>
        <w:t>大川小思</w:t>
      </w:r>
      <w:r>
        <w:rPr>
          <w:rFonts w:ascii="宋体" w:hAnsi="宋体" w:eastAsia="宋体" w:cs="Courier New"/>
        </w:rPr>
        <w:t>”</w:t>
      </w:r>
      <w:r>
        <w:rPr>
          <w:rFonts w:hint="eastAsia" w:ascii="宋体" w:hAnsi="宋体" w:eastAsia="宋体" w:cs="MS Gothic"/>
        </w:rPr>
        <w:t>信息</w:t>
      </w:r>
      <w:r>
        <w:rPr>
          <w:rFonts w:hint="eastAsia" w:ascii="宋体" w:hAnsi="宋体" w:eastAsia="宋体" w:cs="Microsoft JhengHei"/>
        </w:rPr>
        <w:t>发布</w:t>
      </w:r>
      <w:r>
        <w:rPr>
          <w:rFonts w:ascii="宋体" w:hAnsi="宋体" w:eastAsia="宋体" w:cs="Courier New"/>
        </w:rPr>
        <w:t>QQ</w:t>
      </w:r>
      <w:r>
        <w:rPr>
          <w:rFonts w:hint="eastAsia" w:ascii="宋体" w:hAnsi="宋体" w:eastAsia="宋体" w:cs="MS Gothic"/>
        </w:rPr>
        <w:t>群</w:t>
      </w:r>
    </w:p>
    <w:p>
      <w:pPr>
        <w:pStyle w:val="12"/>
        <w:spacing w:line="360" w:lineRule="auto"/>
        <w:ind w:firstLine="480" w:firstLineChars="200"/>
        <w:rPr>
          <w:rFonts w:ascii="宋体" w:hAnsi="宋体" w:eastAsia="宋体" w:cs="MS Gothic"/>
        </w:rPr>
      </w:pPr>
    </w:p>
    <w:p>
      <w:pPr>
        <w:pStyle w:val="12"/>
        <w:spacing w:line="360" w:lineRule="auto"/>
        <w:ind w:firstLine="480" w:firstLineChars="200"/>
        <w:rPr>
          <w:rFonts w:ascii="宋体" w:hAnsi="宋体" w:eastAsia="宋体" w:cs="MS Gothic"/>
        </w:rPr>
      </w:pPr>
    </w:p>
    <w:p>
      <w:pPr>
        <w:pStyle w:val="12"/>
        <w:spacing w:line="360" w:lineRule="auto"/>
        <w:ind w:firstLine="480" w:firstLineChars="200"/>
        <w:rPr>
          <w:rFonts w:ascii="宋体" w:hAnsi="宋体" w:eastAsia="宋体" w:cs="Courier New"/>
        </w:rPr>
      </w:pPr>
    </w:p>
    <w:p>
      <w:pPr>
        <w:pStyle w:val="12"/>
        <w:spacing w:line="360" w:lineRule="auto"/>
        <w:ind w:firstLine="480" w:firstLineChars="200"/>
        <w:rPr>
          <w:rFonts w:ascii="宋体" w:hAnsi="宋体" w:eastAsia="宋体" w:cs="Courier New"/>
        </w:rPr>
      </w:pPr>
      <w:r>
        <w:rPr>
          <w:rFonts w:ascii="宋体" w:hAnsi="宋体" w:eastAsia="宋体" w:cs="Courier New"/>
        </w:rPr>
        <w:t>“</w:t>
      </w:r>
      <w:r>
        <w:rPr>
          <w:rFonts w:hint="eastAsia" w:ascii="宋体" w:hAnsi="宋体" w:eastAsia="宋体" w:cs="MS Gothic"/>
        </w:rPr>
        <w:t>大川小思</w:t>
      </w:r>
      <w:r>
        <w:rPr>
          <w:rFonts w:ascii="宋体" w:hAnsi="宋体" w:eastAsia="宋体" w:cs="Courier New"/>
        </w:rPr>
        <w:t>”</w:t>
      </w:r>
      <w:r>
        <w:rPr>
          <w:rFonts w:hint="eastAsia" w:ascii="宋体" w:hAnsi="宋体" w:eastAsia="宋体" w:cs="MS Gothic"/>
        </w:rPr>
        <w:t>的小</w:t>
      </w:r>
      <w:r>
        <w:rPr>
          <w:rFonts w:hint="eastAsia" w:ascii="宋体" w:hAnsi="宋体" w:eastAsia="宋体" w:cs="Microsoft JhengHei"/>
        </w:rPr>
        <w:t>导师们深得学习之法，明晓生活之道，有情怀有担当，有品格有思想，始终秉承</w:t>
      </w:r>
      <w:r>
        <w:rPr>
          <w:rFonts w:ascii="宋体" w:hAnsi="宋体" w:eastAsia="宋体" w:cs="Courier New"/>
        </w:rPr>
        <w:t>“</w:t>
      </w:r>
      <w:r>
        <w:rPr>
          <w:rFonts w:hint="eastAsia" w:ascii="宋体" w:hAnsi="宋体" w:eastAsia="宋体" w:cs="MS Gothic"/>
        </w:rPr>
        <w:t>助人自助</w:t>
      </w:r>
      <w:r>
        <w:rPr>
          <w:rFonts w:ascii="宋体" w:hAnsi="宋体" w:eastAsia="宋体" w:cs="Courier New"/>
        </w:rPr>
        <w:t>”</w:t>
      </w:r>
      <w:r>
        <w:rPr>
          <w:rFonts w:hint="eastAsia" w:ascii="宋体" w:hAnsi="宋体" w:eastAsia="宋体" w:cs="MS Gothic"/>
        </w:rPr>
        <w:t>理念，引</w:t>
      </w:r>
      <w:r>
        <w:rPr>
          <w:rFonts w:hint="eastAsia" w:ascii="宋体" w:hAnsi="宋体" w:eastAsia="宋体" w:cs="Microsoft JhengHei"/>
        </w:rPr>
        <w:t>领和帮助更多同学在大学学习</w:t>
      </w:r>
      <w:r>
        <w:rPr>
          <w:rFonts w:hint="eastAsia" w:ascii="宋体" w:hAnsi="宋体" w:eastAsia="宋体" w:cs="MS Gothic"/>
        </w:rPr>
        <w:t>中收</w:t>
      </w:r>
      <w:r>
        <w:rPr>
          <w:rFonts w:hint="eastAsia" w:ascii="宋体" w:hAnsi="宋体" w:eastAsia="宋体" w:cs="Microsoft JhengHei"/>
        </w:rPr>
        <w:t>获进步，赢得成长。每一名</w:t>
      </w:r>
      <w:r>
        <w:rPr>
          <w:rFonts w:ascii="宋体" w:hAnsi="宋体" w:eastAsia="宋体" w:cs="Courier New"/>
        </w:rPr>
        <w:t>“</w:t>
      </w:r>
      <w:r>
        <w:rPr>
          <w:rFonts w:hint="eastAsia" w:ascii="宋体" w:hAnsi="宋体" w:eastAsia="宋体" w:cs="MS Gothic"/>
        </w:rPr>
        <w:t>大川小思</w:t>
      </w:r>
      <w:r>
        <w:rPr>
          <w:rFonts w:ascii="宋体" w:hAnsi="宋体" w:eastAsia="宋体" w:cs="Courier New"/>
        </w:rPr>
        <w:t>”</w:t>
      </w:r>
      <w:r>
        <w:rPr>
          <w:rFonts w:hint="eastAsia" w:ascii="宋体" w:hAnsi="宋体" w:eastAsia="宋体" w:cs="MS Gothic"/>
        </w:rPr>
        <w:t>的小</w:t>
      </w:r>
      <w:r>
        <w:rPr>
          <w:rFonts w:hint="eastAsia" w:ascii="宋体" w:hAnsi="宋体" w:eastAsia="宋体" w:cs="Microsoft JhengHei"/>
        </w:rPr>
        <w:t>导师，都愿意倾尽才华和心力，不断开拓更具创新性、更活泼有趣的朋辈辅导方式，为大学学习路上的同行者点亮灯盏，助同学们找准方向，告别迷茫。</w:t>
      </w:r>
    </w:p>
    <w:p>
      <w:pPr>
        <w:widowControl/>
        <w:spacing w:line="240" w:lineRule="auto"/>
        <w:rPr>
          <w:rFonts w:cs="Courier New"/>
          <w:kern w:val="0"/>
          <w:szCs w:val="21"/>
        </w:rPr>
      </w:pPr>
      <w:r>
        <w:rPr>
          <w:rFonts w:cs="Courier New"/>
        </w:rPr>
        <w:br w:type="page"/>
      </w:r>
    </w:p>
    <w:p/>
    <w:p>
      <w:pPr>
        <w:jc w:val="center"/>
        <w:rPr>
          <w:rFonts w:ascii="微软雅黑" w:hAnsi="微软雅黑" w:eastAsia="微软雅黑"/>
          <w:b/>
          <w:sz w:val="36"/>
          <w:szCs w:val="36"/>
        </w:rPr>
      </w:pPr>
      <w:r>
        <w:rPr>
          <w:rFonts w:hint="eastAsia" w:ascii="微软雅黑" w:hAnsi="微软雅黑" w:eastAsia="微软雅黑"/>
          <w:b/>
          <w:sz w:val="36"/>
          <w:szCs w:val="36"/>
        </w:rPr>
        <w:t>“大川小思”小组简介</w:t>
      </w:r>
    </w:p>
    <w:p>
      <w:pPr>
        <w:jc w:val="center"/>
        <w:rPr>
          <w:rFonts w:ascii="微软雅黑" w:hAnsi="微软雅黑" w:eastAsia="微软雅黑"/>
          <w:b/>
          <w:sz w:val="36"/>
          <w:szCs w:val="36"/>
        </w:rPr>
      </w:pPr>
    </w:p>
    <w:p>
      <w:pPr>
        <w:rPr>
          <w:rFonts w:ascii="微软雅黑" w:hAnsi="微软雅黑" w:eastAsia="微软雅黑"/>
          <w:b/>
          <w:sz w:val="28"/>
          <w:szCs w:val="28"/>
        </w:rPr>
      </w:pPr>
      <w:r>
        <w:rPr>
          <w:rFonts w:hint="eastAsia" w:ascii="微软雅黑" w:hAnsi="微软雅黑" w:eastAsia="微软雅黑"/>
          <w:b/>
          <w:sz w:val="28"/>
          <w:szCs w:val="28"/>
        </w:rPr>
        <w:t>学习效能组</w:t>
      </w:r>
    </w:p>
    <w:p>
      <w:pPr>
        <w:pStyle w:val="49"/>
      </w:pPr>
      <w:r>
        <w:rPr>
          <w:rFonts w:hint="eastAsia"/>
        </w:rPr>
        <w:t>学习效能组现有1</w:t>
      </w:r>
      <w:r>
        <w:t>1</w:t>
      </w:r>
      <w:r>
        <w:rPr>
          <w:rFonts w:hint="eastAsia"/>
        </w:rPr>
        <w:t>名成员，分别来自于</w:t>
      </w:r>
      <w:r>
        <w:t>2016</w:t>
      </w:r>
      <w:r>
        <w:rPr>
          <w:rFonts w:hint="eastAsia"/>
        </w:rPr>
        <w:t>级～2</w:t>
      </w:r>
      <w:r>
        <w:t>018</w:t>
      </w:r>
      <w:r>
        <w:rPr>
          <w:rFonts w:hint="eastAsia"/>
        </w:rPr>
        <w:t>级口腔、计算机、建环、机械、文新、历史、艺术、公管、法学和商学院，小组主要咨询方向有专业课学习方法、时间管理、学习效率提升、负面情绪管理、转专业等。</w:t>
      </w:r>
    </w:p>
    <w:p>
      <w:pPr>
        <w:pStyle w:val="49"/>
      </w:pPr>
      <w:r>
        <w:rPr>
          <w:rFonts w:hint="eastAsia"/>
        </w:rPr>
        <w:t>效能组人才济济，有国家奖学金、全国大学生英语竞赛特等奖得主、各专业“领军人物”以及各类学生干部。学习效能组竭力为同学们提供作为“过来人”的有效学习经验作为参考，“授人以渔”，激发同学们自主解决问题的潜力。</w:t>
      </w:r>
    </w:p>
    <w:p>
      <w:pPr>
        <w:pStyle w:val="49"/>
      </w:pPr>
      <w:r>
        <w:rPr>
          <w:rFonts w:hint="eastAsia"/>
        </w:rPr>
        <w:t>乘风终能破浪，扬帆终能起航！趁阳光正好、微风不燥、风华正茂，在川大的知识殿堂中，各位SCUer,尽情采撷知识的硕果，玩在其中，学在其中，乐在其中吧！</w:t>
      </w:r>
    </w:p>
    <w:p/>
    <w:p>
      <w:pPr>
        <w:rPr>
          <w:rFonts w:ascii="微软雅黑" w:hAnsi="微软雅黑" w:eastAsia="微软雅黑"/>
          <w:b/>
          <w:sz w:val="28"/>
          <w:szCs w:val="28"/>
        </w:rPr>
      </w:pPr>
      <w:r>
        <w:rPr>
          <w:rFonts w:hint="eastAsia" w:ascii="微软雅黑" w:hAnsi="微软雅黑" w:eastAsia="微软雅黑"/>
          <w:b/>
          <w:sz w:val="28"/>
          <w:szCs w:val="28"/>
        </w:rPr>
        <w:t>英语组</w:t>
      </w:r>
    </w:p>
    <w:p>
      <w:pPr>
        <w:pStyle w:val="49"/>
      </w:pPr>
      <w:r>
        <w:rPr>
          <w:rFonts w:hint="eastAsia"/>
        </w:rPr>
        <w:t>英语组现有6名成员，横跨文理工医四大学科。他们分别来自于华西口腔医学院、华西临床医学院、外国语学院、数学学院及经济学院，都曾在大学生英语竞赛、四六级考试、雅思考试中取得优异成绩，对英语学习有着独到的方法和体悟。小组围绕大学英语活动、英语日常能力提高，四六级、雅思、托福应试能力提高等多个模块，为同学们提供细致走心、活泼生动的辅导咨询。英语组曾举办大型线上四六级英语经验分享会，也在公众号“S</w:t>
      </w:r>
      <w:r>
        <w:t>CU</w:t>
      </w:r>
      <w:r>
        <w:rPr>
          <w:rFonts w:hint="eastAsia"/>
        </w:rPr>
        <w:t>思学”分享了关于英语竞赛、日常语料输入积累、C</w:t>
      </w:r>
      <w:r>
        <w:t>ATTI</w:t>
      </w:r>
      <w:r>
        <w:rPr>
          <w:rFonts w:hint="eastAsia"/>
        </w:rPr>
        <w:t>备考、托福雅思备考等诸多干活，收获好评无数。</w:t>
      </w:r>
    </w:p>
    <w:p>
      <w:pPr>
        <w:pStyle w:val="49"/>
      </w:pPr>
      <w:r>
        <w:rPr>
          <w:rFonts w:hint="eastAsia"/>
        </w:rPr>
        <w:t>我们希望能用自己的知识和经验，帮助学弟学妹们提升英语能力，视通中西，成为“英语小能手”。积极参与我们的活动，让我们</w:t>
      </w:r>
      <w:r>
        <w:t>Growing Together!</w:t>
      </w:r>
    </w:p>
    <w:p>
      <w:pPr>
        <w:pStyle w:val="49"/>
      </w:pPr>
    </w:p>
    <w:p>
      <w:pPr>
        <w:rPr>
          <w:rFonts w:ascii="微软雅黑" w:hAnsi="微软雅黑" w:eastAsia="微软雅黑"/>
          <w:b/>
          <w:sz w:val="28"/>
          <w:szCs w:val="28"/>
        </w:rPr>
      </w:pPr>
      <w:r>
        <w:rPr>
          <w:rFonts w:hint="eastAsia" w:ascii="微软雅黑" w:hAnsi="微软雅黑" w:eastAsia="微软雅黑"/>
          <w:b/>
          <w:sz w:val="28"/>
          <w:szCs w:val="28"/>
        </w:rPr>
        <w:t>数学组</w:t>
      </w:r>
    </w:p>
    <w:p>
      <w:pPr>
        <w:pStyle w:val="49"/>
        <w:ind w:left="480" w:leftChars="200" w:firstLine="0" w:firstLineChars="0"/>
      </w:pPr>
      <w:r>
        <w:t>数学组</w:t>
      </w:r>
      <w:r>
        <w:rPr>
          <w:rFonts w:hint="eastAsia"/>
        </w:rPr>
        <w:t>现</w:t>
      </w:r>
      <w:r>
        <w:t>有成员28名，包括4名</w:t>
      </w:r>
      <w:r>
        <w:rPr>
          <w:rFonts w:hint="eastAsia"/>
        </w:rPr>
        <w:t>小</w:t>
      </w:r>
      <w:r>
        <w:t>导师和24名20级见习导师。这里有多</w:t>
      </w:r>
    </w:p>
    <w:p>
      <w:pPr>
        <w:pStyle w:val="49"/>
        <w:ind w:firstLine="0" w:firstLineChars="0"/>
        <w:jc w:val="left"/>
      </w:pPr>
      <w:r>
        <w:t>位国家奖学金、数学竞赛省级奖项获得者，所有人总成绩均位于年级前20%。</w:t>
      </w:r>
    </w:p>
    <w:p>
      <w:pPr>
        <w:pStyle w:val="49"/>
      </w:pPr>
      <w:r>
        <w:t>团体多对多答题辅导、学长学姐们的趣味微课</w:t>
      </w:r>
      <w:r>
        <w:rPr>
          <w:rFonts w:hint="eastAsia"/>
        </w:rPr>
        <w:t>、</w:t>
      </w:r>
      <w:r>
        <w:t>数学QQ群随时答疑解惑</w:t>
      </w:r>
      <w:r>
        <w:rPr>
          <w:rFonts w:hint="eastAsia"/>
        </w:rPr>
        <w:t>、</w:t>
      </w:r>
      <w:r>
        <w:t>数学名师期末复习讲座</w:t>
      </w:r>
      <w:r>
        <w:rPr>
          <w:rFonts w:hint="eastAsia"/>
        </w:rPr>
        <w:t>……</w:t>
      </w:r>
    </w:p>
    <w:p>
      <w:pPr>
        <w:pStyle w:val="49"/>
        <w:rPr>
          <w:rFonts w:cs="楷体"/>
          <w:color w:val="000000" w:themeColor="text1"/>
          <w14:textFill>
            <w14:solidFill>
              <w14:schemeClr w14:val="tx1"/>
            </w14:solidFill>
          </w14:textFill>
        </w:rPr>
      </w:pPr>
      <w:r>
        <w:t>我们愿意陪你直到难题解出答案，陪你把对数学的害怕变成勇敢，陪你聆听数学的告白！</w:t>
      </w:r>
    </w:p>
    <w:p>
      <w:pPr>
        <w:pStyle w:val="49"/>
      </w:pPr>
      <w:r>
        <w:rPr>
          <w:rFonts w:hint="eastAsia"/>
        </w:rPr>
        <w:t>我们关注</w:t>
      </w:r>
      <w:r>
        <w:t>的</w:t>
      </w:r>
      <w:r>
        <w:rPr>
          <w:rFonts w:hint="eastAsia"/>
        </w:rPr>
        <w:t>是</w:t>
      </w:r>
      <w:r>
        <w:t>思维的碰撞</w:t>
      </w:r>
      <w:r>
        <w:rPr>
          <w:rFonts w:hint="eastAsia"/>
        </w:rPr>
        <w:t>，</w:t>
      </w:r>
      <w:r>
        <w:t>兴趣的火花</w:t>
      </w:r>
      <w:r>
        <w:rPr>
          <w:rFonts w:hint="eastAsia"/>
        </w:rPr>
        <w:t>！</w:t>
      </w:r>
    </w:p>
    <w:p>
      <w:pPr>
        <w:pStyle w:val="49"/>
      </w:pPr>
      <w:r>
        <w:rPr>
          <w:rFonts w:hint="eastAsia"/>
        </w:rPr>
        <w:t>希望</w:t>
      </w:r>
      <w:r>
        <w:t>我们的</w:t>
      </w:r>
      <w:r>
        <w:rPr>
          <w:rFonts w:hint="eastAsia"/>
        </w:rPr>
        <w:t>数学</w:t>
      </w:r>
      <w:r>
        <w:t>世界因为彼此更精彩</w:t>
      </w:r>
      <w:r>
        <w:rPr>
          <w:rFonts w:hint="eastAsia"/>
        </w:rPr>
        <w:t>！</w:t>
      </w:r>
    </w:p>
    <w:p>
      <w:pPr>
        <w:rPr>
          <w:rFonts w:ascii="微软雅黑" w:hAnsi="微软雅黑" w:eastAsia="微软雅黑"/>
          <w:b/>
          <w:sz w:val="28"/>
          <w:szCs w:val="28"/>
        </w:rPr>
      </w:pPr>
      <w:r>
        <w:rPr>
          <w:rFonts w:hint="eastAsia" w:ascii="微软雅黑" w:hAnsi="微软雅黑" w:eastAsia="微软雅黑"/>
          <w:b/>
          <w:sz w:val="28"/>
          <w:szCs w:val="28"/>
        </w:rPr>
        <w:t>竞赛科研组</w:t>
      </w:r>
    </w:p>
    <w:p>
      <w:pPr>
        <w:pStyle w:val="49"/>
      </w:pPr>
      <w:r>
        <w:rPr>
          <w:rFonts w:hint="eastAsia"/>
        </w:rPr>
        <w:t>竞赛组现有9名成员，来自2017级、2018级吴玉章、计算机、经济、电气、机械、临床、商学院等学院。成员中有国家奖学金获得者，大学生创新创业训练计划国家级项目负责人，互联网+全国大学生创新创业大赛金奖得主，</w:t>
      </w:r>
      <w:r>
        <w:t>顶级会议论文第一作者</w:t>
      </w:r>
      <w:r>
        <w:rPr>
          <w:rFonts w:hint="eastAsia"/>
        </w:rPr>
        <w:t>，国家专利第一发明</w:t>
      </w:r>
      <w:r>
        <w:t>人</w:t>
      </w:r>
      <w:r>
        <w:rPr>
          <w:rFonts w:hint="eastAsia"/>
        </w:rPr>
        <w:t>等。</w:t>
      </w:r>
    </w:p>
    <w:p>
      <w:pPr>
        <w:pStyle w:val="49"/>
      </w:pPr>
      <w:r>
        <w:rPr>
          <w:rFonts w:hint="eastAsia"/>
        </w:rPr>
        <w:t>主要咨询方向为竞赛和科研。竞赛内容为数学类竞赛、创新创业类竞赛、学术科技类竞赛等。科研内容为科研入门、科研训练、学术写作等。</w:t>
      </w:r>
    </w:p>
    <w:p>
      <w:pPr>
        <w:pStyle w:val="49"/>
      </w:pPr>
      <w:r>
        <w:rPr>
          <w:rFonts w:hint="eastAsia"/>
        </w:rPr>
        <w:t>我们是一个心怀感恩的团队，常记学长学姐曾给予的支持与帮助，也希望通过自己努力让它薪火相传，生生不息。</w:t>
      </w:r>
    </w:p>
    <w:p>
      <w:pPr>
        <w:pStyle w:val="49"/>
      </w:pPr>
    </w:p>
    <w:p>
      <w:pPr>
        <w:rPr>
          <w:rFonts w:ascii="微软雅黑" w:hAnsi="微软雅黑" w:eastAsia="微软雅黑"/>
          <w:b/>
          <w:sz w:val="28"/>
          <w:szCs w:val="28"/>
        </w:rPr>
      </w:pPr>
      <w:r>
        <w:rPr>
          <w:rFonts w:hint="eastAsia" w:ascii="微软雅黑" w:hAnsi="微软雅黑" w:eastAsia="微软雅黑"/>
          <w:b/>
          <w:sz w:val="28"/>
          <w:szCs w:val="28"/>
        </w:rPr>
        <w:t>升学组</w:t>
      </w:r>
    </w:p>
    <w:p>
      <w:pPr>
        <w:pStyle w:val="49"/>
      </w:pPr>
      <w:r>
        <w:rPr>
          <w:rFonts w:hint="eastAsia"/>
        </w:rPr>
        <w:t>升学组</w:t>
      </w:r>
      <w:r>
        <w:t>现有23名成员，来自于吴玉章、文新、电子、经济、高分子、艺术、轻工、水电、数学、商学院的本科毕业年级和研究生同学，小组主要提供有关升学的咨询，涵盖保研、出国、考研三个方向，包括前期准备工作（基本流程、申请资料、择校、自我定位）、升学有关信息资讯以及相关考核技巧等各方面的内容。</w:t>
      </w:r>
    </w:p>
    <w:p>
      <w:pPr>
        <w:pStyle w:val="49"/>
      </w:pPr>
      <w:r>
        <w:t>升学组成员中有四年专业第一的学霸，有行走的名校offer收割机，有集各类科研与奖项于一身的大佬，有来自各个领域的风云人物，更不乏国家奖学金、唐立新奖学金等各类荣誉头衔得主。轻松、搞怪、信息海量、包罗万</w:t>
      </w:r>
      <w:r>
        <w:rPr>
          <w:rFonts w:hint="eastAsia"/>
        </w:rPr>
        <w:t>象……我们是“工作狂”，白天可以畅聊；我们是“猫头鹰”，午夜可以“骚扰”。总之一句话，升学不止，升学组的工作不休，愿我们浅显的经验能汇聚成河流，帮助学弟学妹少走弯路，在升学季收获硕果。</w:t>
      </w:r>
    </w:p>
    <w:p>
      <w:pPr>
        <w:widowControl/>
        <w:spacing w:line="240" w:lineRule="auto"/>
      </w:pPr>
      <w:r>
        <w:br w:type="page"/>
      </w:r>
    </w:p>
    <w:p>
      <w:pPr>
        <w:pStyle w:val="2"/>
        <w:ind w:firstLine="883"/>
      </w:pPr>
      <w:bookmarkStart w:id="5" w:name="_Toc75364216"/>
      <w:r>
        <w:rPr>
          <w:rFonts w:hint="eastAsia"/>
        </w:rPr>
        <w:t>进入大学·学习效能篇</w:t>
      </w:r>
      <w:bookmarkEnd w:id="0"/>
      <w:bookmarkEnd w:id="1"/>
      <w:bookmarkEnd w:id="5"/>
    </w:p>
    <w:p>
      <w:pPr>
        <w:ind w:firstLine="480" w:firstLineChars="200"/>
      </w:pPr>
      <w:bookmarkStart w:id="6" w:name="_Toc8062"/>
      <w:bookmarkStart w:id="7" w:name="_Toc14478"/>
      <w:r>
        <w:t>初入大学的小伙伴们，当你们看着远没有高中那般密密麻麻的课表的时候，</w:t>
      </w:r>
      <w:r>
        <w:rPr>
          <w:rFonts w:hint="eastAsia"/>
        </w:rPr>
        <w:t>当你</w:t>
      </w:r>
      <w:r>
        <w:t xml:space="preserve">脱离了班主任的“魔掌”，没有了任课老师的“紧箍咒”， </w:t>
      </w:r>
      <w:r>
        <w:rPr>
          <w:rFonts w:hint="eastAsia"/>
        </w:rPr>
        <w:t>可以</w:t>
      </w:r>
      <w:r>
        <w:t>自由支配</w:t>
      </w:r>
      <w:r>
        <w:rPr>
          <w:rFonts w:hint="eastAsia"/>
        </w:rPr>
        <w:t>很</w:t>
      </w:r>
      <w:r>
        <w:t>多</w:t>
      </w:r>
      <w:r>
        <w:rPr>
          <w:rFonts w:hint="eastAsia"/>
        </w:rPr>
        <w:t>时间的时候,</w:t>
      </w:r>
      <w:r>
        <w:t>内心有没有暗自窃喜？</w:t>
      </w:r>
      <w:r>
        <w:rPr>
          <w:rFonts w:hint="eastAsia"/>
        </w:rPr>
        <w:t>但是，很快你会发现，</w:t>
      </w:r>
      <w:r>
        <w:t>突如其来的琐事和被遗忘的作业总能使我们手忙脚乱；今日任务清单上密密麻麻，但是</w:t>
      </w:r>
      <w:r>
        <w:rPr>
          <w:rFonts w:hint="eastAsia"/>
        </w:rPr>
        <w:t>能</w:t>
      </w:r>
      <w:r>
        <w:t>完成的少之又少</w:t>
      </w:r>
      <w:r>
        <w:rPr>
          <w:rFonts w:hint="eastAsia"/>
        </w:rPr>
        <w:t>，接踵而至的各种问题让我们日渐苦闷。</w:t>
      </w:r>
      <w:r>
        <w:t>很多人在刚进入大学的时候，都不太适应</w:t>
      </w:r>
      <w:r>
        <w:rPr>
          <w:rFonts w:hint="eastAsia"/>
        </w:rPr>
        <w:t>新的</w:t>
      </w:r>
      <w:r>
        <w:t>大学</w:t>
      </w:r>
      <w:r>
        <w:rPr>
          <w:rFonts w:hint="eastAsia"/>
        </w:rPr>
        <w:t>的学习生活</w:t>
      </w:r>
      <w:r>
        <w:t>模式。虽然，但很多时候</w:t>
      </w:r>
      <w:r>
        <w:rPr>
          <w:rFonts w:hint="eastAsia"/>
        </w:rPr>
        <w:t>，</w:t>
      </w:r>
      <w:r>
        <w:t>。</w:t>
      </w:r>
    </w:p>
    <w:p>
      <w:pPr>
        <w:ind w:firstLine="480" w:firstLineChars="200"/>
      </w:pPr>
      <w:r>
        <w:rPr>
          <w:rFonts w:hint="eastAsia"/>
        </w:rPr>
        <w:t>怎么办？学长学姐告诉你，</w:t>
      </w:r>
      <w:del w:id="0" w:author="Admin" w:date="2021-07-05T09:42:00Z">
        <w:r>
          <w:rPr>
            <w:rFonts w:hint="eastAsia"/>
          </w:rPr>
          <w:delText>首先</w:delText>
        </w:r>
      </w:del>
      <w:ins w:id="1" w:author="Admin" w:date="2021-07-05T09:42:00Z">
        <w:r>
          <w:rPr>
            <w:rFonts w:hint="eastAsia"/>
          </w:rPr>
          <w:t>需</w:t>
        </w:r>
      </w:ins>
      <w:r>
        <w:rPr>
          <w:rFonts w:hint="eastAsia"/>
        </w:rPr>
        <w:t>要</w:t>
      </w:r>
      <w:del w:id="2" w:author="Admin" w:date="2021-07-05T09:41:00Z">
        <w:r>
          <w:rPr>
            <w:rFonts w:hint="eastAsia"/>
          </w:rPr>
          <w:delText>改变</w:delText>
        </w:r>
      </w:del>
      <w:ins w:id="3" w:author="Admin" w:date="2021-07-05T09:42:00Z">
        <w:r>
          <w:rPr>
            <w:rFonts w:hint="eastAsia"/>
          </w:rPr>
          <w:t>重点关注</w:t>
        </w:r>
      </w:ins>
      <w:r>
        <w:rPr>
          <w:rFonts w:hint="eastAsia"/>
        </w:rPr>
        <w:t>你的大学学习生活的核心——</w:t>
      </w:r>
      <w:r>
        <w:t>效率</w:t>
      </w:r>
      <w:r>
        <w:rPr>
          <w:rFonts w:hint="eastAsia"/>
        </w:rPr>
        <w:t>了</w:t>
      </w:r>
      <w:r>
        <w:t>！</w:t>
      </w:r>
      <w:r>
        <w:rPr>
          <w:rFonts w:hint="eastAsia"/>
        </w:rPr>
        <w:t>如何打败</w:t>
      </w:r>
      <w:r>
        <w:t>惰性、</w:t>
      </w:r>
      <w:r>
        <w:rPr>
          <w:rFonts w:hint="eastAsia"/>
        </w:rPr>
        <w:t>低效</w:t>
      </w:r>
      <w:r>
        <w:t>、“假”忙碌”</w:t>
      </w:r>
      <w:r>
        <w:rPr>
          <w:rFonts w:hint="eastAsia"/>
        </w:rPr>
        <w:t>，提升学习效率与能力，不错负大学的宝贵时光</w:t>
      </w:r>
      <w:r>
        <w:t>呢？下面，学长学姐</w:t>
      </w:r>
      <w:r>
        <w:rPr>
          <w:rFonts w:hint="eastAsia"/>
        </w:rPr>
        <w:t>们</w:t>
      </w:r>
      <w:r>
        <w:t>将</w:t>
      </w:r>
      <w:r>
        <w:rPr>
          <w:rFonts w:hint="eastAsia"/>
        </w:rPr>
        <w:t>从时间管理、笔记方法、日常学习方法、期末备考和综合技能提升等多个方面</w:t>
      </w:r>
      <w:r>
        <w:t>，给</w:t>
      </w:r>
      <w:r>
        <w:rPr>
          <w:rFonts w:hint="eastAsia"/>
        </w:rPr>
        <w:t>大家</w:t>
      </w:r>
      <w:r>
        <w:t>一些诚挚建议</w:t>
      </w:r>
      <w:r>
        <w:rPr>
          <w:rFonts w:hint="eastAsia"/>
        </w:rPr>
        <w:t>。</w:t>
      </w:r>
    </w:p>
    <w:p>
      <w:pPr>
        <w:ind w:firstLine="480" w:firstLineChars="200"/>
      </w:pPr>
      <w:r>
        <w:t>让我们一起用行动打败低效吧！</w:t>
      </w:r>
    </w:p>
    <w:bookmarkEnd w:id="6"/>
    <w:bookmarkEnd w:id="7"/>
    <w:p/>
    <w:p>
      <w:pPr>
        <w:pStyle w:val="3"/>
      </w:pPr>
      <w:bookmarkStart w:id="8" w:name="_Toc75364217"/>
      <w:r>
        <w:rPr>
          <w:rFonts w:hint="eastAsia"/>
        </w:rPr>
        <w:t>一、时间管理</w:t>
      </w:r>
      <w:bookmarkEnd w:id="2"/>
      <w:bookmarkEnd w:id="3"/>
      <w:bookmarkEnd w:id="8"/>
    </w:p>
    <w:p>
      <w:pPr>
        <w:pStyle w:val="4"/>
      </w:pPr>
      <w:bookmarkStart w:id="9" w:name="_Toc15463"/>
      <w:bookmarkStart w:id="10" w:name="_Toc10197"/>
      <w:bookmarkStart w:id="11" w:name="_Toc75364218"/>
      <w:r>
        <w:rPr>
          <w:rFonts w:hint="eastAsia"/>
        </w:rPr>
        <w:t>（一）时间管理的方法</w:t>
      </w:r>
      <w:bookmarkEnd w:id="9"/>
      <w:bookmarkEnd w:id="10"/>
      <w:bookmarkEnd w:id="11"/>
    </w:p>
    <w:p>
      <w:pPr>
        <w:pStyle w:val="5"/>
      </w:pPr>
      <w:r>
        <w:rPr>
          <w:rFonts w:hint="eastAsia"/>
        </w:rPr>
        <w:t>1</w:t>
      </w:r>
      <w:r>
        <w:t>.4D原则</w:t>
      </w:r>
    </w:p>
    <w:p>
      <w:pPr>
        <w:ind w:firstLine="480" w:firstLineChars="200"/>
      </w:pPr>
      <w:r>
        <w:rPr>
          <w:rFonts w:hint="eastAsia"/>
        </w:rPr>
        <w:t>每个人每天要做的事情可以按照</w:t>
      </w:r>
      <w:r>
        <w:rPr>
          <w:rFonts w:hint="eastAsia"/>
          <w:b/>
          <w:bCs/>
        </w:rPr>
        <w:t>紧迫程度</w:t>
      </w:r>
      <w:r>
        <w:rPr>
          <w:rFonts w:hint="eastAsia"/>
        </w:rPr>
        <w:t>和</w:t>
      </w:r>
      <w:r>
        <w:rPr>
          <w:rFonts w:hint="eastAsia"/>
          <w:b/>
          <w:bCs/>
        </w:rPr>
        <w:t>重要程度</w:t>
      </w:r>
      <w:r>
        <w:rPr>
          <w:rFonts w:hint="eastAsia"/>
        </w:rPr>
        <w:t>分为四类，如表</w:t>
      </w:r>
      <w:r>
        <w:t>1-1所示。</w:t>
      </w:r>
    </w:p>
    <w:tbl>
      <w:tblPr>
        <w:tblStyle w:val="70"/>
        <w:tblW w:w="862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35"/>
        <w:gridCol w:w="3446"/>
        <w:gridCol w:w="29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vAlign w:val="center"/>
          </w:tcPr>
          <w:p>
            <w:pPr>
              <w:ind w:firstLine="482"/>
              <w:jc w:val="center"/>
              <w:rPr>
                <w:b/>
                <w:bCs/>
                <w:kern w:val="0"/>
                <w:szCs w:val="20"/>
              </w:rPr>
            </w:pPr>
            <w:r>
              <w:rPr>
                <w:rFonts w:hint="eastAsia"/>
                <w:b/>
                <w:bCs/>
                <w:kern w:val="0"/>
                <w:szCs w:val="20"/>
              </w:rPr>
              <w:t>分类</w:t>
            </w:r>
          </w:p>
        </w:tc>
        <w:tc>
          <w:tcPr>
            <w:tcW w:w="3446" w:type="dxa"/>
            <w:vAlign w:val="center"/>
          </w:tcPr>
          <w:p>
            <w:pPr>
              <w:ind w:firstLine="482"/>
              <w:jc w:val="center"/>
              <w:rPr>
                <w:b/>
                <w:bCs/>
                <w:kern w:val="0"/>
                <w:szCs w:val="20"/>
              </w:rPr>
            </w:pPr>
            <w:r>
              <w:rPr>
                <w:rFonts w:hint="eastAsia"/>
                <w:b/>
                <w:bCs/>
                <w:kern w:val="0"/>
                <w:szCs w:val="20"/>
              </w:rPr>
              <w:t>说明</w:t>
            </w:r>
          </w:p>
        </w:tc>
        <w:tc>
          <w:tcPr>
            <w:tcW w:w="2943" w:type="dxa"/>
            <w:vAlign w:val="center"/>
          </w:tcPr>
          <w:p>
            <w:pPr>
              <w:ind w:firstLine="482"/>
              <w:jc w:val="center"/>
              <w:rPr>
                <w:b/>
                <w:bCs/>
                <w:kern w:val="0"/>
                <w:szCs w:val="20"/>
              </w:rPr>
            </w:pPr>
            <w:r>
              <w:rPr>
                <w:rFonts w:hint="eastAsia"/>
                <w:b/>
                <w:bCs/>
                <w:kern w:val="0"/>
                <w:szCs w:val="20"/>
              </w:rPr>
              <w:t>举例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vAlign w:val="center"/>
          </w:tcPr>
          <w:p>
            <w:pPr>
              <w:jc w:val="center"/>
              <w:rPr>
                <w:kern w:val="0"/>
                <w:szCs w:val="20"/>
              </w:rPr>
            </w:pPr>
            <w:r>
              <w:rPr>
                <w:rFonts w:hint="eastAsia"/>
                <w:kern w:val="0"/>
                <w:szCs w:val="20"/>
              </w:rPr>
              <w:t>危机</w:t>
            </w:r>
          </w:p>
        </w:tc>
        <w:tc>
          <w:tcPr>
            <w:tcW w:w="3446" w:type="dxa"/>
            <w:vAlign w:val="center"/>
          </w:tcPr>
          <w:p>
            <w:pPr>
              <w:jc w:val="center"/>
              <w:rPr>
                <w:kern w:val="0"/>
                <w:szCs w:val="20"/>
              </w:rPr>
            </w:pPr>
            <w:r>
              <w:rPr>
                <w:rFonts w:hint="eastAsia"/>
                <w:kern w:val="0"/>
                <w:szCs w:val="20"/>
              </w:rPr>
              <w:t>不做这些事就会引发失败</w:t>
            </w:r>
          </w:p>
        </w:tc>
        <w:tc>
          <w:tcPr>
            <w:tcW w:w="2943" w:type="dxa"/>
            <w:vAlign w:val="center"/>
          </w:tcPr>
          <w:p>
            <w:pPr>
              <w:jc w:val="center"/>
              <w:rPr>
                <w:kern w:val="0"/>
                <w:szCs w:val="20"/>
              </w:rPr>
            </w:pPr>
            <w:r>
              <w:rPr>
                <w:rFonts w:hint="eastAsia"/>
                <w:kern w:val="0"/>
                <w:szCs w:val="20"/>
              </w:rPr>
              <w:t>重大项目的谈判、各种突发紧急任务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vAlign w:val="center"/>
          </w:tcPr>
          <w:p>
            <w:pPr>
              <w:jc w:val="center"/>
              <w:rPr>
                <w:kern w:val="0"/>
                <w:szCs w:val="20"/>
              </w:rPr>
            </w:pPr>
            <w:r>
              <w:rPr>
                <w:rFonts w:hint="eastAsia"/>
                <w:kern w:val="0"/>
                <w:szCs w:val="20"/>
              </w:rPr>
              <w:t>需要做的事</w:t>
            </w:r>
          </w:p>
        </w:tc>
        <w:tc>
          <w:tcPr>
            <w:tcW w:w="3446" w:type="dxa"/>
            <w:vAlign w:val="center"/>
          </w:tcPr>
          <w:p>
            <w:pPr>
              <w:jc w:val="center"/>
              <w:rPr>
                <w:kern w:val="0"/>
                <w:szCs w:val="20"/>
              </w:rPr>
            </w:pPr>
            <w:r>
              <w:rPr>
                <w:rFonts w:hint="eastAsia"/>
                <w:kern w:val="0"/>
                <w:szCs w:val="20"/>
              </w:rPr>
              <w:t>做了这些事能为后面的事做准备</w:t>
            </w:r>
          </w:p>
        </w:tc>
        <w:tc>
          <w:tcPr>
            <w:tcW w:w="2943" w:type="dxa"/>
            <w:vAlign w:val="center"/>
          </w:tcPr>
          <w:p>
            <w:pPr>
              <w:jc w:val="center"/>
              <w:rPr>
                <w:kern w:val="0"/>
                <w:szCs w:val="20"/>
              </w:rPr>
            </w:pPr>
            <w:r>
              <w:rPr>
                <w:rFonts w:hint="eastAsia"/>
                <w:kern w:val="0"/>
                <w:szCs w:val="20"/>
              </w:rPr>
              <w:t>制定预案、做计划、学习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vAlign w:val="center"/>
          </w:tcPr>
          <w:p>
            <w:pPr>
              <w:jc w:val="center"/>
              <w:rPr>
                <w:kern w:val="0"/>
                <w:szCs w:val="20"/>
              </w:rPr>
            </w:pPr>
            <w:r>
              <w:rPr>
                <w:rFonts w:hint="eastAsia"/>
                <w:kern w:val="0"/>
                <w:szCs w:val="20"/>
              </w:rPr>
              <w:t>符合别人期待的事</w:t>
            </w:r>
          </w:p>
        </w:tc>
        <w:tc>
          <w:tcPr>
            <w:tcW w:w="3446" w:type="dxa"/>
            <w:vAlign w:val="center"/>
          </w:tcPr>
          <w:p>
            <w:pPr>
              <w:jc w:val="center"/>
              <w:rPr>
                <w:kern w:val="0"/>
                <w:szCs w:val="20"/>
              </w:rPr>
            </w:pPr>
            <w:r>
              <w:rPr>
                <w:rFonts w:hint="eastAsia"/>
                <w:kern w:val="0"/>
                <w:szCs w:val="20"/>
              </w:rPr>
              <w:t>对自己来说不一定是最重要的事</w:t>
            </w:r>
          </w:p>
        </w:tc>
        <w:tc>
          <w:tcPr>
            <w:tcW w:w="2943" w:type="dxa"/>
            <w:vAlign w:val="center"/>
          </w:tcPr>
          <w:p>
            <w:pPr>
              <w:jc w:val="center"/>
              <w:rPr>
                <w:kern w:val="0"/>
                <w:szCs w:val="20"/>
              </w:rPr>
            </w:pPr>
            <w:r>
              <w:rPr>
                <w:rFonts w:hint="eastAsia"/>
                <w:kern w:val="0"/>
                <w:szCs w:val="20"/>
              </w:rPr>
              <w:t>无谓的电话、邮件、各种应酬等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vAlign w:val="center"/>
          </w:tcPr>
          <w:p>
            <w:pPr>
              <w:jc w:val="center"/>
              <w:rPr>
                <w:kern w:val="0"/>
                <w:szCs w:val="20"/>
              </w:rPr>
            </w:pPr>
            <w:r>
              <w:rPr>
                <w:rFonts w:hint="eastAsia"/>
                <w:kern w:val="0"/>
                <w:szCs w:val="20"/>
              </w:rPr>
              <w:t>没什么特别意义的事</w:t>
            </w:r>
          </w:p>
        </w:tc>
        <w:tc>
          <w:tcPr>
            <w:tcW w:w="3446" w:type="dxa"/>
            <w:vAlign w:val="center"/>
          </w:tcPr>
          <w:p>
            <w:pPr>
              <w:jc w:val="center"/>
              <w:rPr>
                <w:kern w:val="0"/>
                <w:szCs w:val="20"/>
              </w:rPr>
            </w:pPr>
            <w:r>
              <w:rPr>
                <w:rFonts w:hint="eastAsia"/>
                <w:kern w:val="0"/>
                <w:szCs w:val="20"/>
              </w:rPr>
              <w:t>仅仅为打发无聊时间而做的事</w:t>
            </w:r>
          </w:p>
        </w:tc>
        <w:tc>
          <w:tcPr>
            <w:tcW w:w="2943" w:type="dxa"/>
            <w:vAlign w:val="center"/>
          </w:tcPr>
          <w:p>
            <w:pPr>
              <w:jc w:val="center"/>
              <w:rPr>
                <w:kern w:val="0"/>
                <w:szCs w:val="20"/>
              </w:rPr>
            </w:pPr>
            <w:r>
              <w:rPr>
                <w:rFonts w:hint="eastAsia"/>
                <w:kern w:val="0"/>
                <w:szCs w:val="20"/>
              </w:rPr>
              <w:t>追剧、侃大山、逃避性活动</w:t>
            </w:r>
          </w:p>
        </w:tc>
      </w:tr>
    </w:tbl>
    <w:p>
      <w:pPr>
        <w:ind w:firstLine="360" w:firstLineChars="200"/>
        <w:jc w:val="center"/>
        <w:rPr>
          <w:sz w:val="18"/>
          <w:szCs w:val="18"/>
        </w:rPr>
      </w:pPr>
      <w:r>
        <w:rPr>
          <w:rFonts w:hint="eastAsia"/>
          <w:sz w:val="18"/>
          <w:szCs w:val="18"/>
        </w:rPr>
        <w:t>表1</w:t>
      </w:r>
      <w:r>
        <w:rPr>
          <w:sz w:val="18"/>
          <w:szCs w:val="18"/>
        </w:rPr>
        <w:t>-1</w:t>
      </w:r>
      <w:r>
        <w:rPr>
          <w:rFonts w:hint="eastAsia"/>
          <w:sz w:val="18"/>
          <w:szCs w:val="18"/>
        </w:rPr>
        <w:t xml:space="preserve"> 待办事项分类</w:t>
      </w:r>
    </w:p>
    <w:p>
      <w:pPr>
        <w:ind w:firstLine="480" w:firstLineChars="200"/>
      </w:pPr>
      <w:r>
        <w:rPr>
          <w:rFonts w:hint="eastAsia"/>
        </w:rPr>
        <w:t>而大多数人的时间安排大致如表</w:t>
      </w:r>
      <w:r>
        <w:t>1-2所示。</w:t>
      </w:r>
    </w:p>
    <w:p>
      <w:pPr>
        <w:jc w:val="center"/>
      </w:pPr>
    </w:p>
    <w:tbl>
      <w:tblPr>
        <w:tblStyle w:val="7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45"/>
        <w:gridCol w:w="31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3145" w:type="dxa"/>
            <w:vAlign w:val="center"/>
          </w:tcPr>
          <w:p>
            <w:pPr>
              <w:ind w:firstLine="482"/>
              <w:jc w:val="center"/>
              <w:rPr>
                <w:kern w:val="0"/>
                <w:szCs w:val="20"/>
              </w:rPr>
            </w:pPr>
            <w:r>
              <w:rPr>
                <w:rFonts w:hint="eastAsia"/>
                <w:b/>
                <w:bCs/>
                <w:kern w:val="0"/>
                <w:szCs w:val="20"/>
              </w:rPr>
              <w:t>要做的事</w:t>
            </w:r>
          </w:p>
        </w:tc>
        <w:tc>
          <w:tcPr>
            <w:tcW w:w="3145" w:type="dxa"/>
            <w:vAlign w:val="center"/>
          </w:tcPr>
          <w:p>
            <w:pPr>
              <w:ind w:firstLine="482"/>
              <w:jc w:val="center"/>
              <w:rPr>
                <w:kern w:val="0"/>
                <w:szCs w:val="20"/>
              </w:rPr>
            </w:pPr>
            <w:r>
              <w:rPr>
                <w:rFonts w:hint="eastAsia"/>
                <w:b/>
                <w:bCs/>
                <w:kern w:val="0"/>
                <w:szCs w:val="20"/>
              </w:rPr>
              <w:t>时间花费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3145" w:type="dxa"/>
            <w:vAlign w:val="center"/>
          </w:tcPr>
          <w:p>
            <w:pPr>
              <w:jc w:val="center"/>
              <w:rPr>
                <w:kern w:val="0"/>
                <w:szCs w:val="20"/>
              </w:rPr>
            </w:pPr>
            <w:r>
              <w:rPr>
                <w:rFonts w:hint="eastAsia"/>
                <w:kern w:val="0"/>
                <w:szCs w:val="20"/>
              </w:rPr>
              <w:t>危机</w:t>
            </w:r>
          </w:p>
        </w:tc>
        <w:tc>
          <w:tcPr>
            <w:tcW w:w="3145" w:type="dxa"/>
            <w:vAlign w:val="center"/>
          </w:tcPr>
          <w:p>
            <w:pPr>
              <w:jc w:val="center"/>
              <w:rPr>
                <w:kern w:val="0"/>
                <w:szCs w:val="20"/>
              </w:rPr>
            </w:pPr>
            <w:r>
              <w:rPr>
                <w:rFonts w:hint="eastAsia"/>
                <w:kern w:val="0"/>
                <w:szCs w:val="20"/>
              </w:rPr>
              <w:t>花</w:t>
            </w:r>
            <w:r>
              <w:rPr>
                <w:kern w:val="0"/>
                <w:szCs w:val="20"/>
              </w:rPr>
              <w:t>25%</w:t>
            </w:r>
            <w:r>
              <w:rPr>
                <w:rFonts w:hint="eastAsia"/>
                <w:kern w:val="0"/>
                <w:szCs w:val="20"/>
              </w:rPr>
              <w:t>～</w:t>
            </w:r>
            <w:r>
              <w:rPr>
                <w:kern w:val="0"/>
                <w:szCs w:val="20"/>
              </w:rPr>
              <w:t>30%</w:t>
            </w:r>
            <w:r>
              <w:rPr>
                <w:rFonts w:hint="eastAsia"/>
                <w:kern w:val="0"/>
                <w:szCs w:val="20"/>
              </w:rPr>
              <w:t>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3145" w:type="dxa"/>
            <w:vAlign w:val="center"/>
          </w:tcPr>
          <w:p>
            <w:pPr>
              <w:jc w:val="center"/>
              <w:rPr>
                <w:kern w:val="0"/>
                <w:szCs w:val="20"/>
              </w:rPr>
            </w:pPr>
            <w:r>
              <w:rPr>
                <w:rFonts w:hint="eastAsia"/>
                <w:kern w:val="0"/>
                <w:szCs w:val="20"/>
              </w:rPr>
              <w:t>自己打算做的事</w:t>
            </w:r>
          </w:p>
        </w:tc>
        <w:tc>
          <w:tcPr>
            <w:tcW w:w="3145" w:type="dxa"/>
            <w:vAlign w:val="center"/>
          </w:tcPr>
          <w:p>
            <w:pPr>
              <w:jc w:val="center"/>
              <w:rPr>
                <w:kern w:val="0"/>
                <w:szCs w:val="20"/>
              </w:rPr>
            </w:pPr>
            <w:r>
              <w:rPr>
                <w:rFonts w:hint="eastAsia"/>
                <w:kern w:val="0"/>
                <w:szCs w:val="20"/>
              </w:rPr>
              <w:t>花</w:t>
            </w:r>
            <w:r>
              <w:rPr>
                <w:kern w:val="0"/>
                <w:szCs w:val="20"/>
              </w:rPr>
              <w:t>15%</w:t>
            </w:r>
            <w:r>
              <w:rPr>
                <w:rFonts w:hint="eastAsia"/>
                <w:kern w:val="0"/>
                <w:szCs w:val="20"/>
              </w:rPr>
              <w:t>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3145" w:type="dxa"/>
            <w:vAlign w:val="center"/>
          </w:tcPr>
          <w:p>
            <w:pPr>
              <w:jc w:val="center"/>
              <w:rPr>
                <w:kern w:val="0"/>
                <w:szCs w:val="20"/>
              </w:rPr>
            </w:pPr>
            <w:r>
              <w:rPr>
                <w:rFonts w:hint="eastAsia"/>
                <w:kern w:val="0"/>
                <w:szCs w:val="20"/>
              </w:rPr>
              <w:t>符合别人期待的事</w:t>
            </w:r>
          </w:p>
        </w:tc>
        <w:tc>
          <w:tcPr>
            <w:tcW w:w="3145" w:type="dxa"/>
            <w:vAlign w:val="center"/>
          </w:tcPr>
          <w:p>
            <w:pPr>
              <w:jc w:val="center"/>
              <w:rPr>
                <w:kern w:val="0"/>
                <w:szCs w:val="20"/>
              </w:rPr>
            </w:pPr>
            <w:r>
              <w:rPr>
                <w:rFonts w:hint="eastAsia"/>
                <w:kern w:val="0"/>
                <w:szCs w:val="20"/>
              </w:rPr>
              <w:t>花</w:t>
            </w:r>
            <w:r>
              <w:rPr>
                <w:kern w:val="0"/>
                <w:szCs w:val="20"/>
              </w:rPr>
              <w:t>50%</w:t>
            </w:r>
            <w:r>
              <w:rPr>
                <w:rFonts w:hint="eastAsia"/>
                <w:kern w:val="0"/>
                <w:szCs w:val="20"/>
              </w:rPr>
              <w:t>～</w:t>
            </w:r>
            <w:r>
              <w:rPr>
                <w:kern w:val="0"/>
                <w:szCs w:val="20"/>
              </w:rPr>
              <w:t>60%</w:t>
            </w:r>
            <w:r>
              <w:rPr>
                <w:rFonts w:hint="eastAsia"/>
                <w:kern w:val="0"/>
                <w:szCs w:val="20"/>
              </w:rPr>
              <w:t>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3145" w:type="dxa"/>
            <w:vAlign w:val="center"/>
          </w:tcPr>
          <w:p>
            <w:pPr>
              <w:jc w:val="center"/>
              <w:rPr>
                <w:kern w:val="0"/>
                <w:szCs w:val="20"/>
              </w:rPr>
            </w:pPr>
            <w:r>
              <w:rPr>
                <w:rFonts w:hint="eastAsia"/>
                <w:kern w:val="0"/>
                <w:szCs w:val="20"/>
              </w:rPr>
              <w:t>打发无聊时间的事</w:t>
            </w:r>
          </w:p>
        </w:tc>
        <w:tc>
          <w:tcPr>
            <w:tcW w:w="3145" w:type="dxa"/>
            <w:vAlign w:val="center"/>
          </w:tcPr>
          <w:p>
            <w:pPr>
              <w:jc w:val="center"/>
              <w:rPr>
                <w:kern w:val="0"/>
                <w:szCs w:val="20"/>
              </w:rPr>
            </w:pPr>
            <w:r>
              <w:rPr>
                <w:rFonts w:hint="eastAsia"/>
                <w:kern w:val="0"/>
                <w:szCs w:val="20"/>
              </w:rPr>
              <w:t>花</w:t>
            </w:r>
            <w:r>
              <w:rPr>
                <w:kern w:val="0"/>
                <w:szCs w:val="20"/>
              </w:rPr>
              <w:t>2%~3%</w:t>
            </w:r>
            <w:r>
              <w:rPr>
                <w:rFonts w:hint="eastAsia"/>
                <w:kern w:val="0"/>
                <w:szCs w:val="20"/>
              </w:rPr>
              <w:t>的时间</w:t>
            </w:r>
          </w:p>
        </w:tc>
      </w:tr>
    </w:tbl>
    <w:p>
      <w:pPr>
        <w:ind w:firstLine="360" w:firstLineChars="200"/>
        <w:jc w:val="center"/>
        <w:rPr>
          <w:sz w:val="18"/>
          <w:szCs w:val="18"/>
        </w:rPr>
      </w:pPr>
      <w:r>
        <w:rPr>
          <w:rFonts w:hint="eastAsia"/>
          <w:sz w:val="18"/>
          <w:szCs w:val="18"/>
        </w:rPr>
        <w:t>表1</w:t>
      </w:r>
      <w:r>
        <w:rPr>
          <w:sz w:val="18"/>
          <w:szCs w:val="18"/>
        </w:rPr>
        <w:t>-2</w:t>
      </w:r>
      <w:r>
        <w:rPr>
          <w:rFonts w:hint="eastAsia"/>
          <w:sz w:val="18"/>
          <w:szCs w:val="18"/>
        </w:rPr>
        <w:t xml:space="preserve"> 大多数人的时间安排</w:t>
      </w:r>
    </w:p>
    <w:p>
      <w:pPr>
        <w:ind w:firstLine="480" w:firstLineChars="200"/>
      </w:pPr>
      <w:r>
        <w:rPr>
          <w:rFonts w:hint="eastAsia"/>
        </w:rPr>
        <w:t>那么，该如何应对这四类事才能更高效呢？</w:t>
      </w:r>
    </w:p>
    <w:p>
      <w:pPr>
        <w:ind w:firstLine="480" w:firstLineChars="200"/>
      </w:pPr>
      <w:r>
        <w:rPr>
          <w:rFonts w:hint="eastAsia"/>
        </w:rPr>
        <w:t>很简单，对每类事用不同的原则来处理，如表</w:t>
      </w:r>
      <w:r>
        <w:t>1-3所示。</w:t>
      </w:r>
    </w:p>
    <w:p>
      <w:pPr>
        <w:jc w:val="center"/>
      </w:pPr>
    </w:p>
    <w:tbl>
      <w:tblPr>
        <w:tblStyle w:val="7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35"/>
        <w:gridCol w:w="3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jc w:val="center"/>
        </w:trPr>
        <w:tc>
          <w:tcPr>
            <w:tcW w:w="3135" w:type="dxa"/>
          </w:tcPr>
          <w:p>
            <w:pPr>
              <w:ind w:firstLine="482"/>
              <w:jc w:val="center"/>
              <w:rPr>
                <w:b/>
                <w:bCs/>
                <w:kern w:val="0"/>
                <w:szCs w:val="20"/>
              </w:rPr>
            </w:pPr>
            <w:r>
              <w:rPr>
                <w:rFonts w:hint="eastAsia"/>
                <w:b/>
                <w:bCs/>
                <w:kern w:val="0"/>
                <w:szCs w:val="20"/>
              </w:rPr>
              <w:t>要做的事</w:t>
            </w:r>
          </w:p>
        </w:tc>
        <w:tc>
          <w:tcPr>
            <w:tcW w:w="3135" w:type="dxa"/>
          </w:tcPr>
          <w:p>
            <w:pPr>
              <w:ind w:firstLine="482"/>
              <w:jc w:val="center"/>
              <w:rPr>
                <w:b/>
                <w:bCs/>
                <w:kern w:val="0"/>
                <w:szCs w:val="20"/>
              </w:rPr>
            </w:pPr>
            <w:r>
              <w:rPr>
                <w:rFonts w:hint="eastAsia"/>
                <w:b/>
                <w:bCs/>
                <w:kern w:val="0"/>
                <w:szCs w:val="20"/>
              </w:rPr>
              <w:t>处理原则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jc w:val="center"/>
        </w:trPr>
        <w:tc>
          <w:tcPr>
            <w:tcW w:w="3135" w:type="dxa"/>
          </w:tcPr>
          <w:p>
            <w:pPr>
              <w:jc w:val="center"/>
              <w:rPr>
                <w:kern w:val="0"/>
                <w:szCs w:val="20"/>
              </w:rPr>
            </w:pPr>
            <w:r>
              <w:rPr>
                <w:rFonts w:hint="eastAsia"/>
                <w:kern w:val="0"/>
                <w:szCs w:val="20"/>
              </w:rPr>
              <w:t>危机</w:t>
            </w:r>
          </w:p>
        </w:tc>
        <w:tc>
          <w:tcPr>
            <w:tcW w:w="3135" w:type="dxa"/>
          </w:tcPr>
          <w:p>
            <w:pPr>
              <w:jc w:val="center"/>
              <w:rPr>
                <w:kern w:val="0"/>
                <w:szCs w:val="20"/>
              </w:rPr>
            </w:pPr>
            <w:r>
              <w:rPr>
                <w:rFonts w:hint="eastAsia"/>
                <w:kern w:val="0"/>
                <w:szCs w:val="20"/>
              </w:rPr>
              <w:t>立即去做</w:t>
            </w:r>
            <w:r>
              <w:rPr>
                <w:kern w:val="0"/>
                <w:szCs w:val="20"/>
              </w:rPr>
              <w:t>(Do it now)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jc w:val="center"/>
        </w:trPr>
        <w:tc>
          <w:tcPr>
            <w:tcW w:w="3135" w:type="dxa"/>
          </w:tcPr>
          <w:p>
            <w:pPr>
              <w:jc w:val="center"/>
              <w:rPr>
                <w:kern w:val="0"/>
                <w:szCs w:val="20"/>
              </w:rPr>
            </w:pPr>
            <w:r>
              <w:rPr>
                <w:rFonts w:hint="eastAsia"/>
                <w:kern w:val="0"/>
                <w:szCs w:val="20"/>
              </w:rPr>
              <w:t>自己打算做的事</w:t>
            </w:r>
          </w:p>
        </w:tc>
        <w:tc>
          <w:tcPr>
            <w:tcW w:w="3135" w:type="dxa"/>
          </w:tcPr>
          <w:p>
            <w:pPr>
              <w:jc w:val="center"/>
              <w:rPr>
                <w:kern w:val="0"/>
                <w:szCs w:val="20"/>
              </w:rPr>
            </w:pPr>
            <w:r>
              <w:rPr>
                <w:rFonts w:hint="eastAsia"/>
                <w:kern w:val="0"/>
                <w:szCs w:val="20"/>
              </w:rPr>
              <w:t>稍后做</w:t>
            </w:r>
            <w:r>
              <w:rPr>
                <w:kern w:val="0"/>
                <w:szCs w:val="20"/>
              </w:rPr>
              <w:t>(Do it later)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jc w:val="center"/>
        </w:trPr>
        <w:tc>
          <w:tcPr>
            <w:tcW w:w="3135" w:type="dxa"/>
          </w:tcPr>
          <w:p>
            <w:pPr>
              <w:jc w:val="center"/>
              <w:rPr>
                <w:kern w:val="0"/>
                <w:szCs w:val="20"/>
              </w:rPr>
            </w:pPr>
            <w:r>
              <w:rPr>
                <w:rFonts w:hint="eastAsia"/>
                <w:kern w:val="0"/>
                <w:szCs w:val="20"/>
              </w:rPr>
              <w:t>符合别人期待的事</w:t>
            </w:r>
          </w:p>
        </w:tc>
        <w:tc>
          <w:tcPr>
            <w:tcW w:w="3135" w:type="dxa"/>
          </w:tcPr>
          <w:p>
            <w:pPr>
              <w:ind w:firstLine="482"/>
              <w:jc w:val="center"/>
              <w:rPr>
                <w:b/>
                <w:bCs/>
                <w:kern w:val="0"/>
                <w:szCs w:val="20"/>
              </w:rPr>
            </w:pPr>
            <w:r>
              <w:rPr>
                <w:rFonts w:hint="eastAsia"/>
                <w:b/>
                <w:bCs/>
                <w:kern w:val="0"/>
                <w:szCs w:val="20"/>
              </w:rPr>
              <w:t>让别人去做</w:t>
            </w:r>
            <w:r>
              <w:rPr>
                <w:b/>
                <w:bCs/>
                <w:kern w:val="0"/>
                <w:szCs w:val="20"/>
              </w:rPr>
              <w:t>(Delegate 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jc w:val="center"/>
        </w:trPr>
        <w:tc>
          <w:tcPr>
            <w:tcW w:w="3135" w:type="dxa"/>
          </w:tcPr>
          <w:p>
            <w:pPr>
              <w:jc w:val="center"/>
              <w:rPr>
                <w:kern w:val="0"/>
                <w:szCs w:val="20"/>
              </w:rPr>
            </w:pPr>
            <w:r>
              <w:rPr>
                <w:rFonts w:hint="eastAsia"/>
                <w:kern w:val="0"/>
                <w:szCs w:val="20"/>
              </w:rPr>
              <w:t>打发无聊时间的事</w:t>
            </w:r>
          </w:p>
        </w:tc>
        <w:tc>
          <w:tcPr>
            <w:tcW w:w="3135" w:type="dxa"/>
          </w:tcPr>
          <w:p>
            <w:pPr>
              <w:jc w:val="center"/>
              <w:rPr>
                <w:kern w:val="0"/>
                <w:szCs w:val="20"/>
              </w:rPr>
            </w:pPr>
            <w:r>
              <w:rPr>
                <w:rFonts w:hint="eastAsia"/>
                <w:kern w:val="0"/>
                <w:szCs w:val="20"/>
              </w:rPr>
              <w:t>尽量别做</w:t>
            </w:r>
            <w:r>
              <w:rPr>
                <w:kern w:val="0"/>
                <w:szCs w:val="20"/>
              </w:rPr>
              <w:t>(Don't do it)</w:t>
            </w:r>
          </w:p>
        </w:tc>
      </w:tr>
    </w:tbl>
    <w:p>
      <w:pPr>
        <w:ind w:firstLine="360" w:firstLineChars="200"/>
        <w:jc w:val="center"/>
        <w:rPr>
          <w:sz w:val="18"/>
          <w:szCs w:val="18"/>
        </w:rPr>
      </w:pPr>
      <w:r>
        <w:rPr>
          <w:rFonts w:hint="eastAsia"/>
          <w:sz w:val="18"/>
          <w:szCs w:val="18"/>
        </w:rPr>
        <w:t>表1-3 对不同事的处理原则</w:t>
      </w:r>
    </w:p>
    <w:p>
      <w:pPr>
        <w:ind w:firstLine="480" w:firstLineChars="200"/>
      </w:pPr>
      <w:r>
        <w:rPr>
          <w:rFonts w:hint="eastAsia"/>
        </w:rPr>
        <w:t>表</w:t>
      </w:r>
      <w:r>
        <w:t>1-3所示原则即4D原则(</w:t>
      </w:r>
      <w:r>
        <w:rPr>
          <w:rFonts w:hint="eastAsia"/>
        </w:rPr>
        <w:t>由美国史蒂芬</w:t>
      </w:r>
      <w:r>
        <w:t>·</w:t>
      </w:r>
      <w:r>
        <w:rPr>
          <w:rFonts w:hint="eastAsia"/>
        </w:rPr>
        <w:t>柯维提出，详见其著作《要事第一》</w:t>
      </w:r>
      <w:r>
        <w:t>)。根据这样的原则，</w:t>
      </w:r>
      <w:r>
        <w:rPr>
          <w:rFonts w:hint="eastAsia"/>
        </w:rPr>
        <w:t>大家</w:t>
      </w:r>
      <w:r>
        <w:t>的时间安排或许会变成表1-4所示的状态。</w:t>
      </w:r>
    </w:p>
    <w:tbl>
      <w:tblPr>
        <w:tblStyle w:val="7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45"/>
        <w:gridCol w:w="31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jc w:val="center"/>
        </w:trPr>
        <w:tc>
          <w:tcPr>
            <w:tcW w:w="3145" w:type="dxa"/>
            <w:vAlign w:val="center"/>
          </w:tcPr>
          <w:p>
            <w:pPr>
              <w:ind w:firstLine="482"/>
              <w:jc w:val="center"/>
              <w:rPr>
                <w:kern w:val="0"/>
                <w:szCs w:val="20"/>
              </w:rPr>
            </w:pPr>
            <w:r>
              <w:rPr>
                <w:rFonts w:hint="eastAsia"/>
                <w:b/>
                <w:bCs/>
                <w:kern w:val="0"/>
                <w:szCs w:val="20"/>
              </w:rPr>
              <w:t>要做的事</w:t>
            </w:r>
          </w:p>
        </w:tc>
        <w:tc>
          <w:tcPr>
            <w:tcW w:w="3145" w:type="dxa"/>
            <w:vAlign w:val="center"/>
          </w:tcPr>
          <w:p>
            <w:pPr>
              <w:ind w:firstLine="482"/>
              <w:jc w:val="center"/>
              <w:rPr>
                <w:kern w:val="0"/>
                <w:szCs w:val="20"/>
              </w:rPr>
            </w:pPr>
            <w:r>
              <w:rPr>
                <w:rFonts w:hint="eastAsia"/>
                <w:b/>
                <w:bCs/>
                <w:kern w:val="0"/>
                <w:szCs w:val="20"/>
              </w:rPr>
              <w:t>时间花费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jc w:val="center"/>
        </w:trPr>
        <w:tc>
          <w:tcPr>
            <w:tcW w:w="3145" w:type="dxa"/>
            <w:vAlign w:val="center"/>
          </w:tcPr>
          <w:p>
            <w:pPr>
              <w:jc w:val="center"/>
              <w:rPr>
                <w:kern w:val="0"/>
                <w:szCs w:val="20"/>
              </w:rPr>
            </w:pPr>
            <w:r>
              <w:rPr>
                <w:rFonts w:hint="eastAsia"/>
                <w:kern w:val="0"/>
                <w:szCs w:val="20"/>
              </w:rPr>
              <w:t>危机</w:t>
            </w:r>
          </w:p>
        </w:tc>
        <w:tc>
          <w:tcPr>
            <w:tcW w:w="3145" w:type="dxa"/>
            <w:vAlign w:val="center"/>
          </w:tcPr>
          <w:p>
            <w:pPr>
              <w:jc w:val="center"/>
              <w:rPr>
                <w:kern w:val="0"/>
                <w:szCs w:val="20"/>
              </w:rPr>
            </w:pPr>
            <w:r>
              <w:rPr>
                <w:rFonts w:hint="eastAsia"/>
                <w:kern w:val="0"/>
                <w:szCs w:val="20"/>
              </w:rPr>
              <w:t>花</w:t>
            </w:r>
            <w:r>
              <w:rPr>
                <w:kern w:val="0"/>
                <w:szCs w:val="20"/>
              </w:rPr>
              <w:t>20%</w:t>
            </w:r>
            <w:r>
              <w:rPr>
                <w:rFonts w:hint="eastAsia"/>
                <w:kern w:val="0"/>
                <w:szCs w:val="20"/>
              </w:rPr>
              <w:t>～</w:t>
            </w:r>
            <w:r>
              <w:rPr>
                <w:kern w:val="0"/>
                <w:szCs w:val="20"/>
              </w:rPr>
              <w:t>25%</w:t>
            </w:r>
            <w:r>
              <w:rPr>
                <w:rFonts w:hint="eastAsia"/>
                <w:kern w:val="0"/>
                <w:szCs w:val="20"/>
              </w:rPr>
              <w:t>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jc w:val="center"/>
        </w:trPr>
        <w:tc>
          <w:tcPr>
            <w:tcW w:w="3145" w:type="dxa"/>
            <w:vAlign w:val="center"/>
          </w:tcPr>
          <w:p>
            <w:pPr>
              <w:jc w:val="center"/>
              <w:rPr>
                <w:kern w:val="0"/>
                <w:szCs w:val="20"/>
              </w:rPr>
            </w:pPr>
            <w:r>
              <w:rPr>
                <w:rFonts w:hint="eastAsia"/>
                <w:kern w:val="0"/>
                <w:szCs w:val="20"/>
              </w:rPr>
              <w:t>自己打算做的事</w:t>
            </w:r>
          </w:p>
        </w:tc>
        <w:tc>
          <w:tcPr>
            <w:tcW w:w="3145" w:type="dxa"/>
            <w:vAlign w:val="center"/>
          </w:tcPr>
          <w:p>
            <w:pPr>
              <w:jc w:val="center"/>
              <w:rPr>
                <w:kern w:val="0"/>
                <w:szCs w:val="20"/>
              </w:rPr>
            </w:pPr>
            <w:r>
              <w:rPr>
                <w:rFonts w:hint="eastAsia"/>
                <w:kern w:val="0"/>
                <w:szCs w:val="20"/>
              </w:rPr>
              <w:t>花</w:t>
            </w:r>
            <w:r>
              <w:rPr>
                <w:kern w:val="0"/>
                <w:szCs w:val="20"/>
              </w:rPr>
              <w:t>65%</w:t>
            </w:r>
            <w:r>
              <w:rPr>
                <w:rFonts w:hint="eastAsia"/>
                <w:kern w:val="0"/>
                <w:szCs w:val="20"/>
              </w:rPr>
              <w:t>～</w:t>
            </w:r>
            <w:r>
              <w:rPr>
                <w:kern w:val="0"/>
                <w:szCs w:val="20"/>
              </w:rPr>
              <w:t>80%</w:t>
            </w:r>
            <w:r>
              <w:rPr>
                <w:rFonts w:hint="eastAsia"/>
                <w:kern w:val="0"/>
                <w:szCs w:val="20"/>
              </w:rPr>
              <w:t>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jc w:val="center"/>
        </w:trPr>
        <w:tc>
          <w:tcPr>
            <w:tcW w:w="3145" w:type="dxa"/>
            <w:vAlign w:val="center"/>
          </w:tcPr>
          <w:p>
            <w:pPr>
              <w:jc w:val="center"/>
              <w:rPr>
                <w:kern w:val="0"/>
                <w:szCs w:val="20"/>
              </w:rPr>
            </w:pPr>
            <w:r>
              <w:rPr>
                <w:rFonts w:hint="eastAsia"/>
                <w:kern w:val="0"/>
                <w:szCs w:val="20"/>
              </w:rPr>
              <w:t>符合别人期待的事</w:t>
            </w:r>
          </w:p>
        </w:tc>
        <w:tc>
          <w:tcPr>
            <w:tcW w:w="3145" w:type="dxa"/>
            <w:vAlign w:val="center"/>
          </w:tcPr>
          <w:p>
            <w:pPr>
              <w:jc w:val="center"/>
              <w:rPr>
                <w:kern w:val="0"/>
                <w:szCs w:val="20"/>
              </w:rPr>
            </w:pPr>
            <w:r>
              <w:rPr>
                <w:rFonts w:hint="eastAsia"/>
                <w:kern w:val="0"/>
                <w:szCs w:val="20"/>
              </w:rPr>
              <w:t>花</w:t>
            </w:r>
            <w:r>
              <w:rPr>
                <w:kern w:val="0"/>
                <w:szCs w:val="20"/>
              </w:rPr>
              <w:t>15%</w:t>
            </w:r>
            <w:r>
              <w:rPr>
                <w:rFonts w:hint="eastAsia"/>
                <w:kern w:val="0"/>
                <w:szCs w:val="20"/>
              </w:rPr>
              <w:t>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jc w:val="center"/>
        </w:trPr>
        <w:tc>
          <w:tcPr>
            <w:tcW w:w="3145" w:type="dxa"/>
            <w:vAlign w:val="center"/>
          </w:tcPr>
          <w:p>
            <w:pPr>
              <w:jc w:val="center"/>
              <w:rPr>
                <w:kern w:val="0"/>
                <w:szCs w:val="20"/>
              </w:rPr>
            </w:pPr>
            <w:r>
              <w:rPr>
                <w:rFonts w:hint="eastAsia"/>
                <w:kern w:val="0"/>
                <w:szCs w:val="20"/>
              </w:rPr>
              <w:t>打发无聊时间的事</w:t>
            </w:r>
          </w:p>
        </w:tc>
        <w:tc>
          <w:tcPr>
            <w:tcW w:w="3145" w:type="dxa"/>
            <w:vAlign w:val="center"/>
          </w:tcPr>
          <w:p>
            <w:pPr>
              <w:jc w:val="center"/>
              <w:rPr>
                <w:kern w:val="0"/>
                <w:szCs w:val="20"/>
              </w:rPr>
            </w:pPr>
            <w:r>
              <w:rPr>
                <w:rFonts w:hint="eastAsia"/>
                <w:kern w:val="0"/>
                <w:szCs w:val="20"/>
              </w:rPr>
              <w:t>花</w:t>
            </w:r>
            <w:r>
              <w:rPr>
                <w:kern w:val="0"/>
                <w:szCs w:val="20"/>
              </w:rPr>
              <w:t>&lt;1%</w:t>
            </w:r>
            <w:r>
              <w:rPr>
                <w:rFonts w:hint="eastAsia"/>
                <w:kern w:val="0"/>
                <w:szCs w:val="20"/>
              </w:rPr>
              <w:t>的时间</w:t>
            </w:r>
          </w:p>
        </w:tc>
      </w:tr>
    </w:tbl>
    <w:p>
      <w:pPr>
        <w:ind w:firstLine="360" w:firstLineChars="200"/>
        <w:jc w:val="center"/>
        <w:rPr>
          <w:szCs w:val="21"/>
        </w:rPr>
      </w:pPr>
      <w:r>
        <w:rPr>
          <w:rFonts w:hint="eastAsia"/>
          <w:sz w:val="18"/>
          <w:szCs w:val="18"/>
        </w:rPr>
        <w:t>表1</w:t>
      </w:r>
      <w:r>
        <w:rPr>
          <w:sz w:val="18"/>
          <w:szCs w:val="18"/>
        </w:rPr>
        <w:t>-4</w:t>
      </w:r>
      <w:r>
        <w:rPr>
          <w:rFonts w:hint="eastAsia"/>
          <w:sz w:val="18"/>
          <w:szCs w:val="18"/>
        </w:rPr>
        <w:t xml:space="preserve"> </w:t>
      </w:r>
      <w:r>
        <w:rPr>
          <w:sz w:val="18"/>
          <w:szCs w:val="18"/>
        </w:rPr>
        <w:t>4D原则下对不同事的时间安排</w:t>
      </w:r>
    </w:p>
    <w:p>
      <w:pPr>
        <w:ind w:firstLine="480" w:firstLineChars="200"/>
      </w:pPr>
      <w:r>
        <w:rPr>
          <w:rFonts w:hint="eastAsia"/>
        </w:rPr>
        <w:t>经过这样的调整，同学们就会慢慢地变得高效起来。</w:t>
      </w:r>
    </w:p>
    <w:p>
      <w:pPr>
        <w:pStyle w:val="5"/>
      </w:pPr>
      <w:r>
        <w:rPr>
          <w:rFonts w:hint="eastAsia"/>
        </w:rPr>
        <w:t>2</w:t>
      </w:r>
      <w:r>
        <w:t>.GTD法</w:t>
      </w:r>
    </w:p>
    <w:p>
      <w:pPr>
        <w:ind w:firstLine="480" w:firstLineChars="200"/>
      </w:pPr>
      <w:r>
        <w:t>GTD是</w:t>
      </w:r>
      <w:r>
        <w:rPr>
          <w:b/>
          <w:bCs/>
        </w:rPr>
        <w:t>Getting Things Done</w:t>
      </w:r>
      <w:r>
        <w:t xml:space="preserve"> 的缩写</w:t>
      </w:r>
      <w:r>
        <w:rPr>
          <w:rFonts w:hint="eastAsia"/>
        </w:rPr>
        <w:t>，出自戴维·艾伦</w:t>
      </w:r>
      <w:r>
        <w:t>(David Allen)的一本时间管理类畅销书</w:t>
      </w:r>
      <w:r>
        <w:rPr>
          <w:rFonts w:hint="eastAsia"/>
        </w:rPr>
        <w:t>的书名，中文版译名为</w:t>
      </w:r>
      <w:r>
        <w:t>《搞定</w:t>
      </w:r>
      <w:r>
        <w:rPr>
          <w:rFonts w:hint="eastAsia"/>
        </w:rPr>
        <w:t>I</w:t>
      </w:r>
      <w:r>
        <w:t>:无压工作的艺术》</w:t>
      </w:r>
      <w:r>
        <w:rPr>
          <w:rFonts w:hint="eastAsia"/>
        </w:rPr>
        <w:t>。</w:t>
      </w:r>
      <w:r>
        <w:t xml:space="preserve"> </w:t>
      </w:r>
    </w:p>
    <w:p>
      <w:pPr>
        <w:ind w:firstLine="480" w:firstLineChars="200"/>
      </w:pPr>
      <w:r>
        <w:t>GTD法可以分为</w:t>
      </w:r>
      <w:r>
        <w:rPr>
          <w:rFonts w:hint="eastAsia"/>
          <w:b/>
          <w:bCs/>
        </w:rPr>
        <w:t>收集、整理、组织、回顾与行动</w:t>
      </w:r>
      <w:r>
        <w:rPr>
          <w:rFonts w:hint="eastAsia"/>
        </w:rPr>
        <w:t>五个步骤。</w:t>
      </w:r>
    </w:p>
    <w:p>
      <w:pPr>
        <w:ind w:firstLine="482" w:firstLineChars="200"/>
        <w:rPr>
          <w:b/>
          <w:bCs/>
        </w:rPr>
      </w:pPr>
      <w:r>
        <w:rPr>
          <w:rFonts w:hint="eastAsia"/>
          <w:b/>
          <w:bCs/>
        </w:rPr>
        <w:t>（1）</w:t>
      </w:r>
      <w:r>
        <w:rPr>
          <w:b/>
          <w:bCs/>
        </w:rPr>
        <w:t>收集</w:t>
      </w:r>
    </w:p>
    <w:p>
      <w:pPr>
        <w:ind w:firstLine="480" w:firstLineChars="200"/>
      </w:pPr>
      <w:r>
        <w:rPr>
          <w:rFonts w:hint="eastAsia"/>
        </w:rPr>
        <w:t>收集就是将能够想到的待办事项</w:t>
      </w:r>
      <w:r>
        <w:t>(GTD法中称为stuff)统统罗列出来，放入一个“篮子”（GTD法中称为inbox）中。这个“篮子”既可以是实际的纸张或文件夹，也可以是纯数字化的记事本。收集的关键在于把一切干扰赶出</w:t>
      </w:r>
      <w:r>
        <w:rPr>
          <w:rFonts w:hint="eastAsia"/>
        </w:rPr>
        <w:t>自己</w:t>
      </w:r>
      <w:r>
        <w:t>的大脑，同时记录下所有的工作。</w:t>
      </w:r>
    </w:p>
    <w:p>
      <w:pPr>
        <w:ind w:firstLine="480" w:firstLineChars="200"/>
      </w:pPr>
      <w:r>
        <w:rPr>
          <w:rFonts w:hint="eastAsia"/>
        </w:rPr>
        <w:t>大家来想象一个场景：</w:t>
      </w:r>
    </w:p>
    <w:p>
      <w:pPr>
        <w:ind w:firstLine="480" w:firstLineChars="200"/>
      </w:pPr>
      <w:r>
        <w:rPr>
          <w:rFonts w:hint="eastAsia"/>
        </w:rPr>
        <w:t>你正在背四六级单词，突然学生会某部长发</w:t>
      </w:r>
      <w:r>
        <w:t>QQ信息给你，让你通知某同学下午3点去拿资料。这时候你要马上做吗?</w:t>
      </w:r>
    </w:p>
    <w:p>
      <w:pPr>
        <w:ind w:firstLine="480" w:firstLineChars="200"/>
      </w:pPr>
      <w:r>
        <w:rPr>
          <w:rFonts w:hint="eastAsia"/>
        </w:rPr>
        <w:t>不，先花十秒钟记录下来，收集到篮子里，然后继续背单词。</w:t>
      </w:r>
    </w:p>
    <w:p>
      <w:pPr>
        <w:ind w:firstLine="480" w:firstLineChars="200"/>
      </w:pPr>
      <w:r>
        <w:rPr>
          <w:rFonts w:hint="eastAsia"/>
        </w:rPr>
        <w:t>过了一会儿，你脑子里突然闪过一个念头</w:t>
      </w:r>
      <w:r>
        <w:t>:啥时候跟朋友去吃火锅?千万别越想越兴奋了，但也不要压抑，先收集到篮子里，然后继续背单词。</w:t>
      </w:r>
    </w:p>
    <w:p>
      <w:pPr>
        <w:ind w:firstLine="480" w:firstLineChars="200"/>
      </w:pPr>
      <w:r>
        <w:rPr>
          <w:rFonts w:hint="eastAsia"/>
        </w:rPr>
        <w:t>除非十万火急的事，否则都先收集起来再说，这是为了避免我们的注意力被轻易分散。</w:t>
      </w:r>
    </w:p>
    <w:p>
      <w:pPr>
        <w:ind w:firstLine="480" w:firstLineChars="200"/>
      </w:pPr>
      <w:r>
        <w:rPr>
          <w:rFonts w:hint="eastAsia"/>
        </w:rPr>
        <w:t>每天早上也可以做这个工作</w:t>
      </w:r>
      <w:r>
        <w:t>:把今天要做的所有事，先收集到篮子里。</w:t>
      </w:r>
    </w:p>
    <w:p>
      <w:pPr>
        <w:ind w:firstLine="482" w:firstLineChars="200"/>
        <w:rPr>
          <w:b/>
          <w:bCs/>
        </w:rPr>
      </w:pPr>
      <w:r>
        <w:rPr>
          <w:rFonts w:hint="eastAsia"/>
          <w:b/>
          <w:bCs/>
        </w:rPr>
        <w:t>（2）</w:t>
      </w:r>
      <w:r>
        <w:rPr>
          <w:b/>
          <w:bCs/>
        </w:rPr>
        <w:t>整理</w:t>
      </w:r>
    </w:p>
    <w:p>
      <w:pPr>
        <w:ind w:firstLine="480" w:firstLineChars="200"/>
      </w:pPr>
      <w:r>
        <w:rPr>
          <w:rFonts w:hint="eastAsia"/>
        </w:rPr>
        <w:t>将待办事项放入篮子之后，就需要定期或不定期地整理，</w:t>
      </w:r>
      <w:r>
        <w:rPr>
          <w:rFonts w:hint="eastAsia"/>
          <w:b/>
          <w:bCs/>
        </w:rPr>
        <w:t>清空篮子</w:t>
      </w:r>
      <w:r>
        <w:rPr>
          <w:rFonts w:hint="eastAsia"/>
        </w:rPr>
        <w:t>。将这些待办事项按</w:t>
      </w:r>
      <w:r>
        <w:rPr>
          <w:rFonts w:hint="eastAsia"/>
          <w:b/>
          <w:bCs/>
        </w:rPr>
        <w:t>是否可以付诸行动</w:t>
      </w:r>
      <w:r>
        <w:rPr>
          <w:rFonts w:hint="eastAsia"/>
        </w:rPr>
        <w:t>进行分类：</w:t>
      </w:r>
      <w:r>
        <w:t>对于</w:t>
      </w:r>
      <w:r>
        <w:rPr>
          <w:rFonts w:hint="eastAsia"/>
          <w:b/>
          <w:bCs/>
        </w:rPr>
        <w:t>不能付诸行动</w:t>
      </w:r>
      <w:r>
        <w:rPr>
          <w:rFonts w:hint="eastAsia"/>
        </w:rPr>
        <w:t>的事项，可以进一步将其分为参考资料、日后可能需要处理的事以及“垃圾”等几类；</w:t>
      </w:r>
      <w:r>
        <w:t>对</w:t>
      </w:r>
      <w:r>
        <w:rPr>
          <w:rFonts w:hint="eastAsia"/>
          <w:b/>
          <w:bCs/>
        </w:rPr>
        <w:t>可付诸行动</w:t>
      </w:r>
      <w:r>
        <w:rPr>
          <w:rFonts w:hint="eastAsia"/>
        </w:rPr>
        <w:t>的，先判断事务的属性，再依次采用“</w:t>
      </w:r>
      <w:r>
        <w:t>2分钟法”和“4D原则”进行处理。</w:t>
      </w:r>
    </w:p>
    <w:p>
      <w:pPr>
        <w:ind w:firstLine="480" w:firstLineChars="200"/>
      </w:pPr>
      <w:r>
        <w:rPr>
          <w:rFonts w:hint="eastAsia"/>
        </w:rPr>
        <w:t>“</w:t>
      </w:r>
      <w:r>
        <w:t>2分钟法”就是</w:t>
      </w:r>
      <w:r>
        <w:rPr>
          <w:rFonts w:hint="eastAsia"/>
        </w:rPr>
        <w:t>判断</w:t>
      </w:r>
      <w:r>
        <w:t>该事项是否可在2分钟内完成</w:t>
      </w:r>
      <w:r>
        <w:rPr>
          <w:rFonts w:hint="eastAsia"/>
        </w:rPr>
        <w:t>，如果可以则立即行动。比如刚刚学生会某部长让你通知同学的某件事，马上打电话或者发短信通知那位同学，完事之后，就可以把这件事从篮子里取出来扔掉；不过，这“2分钟”的清理频率和时间，需要同学们自己规划。</w:t>
      </w:r>
      <w:r>
        <w:t>如果事情可以在两分钟内完成，一般情况下不会打断专注状态，而超过这个时间，确实可能会影响到专注状态。何时对篮子进行清理，</w:t>
      </w:r>
      <w:r>
        <w:rPr>
          <w:rFonts w:hint="eastAsia"/>
        </w:rPr>
        <w:t>小思</w:t>
      </w:r>
      <w:r>
        <w:t>觉得是一个个人习惯问题，可以是一天一次、一天两次……可以在运用这种方法的过程中，找到自己的节奏。</w:t>
      </w:r>
    </w:p>
    <w:p>
      <w:pPr>
        <w:ind w:firstLine="480" w:firstLineChars="200"/>
      </w:pPr>
      <w:r>
        <w:rPr>
          <w:rFonts w:hint="eastAsia"/>
        </w:rPr>
        <w:t>如果是需要</w:t>
      </w:r>
      <w:r>
        <w:t>2</w:t>
      </w:r>
      <w:r>
        <w:rPr>
          <w:rFonts w:hint="eastAsia"/>
        </w:rPr>
        <w:t>分钟以上才能完成的事，就需要用刚刚讲过的</w:t>
      </w:r>
      <w:r>
        <w:t>4D原则来判断和处理。</w:t>
      </w:r>
    </w:p>
    <w:p>
      <w:pPr>
        <w:ind w:firstLine="482" w:firstLineChars="200"/>
        <w:rPr>
          <w:b/>
          <w:bCs/>
        </w:rPr>
      </w:pPr>
      <w:r>
        <w:rPr>
          <w:rFonts w:hint="eastAsia"/>
          <w:b/>
          <w:bCs/>
        </w:rPr>
        <w:t>（3）</w:t>
      </w:r>
      <w:r>
        <w:rPr>
          <w:b/>
          <w:bCs/>
        </w:rPr>
        <w:t>组织</w:t>
      </w:r>
    </w:p>
    <w:p>
      <w:pPr>
        <w:ind w:firstLine="480" w:firstLineChars="200"/>
      </w:pPr>
      <w:r>
        <w:rPr>
          <w:rFonts w:hint="eastAsia"/>
        </w:rPr>
        <w:t>组织是</w:t>
      </w:r>
      <w:r>
        <w:t>GTD法中最核心的步骤。组织主要包括</w:t>
      </w:r>
      <w:r>
        <w:rPr>
          <w:rFonts w:hint="eastAsia"/>
          <w:b/>
          <w:bCs/>
        </w:rPr>
        <w:t>对参考资料的组织</w:t>
      </w:r>
      <w:r>
        <w:rPr>
          <w:rFonts w:hint="eastAsia"/>
        </w:rPr>
        <w:t>与</w:t>
      </w:r>
      <w:r>
        <w:rPr>
          <w:rFonts w:hint="eastAsia"/>
          <w:b/>
          <w:bCs/>
        </w:rPr>
        <w:t>对下一步行动</w:t>
      </w:r>
      <w:r>
        <w:rPr>
          <w:rFonts w:hint="eastAsia"/>
        </w:rPr>
        <w:t>的组织。对参考资料的组织主要就是建立一个文档管理系统。而对下一步行动的组织则一般可分为：建立下一步行动清单、建立等待清单以及建立未来</w:t>
      </w:r>
      <w:r>
        <w:t>/某天清单</w:t>
      </w:r>
      <w:r>
        <w:rPr>
          <w:rFonts w:hint="eastAsia"/>
        </w:rPr>
        <w:t>。</w:t>
      </w:r>
    </w:p>
    <w:p>
      <w:pPr>
        <w:ind w:firstLine="480" w:firstLineChars="200"/>
      </w:pPr>
      <w:r>
        <w:rPr>
          <w:rFonts w:hint="eastAsia"/>
        </w:rPr>
        <w:t>下一步行动清单所记录的是具体的下一步工作，而且如果一个项目涉及多步骤的工作，那么需要将其</w:t>
      </w:r>
      <w:r>
        <w:rPr>
          <w:rFonts w:hint="eastAsia"/>
          <w:b/>
          <w:bCs/>
        </w:rPr>
        <w:t>细化</w:t>
      </w:r>
      <w:r>
        <w:rPr>
          <w:rFonts w:hint="eastAsia"/>
        </w:rPr>
        <w:t>成具体的步骤。</w:t>
      </w:r>
      <w:r>
        <w:t>GTD法对下一步行动清单的处理与一般的</w:t>
      </w:r>
      <w:r>
        <w:rPr>
          <w:rFonts w:hint="eastAsia"/>
        </w:rPr>
        <w:t>T</w:t>
      </w:r>
      <w:r>
        <w:t>o-</w:t>
      </w:r>
      <w:r>
        <w:rPr>
          <w:rFonts w:hint="eastAsia"/>
        </w:rPr>
        <w:t>D</w:t>
      </w:r>
      <w:r>
        <w:t xml:space="preserve">o </w:t>
      </w:r>
      <w:r>
        <w:rPr>
          <w:rFonts w:hint="eastAsia"/>
        </w:rPr>
        <w:t>L</w:t>
      </w:r>
      <w:r>
        <w:t>ist</w:t>
      </w:r>
      <w:r>
        <w:rPr>
          <w:rFonts w:hint="eastAsia"/>
        </w:rPr>
        <w:t>（待办事项清单）</w:t>
      </w:r>
      <w:r>
        <w:t>最大的不同在于，它做了更进一步的细化，比如按照地点（</w:t>
      </w:r>
      <w:r>
        <w:rPr>
          <w:rFonts w:hint="eastAsia"/>
        </w:rPr>
        <w:t>寝室</w:t>
      </w:r>
      <w:r>
        <w:t>、</w:t>
      </w:r>
      <w:r>
        <w:rPr>
          <w:rFonts w:hint="eastAsia"/>
        </w:rPr>
        <w:t>教</w:t>
      </w:r>
      <w:r>
        <w:t>室、</w:t>
      </w:r>
      <w:r>
        <w:rPr>
          <w:rFonts w:hint="eastAsia"/>
        </w:rPr>
        <w:t>图书馆</w:t>
      </w:r>
      <w:r>
        <w:t>、</w:t>
      </w:r>
      <w:r>
        <w:rPr>
          <w:rFonts w:hint="eastAsia"/>
        </w:rPr>
        <w:t>校外</w:t>
      </w:r>
      <w:r>
        <w:t>）分别记录只有在这些地方才可以执行的行动，而当</w:t>
      </w:r>
      <w:r>
        <w:rPr>
          <w:rFonts w:hint="eastAsia"/>
        </w:rPr>
        <w:t>你</w:t>
      </w:r>
      <w:r>
        <w:t>到达这些地点后也就能够立即知道应该做哪些工作。</w:t>
      </w:r>
    </w:p>
    <w:p>
      <w:pPr>
        <w:ind w:firstLine="480" w:firstLineChars="200"/>
      </w:pPr>
      <w:r>
        <w:rPr>
          <w:rFonts w:hint="eastAsia"/>
        </w:rPr>
        <w:t>等待清单主要记录那些委托他人去做的工作。</w:t>
      </w:r>
    </w:p>
    <w:p>
      <w:pPr>
        <w:ind w:firstLine="480" w:firstLineChars="200"/>
      </w:pPr>
      <w:r>
        <w:rPr>
          <w:rFonts w:hint="eastAsia"/>
        </w:rPr>
        <w:t>未来</w:t>
      </w:r>
      <w:r>
        <w:t>/某天清单则记录延迟处理且没有具体完成日期的未来计划、电子邮件等等。</w:t>
      </w:r>
    </w:p>
    <w:p>
      <w:pPr>
        <w:ind w:firstLine="482" w:firstLineChars="200"/>
        <w:rPr>
          <w:b/>
          <w:bCs/>
        </w:rPr>
      </w:pPr>
      <w:r>
        <w:rPr>
          <w:rFonts w:hint="eastAsia"/>
          <w:b/>
          <w:bCs/>
        </w:rPr>
        <w:t>（4）</w:t>
      </w:r>
      <w:r>
        <w:rPr>
          <w:b/>
          <w:bCs/>
        </w:rPr>
        <w:t>回顾</w:t>
      </w:r>
    </w:p>
    <w:p>
      <w:pPr>
        <w:ind w:firstLine="480" w:firstLineChars="200"/>
      </w:pPr>
      <w:r>
        <w:rPr>
          <w:rFonts w:hint="eastAsia"/>
        </w:rPr>
        <w:t>回顾也是</w:t>
      </w:r>
      <w:r>
        <w:t>GTD法中的一个重要步骤，一般需要每周进行回顾。通过回顾及检查</w:t>
      </w:r>
      <w:r>
        <w:rPr>
          <w:rFonts w:hint="eastAsia"/>
        </w:rPr>
        <w:t>你</w:t>
      </w:r>
      <w:r>
        <w:t>的所有清单并进行更新，以确保GTD系统的正常运作。而且，在回顾的同时还需要同学们写出未来一周的计划。</w:t>
      </w:r>
    </w:p>
    <w:p>
      <w:pPr>
        <w:ind w:firstLine="482" w:firstLineChars="200"/>
        <w:rPr>
          <w:b/>
          <w:bCs/>
        </w:rPr>
      </w:pPr>
      <w:r>
        <w:rPr>
          <w:rFonts w:hint="eastAsia"/>
          <w:b/>
          <w:bCs/>
        </w:rPr>
        <w:t>（5）</w:t>
      </w:r>
      <w:r>
        <w:rPr>
          <w:b/>
          <w:bCs/>
        </w:rPr>
        <w:t>行动</w:t>
      </w:r>
    </w:p>
    <w:p>
      <w:pPr>
        <w:ind w:firstLine="480" w:firstLineChars="200"/>
      </w:pPr>
      <w:r>
        <w:rPr>
          <w:rFonts w:hint="eastAsia"/>
        </w:rPr>
        <w:t>行动即根据时间、精力以及事项重要性来选择清单上的事项予以完成。需要专注执行的事项其实就是一份清单——下一步行动清单，目的是确保在最高效的时间段做最重要的事。脑子里一次只想一件事，完成一件，划掉一件，再着手下一件。今日事，今日毕。</w:t>
      </w:r>
    </w:p>
    <w:p>
      <w:pPr>
        <w:pStyle w:val="5"/>
      </w:pPr>
      <w:r>
        <w:rPr>
          <w:rFonts w:hint="eastAsia"/>
        </w:rPr>
        <w:t>3</w:t>
      </w:r>
      <w:r>
        <w:t>.</w:t>
      </w:r>
      <w:r>
        <w:rPr>
          <w:rFonts w:hint="eastAsia"/>
        </w:rPr>
        <w:t>碎片化时间管理方法</w:t>
      </w:r>
    </w:p>
    <w:p>
      <w:pPr>
        <w:ind w:firstLine="482" w:firstLineChars="200"/>
        <w:rPr>
          <w:b/>
          <w:bCs/>
        </w:rPr>
      </w:pPr>
      <w:r>
        <w:rPr>
          <w:rFonts w:hint="eastAsia"/>
          <w:b/>
          <w:bCs/>
        </w:rPr>
        <w:t>（1）什么是碎片化时间</w:t>
      </w:r>
    </w:p>
    <w:p>
      <w:pPr>
        <w:ind w:firstLine="480" w:firstLineChars="200"/>
      </w:pPr>
      <w:r>
        <w:rPr>
          <w:rFonts w:hint="eastAsia"/>
        </w:rPr>
        <w:t>碎片化时间是指个体没办法长时间专注地去做一件事的时间片段。</w:t>
      </w:r>
    </w:p>
    <w:p>
      <w:pPr>
        <w:ind w:firstLine="480" w:firstLineChars="200"/>
      </w:pPr>
      <w:r>
        <w:drawing>
          <wp:anchor distT="0" distB="0" distL="114300" distR="114300" simplePos="0" relativeHeight="251686912" behindDoc="1" locked="0" layoutInCell="1" allowOverlap="1">
            <wp:simplePos x="0" y="0"/>
            <wp:positionH relativeFrom="column">
              <wp:posOffset>781050</wp:posOffset>
            </wp:positionH>
            <wp:positionV relativeFrom="paragraph">
              <wp:posOffset>63500</wp:posOffset>
            </wp:positionV>
            <wp:extent cx="3360420" cy="859155"/>
            <wp:effectExtent l="0" t="0" r="0" b="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3360420" cy="859155"/>
                    </a:xfrm>
                    <a:prstGeom prst="rect">
                      <a:avLst/>
                    </a:prstGeom>
                    <a:noFill/>
                  </pic:spPr>
                </pic:pic>
              </a:graphicData>
            </a:graphic>
          </wp:anchor>
        </w:drawing>
      </w:r>
    </w:p>
    <w:p>
      <w:pPr>
        <w:ind w:firstLine="480" w:firstLineChars="200"/>
      </w:pPr>
    </w:p>
    <w:p/>
    <w:p>
      <w:pPr>
        <w:ind w:firstLine="360" w:firstLineChars="200"/>
        <w:jc w:val="center"/>
      </w:pPr>
      <w:r>
        <w:rPr>
          <w:rFonts w:hint="eastAsia"/>
          <w:sz w:val="18"/>
          <w:szCs w:val="18"/>
        </w:rPr>
        <w:t xml:space="preserve">图1-5 </w:t>
      </w:r>
      <w:r>
        <w:rPr>
          <w:sz w:val="18"/>
          <w:szCs w:val="18"/>
        </w:rPr>
        <w:t>GDT</w:t>
      </w:r>
      <w:r>
        <w:rPr>
          <w:rFonts w:hint="eastAsia"/>
          <w:sz w:val="18"/>
          <w:szCs w:val="18"/>
        </w:rPr>
        <w:t>示意图</w:t>
      </w:r>
    </w:p>
    <w:p>
      <w:pPr>
        <w:ind w:firstLine="480" w:firstLineChars="200"/>
      </w:pPr>
      <w:r>
        <w:rPr>
          <w:rFonts w:hint="eastAsia"/>
        </w:rPr>
        <w:t>在学习生活中，碎片化时间大量存在，比如课间、排队、走路、等车的时间等等。这些事情都有一个共同的特点，就是无法长久地集中注意力，同学们的注意力随时可能会被打断，在这种情况下，时间像是一小段一小段的碎片。</w:t>
      </w:r>
    </w:p>
    <w:p>
      <w:pPr>
        <w:ind w:firstLine="480" w:firstLineChars="200"/>
      </w:pPr>
      <w:r>
        <w:rPr>
          <w:rFonts w:hint="eastAsia"/>
        </w:rPr>
        <w:t>因为大脑有</w:t>
      </w:r>
      <w:r>
        <w:rPr>
          <w:rFonts w:hint="eastAsia"/>
          <w:b/>
          <w:bCs/>
        </w:rPr>
        <w:t>切换</w:t>
      </w:r>
      <w:r>
        <w:rPr>
          <w:rFonts w:hint="eastAsia"/>
        </w:rPr>
        <w:t>和</w:t>
      </w:r>
      <w:r>
        <w:rPr>
          <w:rFonts w:hint="eastAsia"/>
          <w:b/>
          <w:bCs/>
        </w:rPr>
        <w:t>启动成本</w:t>
      </w:r>
      <w:r>
        <w:rPr>
          <w:rFonts w:hint="eastAsia"/>
        </w:rPr>
        <w:t>，所以碎片化时间的做事效率是比较差的。</w:t>
      </w:r>
    </w:p>
    <w:p>
      <w:pPr>
        <w:ind w:firstLine="482" w:firstLineChars="200"/>
        <w:rPr>
          <w:b/>
          <w:bCs/>
        </w:rPr>
      </w:pPr>
      <w:r>
        <w:rPr>
          <w:rFonts w:hint="eastAsia"/>
          <w:b/>
          <w:bCs/>
        </w:rPr>
        <w:t>（2）如何利用碎片化时间</w:t>
      </w:r>
    </w:p>
    <w:p>
      <w:pPr>
        <w:ind w:firstLine="480"/>
      </w:pPr>
      <w:r>
        <w:rPr>
          <w:rFonts w:hint="eastAsia"/>
        </w:rPr>
        <w:t>只要同学们把碎片化时间利用好，照样可以创造奇迹，小思对于碎片化时间的处理有两条心得，供大家参考：</w:t>
      </w:r>
    </w:p>
    <w:p>
      <w:pPr>
        <w:ind w:firstLine="482" w:firstLineChars="200"/>
        <w:rPr>
          <w:b/>
          <w:bCs/>
        </w:rPr>
      </w:pPr>
      <w:r>
        <w:rPr>
          <w:rFonts w:hint="eastAsia"/>
          <w:b/>
          <w:bCs/>
        </w:rPr>
        <w:t>①尽可能地避免时间的碎片化</w:t>
      </w:r>
    </w:p>
    <w:p>
      <w:pPr>
        <w:ind w:firstLine="480"/>
      </w:pPr>
      <w:r>
        <w:rPr>
          <w:rFonts w:hint="eastAsia"/>
        </w:rPr>
        <w:t>其实时间被碎片化，很大一部分原因是同学们的安排不当。</w:t>
      </w:r>
    </w:p>
    <w:p>
      <w:pPr>
        <w:ind w:firstLine="480"/>
      </w:pPr>
      <w:r>
        <w:drawing>
          <wp:anchor distT="0" distB="0" distL="114300" distR="114300" simplePos="0" relativeHeight="251659264" behindDoc="0" locked="0" layoutInCell="1" allowOverlap="1">
            <wp:simplePos x="0" y="0"/>
            <wp:positionH relativeFrom="column">
              <wp:posOffset>571500</wp:posOffset>
            </wp:positionH>
            <wp:positionV relativeFrom="paragraph">
              <wp:posOffset>527050</wp:posOffset>
            </wp:positionV>
            <wp:extent cx="3886200" cy="999490"/>
            <wp:effectExtent l="0" t="0" r="0" b="0"/>
            <wp:wrapTopAndBottom/>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86200" cy="999490"/>
                    </a:xfrm>
                    <a:prstGeom prst="rect">
                      <a:avLst/>
                    </a:prstGeom>
                    <a:noFill/>
                    <a:ln w="9525">
                      <a:noFill/>
                    </a:ln>
                  </pic:spPr>
                </pic:pic>
              </a:graphicData>
            </a:graphic>
          </wp:anchor>
        </w:drawing>
      </w:r>
      <w:r>
        <w:rPr>
          <w:rFonts w:hint="eastAsia"/>
        </w:rPr>
        <w:t>比如，原本计划的是晚上学习，但在学习的过程中手机响了，而由于这一事件的突然插入，同学们的专注就被打破了。</w:t>
      </w:r>
    </w:p>
    <w:p>
      <w:pPr>
        <w:ind w:firstLine="360"/>
        <w:jc w:val="center"/>
        <w:rPr>
          <w:sz w:val="18"/>
          <w:szCs w:val="18"/>
        </w:rPr>
      </w:pPr>
      <w:r>
        <w:rPr>
          <w:rFonts w:hint="eastAsia"/>
          <w:sz w:val="18"/>
          <w:szCs w:val="18"/>
        </w:rPr>
        <w:t>图1-6</w:t>
      </w:r>
      <w:r>
        <w:rPr>
          <w:sz w:val="18"/>
          <w:szCs w:val="18"/>
        </w:rPr>
        <w:t xml:space="preserve"> </w:t>
      </w:r>
      <w:r>
        <w:rPr>
          <w:rFonts w:hint="eastAsia"/>
          <w:sz w:val="18"/>
          <w:szCs w:val="18"/>
        </w:rPr>
        <w:t>时间打断碎片化</w:t>
      </w:r>
    </w:p>
    <w:p>
      <w:pPr>
        <w:ind w:firstLine="480"/>
      </w:pPr>
      <w:r>
        <w:rPr>
          <w:rFonts w:hint="eastAsia"/>
        </w:rPr>
        <w:t>在学习过程中，哪怕只是接一个电话，效率就会受到巨大影响，因为大脑切换任务需要启动时间，这种感觉在追剧等娱乐活动中是体会不到的，但在学习或思考状态下，简直是糟糕透顶。在这个问题上，小思建议同学们要在计划安排上多花心思，比如，工作上如果有一大堆细碎的事情要处理，同学们可以考虑把它们移到某一个时间段集中处理。</w:t>
      </w:r>
    </w:p>
    <w:p>
      <w:pPr>
        <w:ind w:firstLine="480"/>
      </w:pPr>
      <w:r>
        <w:rPr>
          <w:rFonts w:hint="eastAsia"/>
        </w:rPr>
        <w:t>而落实到日程上，在制定某一时间段的学习计划时，就要把这段时间完全空出来，并且在开始实际做事的时候，同学们应该把手机之类的干扰物全部扔到一边，以免被打扰。</w:t>
      </w:r>
    </w:p>
    <w:p>
      <w:pPr>
        <w:ind w:firstLine="482" w:firstLineChars="200"/>
        <w:rPr>
          <w:b/>
          <w:bCs/>
        </w:rPr>
      </w:pPr>
      <w:r>
        <w:rPr>
          <w:rFonts w:hint="eastAsia"/>
          <w:b/>
          <w:bCs/>
        </w:rPr>
        <w:t>②利用碎片化时间的特点，做更符合碎片化时间的事情</w:t>
      </w:r>
    </w:p>
    <w:p>
      <w:pPr>
        <w:ind w:firstLine="480"/>
      </w:pPr>
      <w:r>
        <w:rPr>
          <w:rFonts w:hint="eastAsia"/>
        </w:rPr>
        <w:t>事情有大有小，一些细碎的小事情，同学们就可以安排到碎片化时间处理。比如学习英语的时候，英文写作，钻研英文基础知识等需要专注学习的部分，就需要安排在不被打扰的整块时间里进行；而诸如英语泛听、刷单词等能够随时停下来的部分，就可以在等车时、取快递时等闲暇时间进行。</w:t>
      </w:r>
    </w:p>
    <w:p>
      <w:pPr>
        <w:ind w:firstLine="480"/>
      </w:pPr>
      <w:r>
        <w:rPr>
          <w:rFonts w:hint="eastAsia"/>
        </w:rPr>
        <w:t>此外，一些碎片化的时间其实非常有规律，可以利用。比如，坐车的时间，吃饭的时间等</w:t>
      </w:r>
      <w:r>
        <w:t>.....</w:t>
      </w:r>
      <w:r>
        <w:rPr>
          <w:rFonts w:hint="eastAsia"/>
        </w:rPr>
        <w:t>.</w:t>
      </w:r>
    </w:p>
    <w:p>
      <w:pPr>
        <w:ind w:firstLine="400"/>
        <w:jc w:val="center"/>
        <w:rPr>
          <w:sz w:val="18"/>
          <w:szCs w:val="18"/>
        </w:rPr>
      </w:pPr>
      <w:r>
        <w:rPr>
          <w:sz w:val="18"/>
          <w:szCs w:val="18"/>
        </w:rPr>
        <w:drawing>
          <wp:anchor distT="0" distB="0" distL="114300" distR="114300" simplePos="0" relativeHeight="251687936" behindDoc="0" locked="0" layoutInCell="1" allowOverlap="1">
            <wp:simplePos x="0" y="0"/>
            <wp:positionH relativeFrom="column">
              <wp:posOffset>58420</wp:posOffset>
            </wp:positionH>
            <wp:positionV relativeFrom="paragraph">
              <wp:posOffset>155575</wp:posOffset>
            </wp:positionV>
            <wp:extent cx="5083175" cy="1583690"/>
            <wp:effectExtent l="0" t="0" r="3175" b="0"/>
            <wp:wrapNone/>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083175" cy="1583690"/>
                    </a:xfrm>
                    <a:prstGeom prst="rect">
                      <a:avLst/>
                    </a:prstGeom>
                    <a:noFill/>
                  </pic:spPr>
                </pic:pic>
              </a:graphicData>
            </a:graphic>
          </wp:anchor>
        </w:drawing>
      </w:r>
    </w:p>
    <w:p>
      <w:pPr>
        <w:ind w:firstLine="400"/>
        <w:jc w:val="center"/>
        <w:rPr>
          <w:sz w:val="18"/>
          <w:szCs w:val="18"/>
        </w:rPr>
      </w:pPr>
    </w:p>
    <w:p>
      <w:pPr>
        <w:ind w:firstLine="400"/>
        <w:jc w:val="center"/>
        <w:rPr>
          <w:sz w:val="18"/>
          <w:szCs w:val="18"/>
        </w:rPr>
      </w:pPr>
    </w:p>
    <w:p>
      <w:pPr>
        <w:ind w:firstLine="400"/>
        <w:jc w:val="center"/>
        <w:rPr>
          <w:sz w:val="18"/>
          <w:szCs w:val="18"/>
        </w:rPr>
      </w:pPr>
    </w:p>
    <w:p>
      <w:pPr>
        <w:ind w:firstLine="400"/>
        <w:jc w:val="center"/>
        <w:rPr>
          <w:sz w:val="18"/>
          <w:szCs w:val="18"/>
        </w:rPr>
      </w:pPr>
    </w:p>
    <w:p>
      <w:pPr>
        <w:ind w:firstLine="400"/>
        <w:jc w:val="center"/>
        <w:rPr>
          <w:sz w:val="18"/>
          <w:szCs w:val="18"/>
        </w:rPr>
      </w:pPr>
    </w:p>
    <w:p>
      <w:pPr>
        <w:ind w:firstLine="400"/>
        <w:jc w:val="center"/>
        <w:rPr>
          <w:sz w:val="18"/>
          <w:szCs w:val="18"/>
        </w:rPr>
      </w:pPr>
    </w:p>
    <w:p>
      <w:pPr>
        <w:ind w:firstLine="400"/>
        <w:jc w:val="center"/>
        <w:rPr>
          <w:rFonts w:ascii="Calibri Light" w:hAnsi="Calibri Light" w:eastAsia="黑体" w:cs="Times New Roman"/>
          <w:sz w:val="20"/>
          <w:szCs w:val="20"/>
        </w:rPr>
      </w:pPr>
      <w:r>
        <w:rPr>
          <w:rFonts w:hint="eastAsia"/>
          <w:sz w:val="18"/>
          <w:szCs w:val="18"/>
        </w:rPr>
        <w:t>图1-7 碎片化时间利用示意图</w:t>
      </w:r>
    </w:p>
    <w:p>
      <w:pPr>
        <w:ind w:firstLine="480"/>
      </w:pPr>
      <w:r>
        <w:rPr>
          <w:rFonts w:hint="eastAsia"/>
        </w:rPr>
        <w:t>同学们可以妥善利用这种碎片化时间去做一些碎片化的学习，这样做能够很好地提高学习效率哦。</w:t>
      </w:r>
    </w:p>
    <w:p>
      <w:pPr>
        <w:ind w:firstLine="480"/>
        <w:rPr>
          <w:rFonts w:ascii="楷体" w:hAnsi="楷体" w:eastAsia="楷体"/>
        </w:rPr>
      </w:pPr>
      <w:r>
        <w:rPr>
          <w:rFonts w:hint="eastAsia" w:ascii="楷体" w:hAnsi="楷体" w:eastAsia="楷体"/>
        </w:rPr>
        <w:t>资料来源：</w:t>
      </w:r>
    </w:p>
    <w:p>
      <w:pPr>
        <w:ind w:firstLine="480"/>
        <w:rPr>
          <w:rFonts w:ascii="楷体" w:hAnsi="楷体" w:eastAsia="楷体"/>
        </w:rPr>
      </w:pPr>
      <w:r>
        <w:rPr>
          <w:rFonts w:hint="eastAsia" w:ascii="楷体" w:hAnsi="楷体" w:eastAsia="楷体"/>
        </w:rPr>
        <w:t>常青</w:t>
      </w:r>
      <w:r>
        <w:rPr>
          <w:rFonts w:ascii="楷体" w:hAnsi="楷体" w:eastAsia="楷体"/>
        </w:rPr>
        <w:t>.如何进行时间管理？[EB/OL].</w:t>
      </w:r>
    </w:p>
    <w:p>
      <w:pPr>
        <w:ind w:firstLine="480"/>
        <w:rPr>
          <w:rFonts w:ascii="楷体" w:hAnsi="楷体" w:eastAsia="楷体"/>
        </w:rPr>
      </w:pPr>
      <w:r>
        <w:rPr>
          <w:rFonts w:ascii="楷体" w:hAnsi="楷体" w:eastAsia="楷体"/>
        </w:rPr>
        <w:t>https://www.zhihu.com/question/19705539/answer/1585462291</w:t>
      </w:r>
    </w:p>
    <w:p>
      <w:pPr>
        <w:spacing w:line="240" w:lineRule="auto"/>
        <w:jc w:val="right"/>
        <w:rPr>
          <w:rFonts w:ascii="楷体" w:hAnsi="楷体" w:eastAsia="楷体"/>
          <w:iCs/>
          <w:color w:val="000000"/>
          <w:szCs w:val="32"/>
        </w:rPr>
      </w:pPr>
      <w:r>
        <w:rPr>
          <w:rFonts w:hint="eastAsia" w:ascii="楷体" w:hAnsi="楷体" w:eastAsia="楷体"/>
          <w:iCs/>
          <w:color w:val="000000"/>
          <w:szCs w:val="32"/>
        </w:rPr>
        <w:t>（刘莫辰）</w:t>
      </w:r>
    </w:p>
    <w:p>
      <w:pPr>
        <w:pStyle w:val="4"/>
      </w:pPr>
      <w:bookmarkStart w:id="12" w:name="_Toc28707"/>
      <w:bookmarkStart w:id="13" w:name="_Toc75364219"/>
      <w:bookmarkStart w:id="14" w:name="_Toc10312"/>
      <w:r>
        <w:rPr>
          <w:rFonts w:hint="eastAsia"/>
        </w:rPr>
        <w:t>（二）时间管理</w:t>
      </w:r>
      <w:r>
        <w:t>APP</w:t>
      </w:r>
      <w:r>
        <w:rPr>
          <w:rFonts w:hint="eastAsia"/>
        </w:rPr>
        <w:t>推荐</w:t>
      </w:r>
      <w:bookmarkEnd w:id="12"/>
      <w:bookmarkEnd w:id="13"/>
      <w:bookmarkEnd w:id="14"/>
    </w:p>
    <w:p>
      <w:pPr>
        <w:pStyle w:val="5"/>
      </w:pPr>
      <w:bookmarkStart w:id="15" w:name="_Toc29796"/>
      <w:bookmarkStart w:id="16" w:name="_Toc26082"/>
      <w:r>
        <w:rPr>
          <w:rFonts w:hint="eastAsia"/>
        </w:rPr>
        <w:t>1</w:t>
      </w:r>
      <w:r>
        <w:t>.</w:t>
      </w:r>
      <w:r>
        <w:rPr>
          <w:rFonts w:hint="eastAsia"/>
        </w:rPr>
        <w:t>番茄T</w:t>
      </w:r>
      <w:r>
        <w:t>od</w:t>
      </w:r>
      <w:r>
        <w:rPr>
          <w:rFonts w:hint="eastAsia"/>
        </w:rPr>
        <w:t>o</w:t>
      </w:r>
      <w:bookmarkEnd w:id="15"/>
      <w:bookmarkEnd w:id="16"/>
    </w:p>
    <w:p>
      <w:pPr>
        <w:ind w:firstLine="482"/>
        <w:rPr>
          <w:b/>
          <w:bCs/>
          <w:color w:val="0D0D0D"/>
          <w:szCs w:val="32"/>
        </w:rPr>
      </w:pPr>
      <w:r>
        <w:rPr>
          <w:rFonts w:hint="eastAsia"/>
          <w:b/>
          <w:bCs/>
          <w:iCs/>
          <w:color w:val="0D0D0D"/>
        </w:rPr>
        <w:t>推荐指数</w:t>
      </w:r>
      <w:r>
        <w:rPr>
          <w:b/>
          <w:bCs/>
          <w:iCs/>
          <w:color w:val="0D0D0D"/>
        </w:rPr>
        <w:t>:</w:t>
      </w:r>
      <w:r>
        <w:rPr>
          <w:rFonts w:hint="eastAsia"/>
          <w:b/>
          <w:bCs/>
          <w:iCs/>
          <w:color w:val="0D0D0D"/>
        </w:rPr>
        <w:t>☆☆☆☆☆</w:t>
      </w:r>
    </w:p>
    <w:p>
      <w:pPr>
        <w:jc w:val="center"/>
        <w:rPr>
          <w:rFonts w:cs="Times New Roman"/>
          <w:color w:val="0D0D0D"/>
          <w:sz w:val="18"/>
          <w:szCs w:val="18"/>
        </w:rPr>
      </w:pPr>
    </w:p>
    <w:p>
      <w:pPr>
        <w:jc w:val="center"/>
        <w:rPr>
          <w:rFonts w:cs="Times New Roman"/>
          <w:color w:val="0D0D0D"/>
          <w:sz w:val="18"/>
          <w:szCs w:val="18"/>
        </w:rPr>
      </w:pPr>
    </w:p>
    <w:p>
      <w:pPr>
        <w:jc w:val="center"/>
        <w:rPr>
          <w:rFonts w:cs="Times New Roman"/>
          <w:color w:val="0D0D0D"/>
          <w:sz w:val="18"/>
          <w:szCs w:val="18"/>
        </w:rPr>
      </w:pPr>
      <w:r>
        <w:rPr>
          <w:rFonts w:cs="Times New Roman"/>
          <w:color w:val="0D0D0D"/>
          <w:sz w:val="18"/>
          <w:szCs w:val="18"/>
        </w:rPr>
        <w:drawing>
          <wp:anchor distT="0" distB="0" distL="114300" distR="114300" simplePos="0" relativeHeight="251683840" behindDoc="0" locked="0" layoutInCell="1" allowOverlap="1">
            <wp:simplePos x="0" y="0"/>
            <wp:positionH relativeFrom="column">
              <wp:posOffset>2342515</wp:posOffset>
            </wp:positionH>
            <wp:positionV relativeFrom="paragraph">
              <wp:posOffset>-389890</wp:posOffset>
            </wp:positionV>
            <wp:extent cx="590550" cy="586740"/>
            <wp:effectExtent l="0" t="0" r="635" b="3810"/>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90400" cy="586800"/>
                    </a:xfrm>
                    <a:prstGeom prst="rect">
                      <a:avLst/>
                    </a:prstGeom>
                    <a:noFill/>
                  </pic:spPr>
                </pic:pic>
              </a:graphicData>
            </a:graphic>
          </wp:anchor>
        </w:drawing>
      </w:r>
    </w:p>
    <w:p>
      <w:pPr>
        <w:jc w:val="center"/>
        <w:rPr>
          <w:rFonts w:cs="Times New Roman"/>
          <w:color w:val="0D0D0D"/>
          <w:sz w:val="18"/>
          <w:szCs w:val="18"/>
        </w:rPr>
      </w:pPr>
      <w:r>
        <w:rPr>
          <w:rFonts w:hint="eastAsia" w:cs="Times New Roman"/>
          <w:color w:val="0D0D0D"/>
          <w:sz w:val="18"/>
          <w:szCs w:val="18"/>
        </w:rPr>
        <w:t>图1-8番茄Todo图标</w:t>
      </w:r>
    </w:p>
    <w:p>
      <w:pPr>
        <w:ind w:firstLine="482" w:firstLineChars="200"/>
        <w:rPr>
          <w:b/>
          <w:color w:val="0D0D0D"/>
        </w:rPr>
      </w:pPr>
      <w:r>
        <w:rPr>
          <w:rFonts w:hint="eastAsia"/>
          <w:b/>
          <w:iCs/>
          <w:color w:val="0D0D0D"/>
        </w:rPr>
        <w:t>（1）介绍</w:t>
      </w:r>
    </w:p>
    <w:p>
      <w:pPr>
        <w:ind w:firstLine="480" w:firstLineChars="200"/>
        <w:rPr>
          <w:color w:val="0D0D0D"/>
        </w:rPr>
      </w:pPr>
      <w:r>
        <w:rPr>
          <w:rFonts w:hint="eastAsia"/>
          <w:iCs/>
          <w:color w:val="0D0D0D"/>
        </w:rPr>
        <w:t>在这款</w:t>
      </w:r>
      <w:r>
        <w:rPr>
          <w:iCs/>
          <w:color w:val="0D0D0D"/>
        </w:rPr>
        <w:t>app</w:t>
      </w:r>
      <w:r>
        <w:rPr>
          <w:rFonts w:hint="eastAsia"/>
          <w:iCs/>
          <w:color w:val="0D0D0D"/>
        </w:rPr>
        <w:t>中，用户可自定义“番茄钟”的时长，合理规划待办与待办集。基本操作简单，进阶功能丰富且实用。</w:t>
      </w:r>
    </w:p>
    <w:p>
      <w:pPr>
        <w:ind w:firstLine="482" w:firstLineChars="200"/>
        <w:rPr>
          <w:b/>
          <w:bCs/>
          <w:color w:val="0D0D0D"/>
        </w:rPr>
      </w:pPr>
      <w:r>
        <w:rPr>
          <w:rFonts w:hint="eastAsia"/>
          <w:b/>
          <w:bCs/>
          <w:iCs/>
          <w:color w:val="0D0D0D"/>
        </w:rPr>
        <w:t>（2）推荐理由</w:t>
      </w:r>
    </w:p>
    <w:p>
      <w:pPr>
        <w:ind w:firstLine="482" w:firstLineChars="200"/>
        <w:rPr>
          <w:b/>
          <w:color w:val="0D0D0D"/>
        </w:rPr>
      </w:pPr>
      <w:r>
        <w:rPr>
          <w:rFonts w:hint="eastAsia"/>
          <w:b/>
          <w:iCs/>
          <w:color w:val="0D0D0D"/>
        </w:rPr>
        <w:t>①可灵活选择待办与待办集，自定义办事时长。</w:t>
      </w:r>
    </w:p>
    <w:p>
      <w:pPr>
        <w:ind w:firstLine="480" w:firstLineChars="200"/>
        <w:rPr>
          <w:color w:val="0D0D0D"/>
        </w:rPr>
      </w:pPr>
      <w:r>
        <w:rPr>
          <w:rFonts w:hint="eastAsia"/>
          <w:iCs/>
          <w:color w:val="0D0D0D"/>
        </w:rPr>
        <w:t>待办集相当于一个大的目标，待办相当于大目标的子任务，这样就可以有条不紊的从小目标开始攻克。</w:t>
      </w:r>
    </w:p>
    <w:p>
      <w:pPr>
        <w:ind w:firstLine="482" w:firstLineChars="200"/>
        <w:rPr>
          <w:b/>
          <w:color w:val="0D0D0D"/>
        </w:rPr>
      </w:pPr>
      <w:r>
        <w:rPr>
          <w:rFonts w:hint="eastAsia"/>
          <w:b/>
          <w:iCs/>
          <w:color w:val="0D0D0D"/>
        </w:rPr>
        <w:t>②丰富的计时功能。</w:t>
      </w:r>
    </w:p>
    <w:p>
      <w:pPr>
        <w:ind w:firstLine="480" w:firstLineChars="200"/>
        <w:rPr>
          <w:color w:val="0D0D0D"/>
        </w:rPr>
      </w:pPr>
      <w:r>
        <w:rPr>
          <w:rFonts w:hint="eastAsia"/>
          <w:iCs/>
          <w:color w:val="0D0D0D"/>
        </w:rPr>
        <w:t>用户可根据自己的专注情况选择倒计时或正计时；可设置背景海报、励志标语、白噪音、学霸模式、严格模式等。</w:t>
      </w:r>
      <w:r>
        <w:rPr>
          <w:iCs/>
          <w:color w:val="0D0D0D"/>
        </w:rPr>
        <w:t xml:space="preserve"> </w:t>
      </w:r>
    </w:p>
    <w:p>
      <w:pPr>
        <w:ind w:firstLine="482" w:firstLineChars="200"/>
        <w:rPr>
          <w:b/>
          <w:color w:val="0D0D0D"/>
        </w:rPr>
      </w:pPr>
      <w:r>
        <w:rPr>
          <w:rFonts w:hint="eastAsia"/>
          <w:b/>
          <w:iCs/>
          <w:color w:val="0D0D0D"/>
        </w:rPr>
        <w:t>③可结伴学习。</w:t>
      </w:r>
    </w:p>
    <w:p>
      <w:pPr>
        <w:ind w:firstLine="480" w:firstLineChars="200"/>
        <w:rPr>
          <w:b/>
          <w:color w:val="0D0D0D"/>
        </w:rPr>
      </w:pPr>
      <w:r>
        <w:rPr>
          <w:rFonts w:hint="eastAsia"/>
          <w:iCs/>
          <w:color w:val="0D0D0D"/>
        </w:rPr>
        <w:t>和朋友们一起加入“自习室”学习，可以和朋友们比拼时长，还可以互相查看专注分布。</w:t>
      </w:r>
    </w:p>
    <w:p>
      <w:pPr>
        <w:ind w:firstLine="482" w:firstLineChars="200"/>
        <w:rPr>
          <w:b/>
          <w:color w:val="0D0D0D"/>
        </w:rPr>
      </w:pPr>
      <w:r>
        <w:rPr>
          <w:rFonts w:hint="eastAsia"/>
          <w:b/>
          <w:iCs/>
          <w:color w:val="0D0D0D"/>
        </w:rPr>
        <w:t>④详细的数据统计。</w:t>
      </w:r>
    </w:p>
    <w:p>
      <w:pPr>
        <w:ind w:firstLine="480" w:firstLineChars="200"/>
        <w:rPr>
          <w:color w:val="0D0D0D"/>
        </w:rPr>
      </w:pPr>
      <w:r>
        <w:rPr>
          <w:rFonts w:hint="eastAsia"/>
          <w:iCs/>
          <w:color w:val="0D0D0D"/>
        </w:rPr>
        <w:t>系统会根据日、周、月等统计大家的专注时长，复盘自我的高效学习区间、打断原因，宏观统计更添加成就感。</w:t>
      </w:r>
    </w:p>
    <w:p>
      <w:pPr>
        <w:rPr>
          <w:color w:val="0D0D0D"/>
        </w:rPr>
      </w:pPr>
    </w:p>
    <w:p>
      <w:pPr>
        <w:pStyle w:val="5"/>
      </w:pPr>
      <w:bookmarkStart w:id="17" w:name="_Toc21138"/>
      <w:bookmarkStart w:id="18" w:name="_Toc21511"/>
      <w:r>
        <w:rPr>
          <w:rFonts w:hint="eastAsia"/>
        </w:rPr>
        <w:t>2</w:t>
      </w:r>
      <w:r>
        <w:t>.Forest</w:t>
      </w:r>
      <w:r>
        <w:rPr>
          <w:rFonts w:hint="eastAsia"/>
        </w:rPr>
        <w:t>专注森林</w:t>
      </w:r>
      <w:bookmarkEnd w:id="17"/>
      <w:bookmarkEnd w:id="18"/>
    </w:p>
    <w:p>
      <w:pPr>
        <w:ind w:firstLine="482"/>
        <w:rPr>
          <w:b/>
          <w:bCs/>
          <w:color w:val="0D0D0D"/>
          <w:szCs w:val="32"/>
        </w:rPr>
      </w:pPr>
      <w:r>
        <w:drawing>
          <wp:anchor distT="0" distB="0" distL="114300" distR="114300" simplePos="0" relativeHeight="251660288" behindDoc="0" locked="0" layoutInCell="1" allowOverlap="1">
            <wp:simplePos x="0" y="0"/>
            <wp:positionH relativeFrom="column">
              <wp:posOffset>2308860</wp:posOffset>
            </wp:positionH>
            <wp:positionV relativeFrom="paragraph">
              <wp:posOffset>417195</wp:posOffset>
            </wp:positionV>
            <wp:extent cx="682625" cy="691515"/>
            <wp:effectExtent l="0" t="0" r="3175" b="0"/>
            <wp:wrapTopAndBottom/>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1" cstate="print">
                      <a:grayscl/>
                      <a:extLst>
                        <a:ext uri="{28A0092B-C50C-407E-A947-70E740481C1C}">
                          <a14:useLocalDpi xmlns:a14="http://schemas.microsoft.com/office/drawing/2010/main" val="0"/>
                        </a:ext>
                      </a:extLst>
                    </a:blip>
                    <a:stretch>
                      <a:fillRect/>
                    </a:stretch>
                  </pic:blipFill>
                  <pic:spPr>
                    <a:xfrm>
                      <a:off x="0" y="0"/>
                      <a:ext cx="682625" cy="691515"/>
                    </a:xfrm>
                    <a:prstGeom prst="rect">
                      <a:avLst/>
                    </a:prstGeom>
                  </pic:spPr>
                </pic:pic>
              </a:graphicData>
            </a:graphic>
          </wp:anchor>
        </w:drawing>
      </w:r>
      <w:r>
        <w:rPr>
          <w:rFonts w:hint="eastAsia"/>
          <w:b/>
          <w:bCs/>
          <w:iCs/>
          <w:color w:val="0D0D0D"/>
          <w:szCs w:val="32"/>
        </w:rPr>
        <w:t>推荐指数</w:t>
      </w:r>
      <w:r>
        <w:rPr>
          <w:b/>
          <w:bCs/>
          <w:iCs/>
          <w:color w:val="0D0D0D"/>
          <w:szCs w:val="32"/>
        </w:rPr>
        <w:t>:☆☆☆☆</w:t>
      </w:r>
    </w:p>
    <w:p>
      <w:pPr>
        <w:pStyle w:val="71"/>
        <w:ind w:firstLine="360"/>
        <w:jc w:val="center"/>
        <w:rPr>
          <w:rFonts w:ascii="宋体" w:hAnsi="宋体" w:eastAsia="宋体"/>
          <w:sz w:val="18"/>
          <w:szCs w:val="18"/>
        </w:rPr>
      </w:pPr>
      <w:r>
        <w:rPr>
          <w:rFonts w:hint="eastAsia" w:ascii="宋体" w:hAnsi="宋体" w:eastAsia="宋体"/>
          <w:sz w:val="18"/>
          <w:szCs w:val="18"/>
        </w:rPr>
        <w:t>图1-9</w:t>
      </w:r>
      <w:r>
        <w:rPr>
          <w:rFonts w:ascii="宋体" w:hAnsi="宋体" w:eastAsia="宋体"/>
          <w:sz w:val="18"/>
          <w:szCs w:val="18"/>
        </w:rPr>
        <w:t xml:space="preserve"> </w:t>
      </w:r>
      <w:r>
        <w:rPr>
          <w:rFonts w:hint="eastAsia" w:ascii="宋体" w:hAnsi="宋体" w:eastAsia="宋体"/>
          <w:sz w:val="18"/>
          <w:szCs w:val="18"/>
        </w:rPr>
        <w:t>forest图标</w:t>
      </w:r>
    </w:p>
    <w:p>
      <w:pPr>
        <w:ind w:firstLine="482" w:firstLineChars="200"/>
        <w:rPr>
          <w:b/>
          <w:color w:val="0D0D0D"/>
        </w:rPr>
      </w:pPr>
      <w:r>
        <w:rPr>
          <w:rFonts w:hint="eastAsia"/>
          <w:b/>
          <w:iCs/>
          <w:color w:val="0D0D0D"/>
        </w:rPr>
        <w:t>（1）介绍</w:t>
      </w:r>
    </w:p>
    <w:p>
      <w:pPr>
        <w:ind w:firstLine="480" w:firstLineChars="200"/>
        <w:rPr>
          <w:color w:val="0D0D0D"/>
        </w:rPr>
      </w:pPr>
      <w:r>
        <w:rPr>
          <w:rFonts w:hint="eastAsia"/>
          <w:iCs/>
          <w:color w:val="0D0D0D"/>
        </w:rPr>
        <w:t>这款</w:t>
      </w:r>
      <w:r>
        <w:rPr>
          <w:iCs/>
          <w:color w:val="0D0D0D"/>
        </w:rPr>
        <w:t>App</w:t>
      </w:r>
      <w:r>
        <w:rPr>
          <w:rFonts w:hint="eastAsia"/>
          <w:iCs/>
          <w:color w:val="0D0D0D"/>
        </w:rPr>
        <w:t>能在手机中以“种树”的形式帮助同学们远离手机，培养专注力。用户可以自行设置时长，在这期间不可使用手机，否则种的树将会枯萎。</w:t>
      </w:r>
    </w:p>
    <w:p>
      <w:pPr>
        <w:ind w:firstLine="482" w:firstLineChars="200"/>
        <w:rPr>
          <w:color w:val="0D0D0D"/>
        </w:rPr>
      </w:pPr>
      <w:r>
        <w:rPr>
          <w:rFonts w:hint="eastAsia"/>
          <w:b/>
          <w:bCs/>
          <w:iCs/>
          <w:color w:val="0D0D0D"/>
        </w:rPr>
        <w:t>（2）推荐理由</w:t>
      </w:r>
    </w:p>
    <w:p>
      <w:pPr>
        <w:ind w:firstLine="482" w:firstLineChars="200"/>
        <w:rPr>
          <w:b/>
          <w:color w:val="0D0D0D"/>
        </w:rPr>
      </w:pPr>
      <w:r>
        <w:rPr>
          <w:rFonts w:hint="eastAsia"/>
          <w:b/>
          <w:iCs/>
          <w:color w:val="0D0D0D"/>
        </w:rPr>
        <w:t>①界面干净，充满设计感。</w:t>
      </w:r>
    </w:p>
    <w:p>
      <w:pPr>
        <w:ind w:firstLine="482" w:firstLineChars="200"/>
        <w:rPr>
          <w:b/>
          <w:color w:val="0D0D0D"/>
        </w:rPr>
      </w:pPr>
      <w:r>
        <w:rPr>
          <w:rFonts w:hint="eastAsia"/>
          <w:b/>
          <w:iCs/>
          <w:color w:val="0D0D0D"/>
        </w:rPr>
        <w:t>②具有公益和环保价值。</w:t>
      </w:r>
    </w:p>
    <w:p>
      <w:pPr>
        <w:ind w:firstLine="480" w:firstLineChars="200"/>
        <w:rPr>
          <w:color w:val="0D0D0D"/>
        </w:rPr>
      </w:pPr>
      <w:r>
        <w:rPr>
          <w:rFonts w:hint="eastAsia"/>
          <w:iCs/>
          <w:color w:val="0D0D0D"/>
        </w:rPr>
        <w:t>保持专注的时长可以兑换金币，金币可用来解锁新的植物，也可以兑换现实中真实的树木，产生公益和环保方面的贡献——有趣又有意义。</w:t>
      </w:r>
    </w:p>
    <w:p>
      <w:pPr>
        <w:ind w:firstLine="482" w:firstLineChars="200"/>
        <w:rPr>
          <w:b/>
          <w:iCs/>
          <w:color w:val="0D0D0D"/>
        </w:rPr>
      </w:pPr>
      <w:r>
        <w:rPr>
          <w:rFonts w:hint="eastAsia"/>
          <w:b/>
          <w:iCs/>
          <w:color w:val="0D0D0D"/>
        </w:rPr>
        <w:t>③</w:t>
      </w:r>
      <w:r>
        <w:rPr>
          <w:b/>
          <w:iCs/>
          <w:color w:val="0D0D0D"/>
        </w:rPr>
        <w:t xml:space="preserve">3.时间设定灵活，奖励机制有趣。 </w:t>
      </w:r>
    </w:p>
    <w:p>
      <w:pPr>
        <w:ind w:firstLine="482" w:firstLineChars="200"/>
        <w:rPr>
          <w:b/>
          <w:color w:val="0D0D0D"/>
        </w:rPr>
      </w:pPr>
      <w:r>
        <w:rPr>
          <w:b/>
          <w:iCs/>
          <w:color w:val="0D0D0D"/>
        </w:rPr>
        <w:t>可以根据自己的习惯，自由地设定每次专注时间，可以循序渐进地提高每次的专注时长，获得更多虚拟树木，打造属于自我的“花园”。</w:t>
      </w:r>
      <w:r>
        <w:rPr>
          <w:rFonts w:hint="eastAsia"/>
          <w:b/>
          <w:iCs/>
          <w:color w:val="0D0D0D"/>
        </w:rPr>
        <w:t>④可添加好友，相互督促。</w:t>
      </w:r>
    </w:p>
    <w:p>
      <w:pPr>
        <w:ind w:firstLine="480" w:firstLineChars="200"/>
        <w:rPr>
          <w:color w:val="0D0D0D"/>
        </w:rPr>
      </w:pPr>
      <w:r>
        <w:rPr>
          <w:rFonts w:hint="eastAsia"/>
          <w:iCs/>
          <w:color w:val="0D0D0D"/>
        </w:rPr>
        <w:t>添加好友后可以了解别人的成果，进一步督促自己。看看一天种了</w:t>
      </w:r>
      <w:r>
        <w:rPr>
          <w:iCs/>
          <w:color w:val="0D0D0D"/>
        </w:rPr>
        <w:t>12</w:t>
      </w:r>
      <w:r>
        <w:rPr>
          <w:rFonts w:hint="eastAsia"/>
          <w:iCs/>
          <w:color w:val="0D0D0D"/>
        </w:rPr>
        <w:t>小时树的“大佬”，自己还有什么理由不认真学习</w:t>
      </w:r>
      <w:r>
        <w:rPr>
          <w:iCs/>
          <w:color w:val="0D0D0D"/>
        </w:rPr>
        <w:t>!</w:t>
      </w:r>
    </w:p>
    <w:p>
      <w:pPr>
        <w:ind w:firstLine="482" w:firstLineChars="200"/>
        <w:rPr>
          <w:b/>
          <w:color w:val="0D0D0D"/>
        </w:rPr>
      </w:pPr>
      <w:r>
        <w:rPr>
          <w:rFonts w:hint="eastAsia"/>
          <w:b/>
          <w:iCs/>
          <w:color w:val="0D0D0D"/>
        </w:rPr>
        <w:t>⑤“强迫症”患者的福音。</w:t>
      </w:r>
    </w:p>
    <w:p>
      <w:pPr>
        <w:ind w:firstLine="480" w:firstLineChars="200"/>
        <w:rPr>
          <w:color w:val="0D0D0D"/>
        </w:rPr>
      </w:pPr>
      <w:r>
        <w:rPr>
          <w:rFonts w:hint="eastAsia"/>
          <w:iCs/>
          <w:color w:val="0D0D0D"/>
        </w:rPr>
        <w:t>有“强迫症”的同学绝不想看到自己的花园里有一棵丑陋无比的死树吧，所以坚持住，别玩手机</w:t>
      </w:r>
      <w:r>
        <w:rPr>
          <w:iCs/>
          <w:color w:val="0D0D0D"/>
        </w:rPr>
        <w:t>!</w:t>
      </w:r>
    </w:p>
    <w:p>
      <w:pPr>
        <w:rPr>
          <w:color w:val="0D0D0D"/>
        </w:rPr>
      </w:pPr>
    </w:p>
    <w:p>
      <w:pPr>
        <w:pStyle w:val="5"/>
      </w:pPr>
      <w:bookmarkStart w:id="19" w:name="_Toc15371"/>
      <w:bookmarkStart w:id="20" w:name="_Toc18823"/>
      <w:r>
        <w:rPr>
          <w:rFonts w:hint="eastAsia"/>
        </w:rPr>
        <w:t>3</w:t>
      </w:r>
      <w:r>
        <w:t>.</w:t>
      </w:r>
      <w:r>
        <w:rPr>
          <w:rFonts w:hint="eastAsia"/>
        </w:rPr>
        <w:t>滴答清单</w:t>
      </w:r>
      <w:bookmarkEnd w:id="19"/>
      <w:bookmarkEnd w:id="20"/>
    </w:p>
    <w:p>
      <w:pPr>
        <w:ind w:firstLine="482"/>
        <w:rPr>
          <w:b/>
          <w:bCs/>
          <w:color w:val="0D0D0D"/>
        </w:rPr>
      </w:pPr>
      <w:r>
        <w:rPr>
          <w:rFonts w:hint="eastAsia"/>
          <w:b/>
          <w:bCs/>
          <w:iCs/>
          <w:color w:val="0D0D0D"/>
        </w:rPr>
        <w:t>推荐指数</w:t>
      </w:r>
      <w:r>
        <w:rPr>
          <w:b/>
          <w:bCs/>
          <w:iCs/>
          <w:color w:val="0D0D0D"/>
        </w:rPr>
        <w:t>:</w:t>
      </w:r>
      <w:r>
        <w:rPr>
          <w:rFonts w:hint="eastAsia"/>
          <w:b/>
          <w:bCs/>
          <w:iCs/>
          <w:color w:val="0D0D0D"/>
        </w:rPr>
        <w:t>☆☆☆☆</w:t>
      </w:r>
    </w:p>
    <w:p>
      <w:pPr>
        <w:ind w:firstLine="360"/>
        <w:jc w:val="center"/>
        <w:rPr>
          <w:rFonts w:cs="Times New Roman"/>
          <w:color w:val="0D0D0D"/>
          <w:sz w:val="18"/>
          <w:szCs w:val="18"/>
        </w:rPr>
      </w:pPr>
    </w:p>
    <w:p>
      <w:pPr>
        <w:ind w:firstLine="360"/>
        <w:jc w:val="center"/>
        <w:rPr>
          <w:rFonts w:cs="Times New Roman"/>
          <w:color w:val="0D0D0D"/>
          <w:sz w:val="18"/>
          <w:szCs w:val="18"/>
        </w:rPr>
      </w:pPr>
    </w:p>
    <w:p>
      <w:pPr>
        <w:ind w:firstLine="360"/>
        <w:jc w:val="center"/>
        <w:rPr>
          <w:rFonts w:cs="Times New Roman"/>
          <w:color w:val="0D0D0D"/>
          <w:sz w:val="18"/>
          <w:szCs w:val="18"/>
        </w:rPr>
      </w:pPr>
    </w:p>
    <w:p>
      <w:pPr>
        <w:ind w:firstLine="360"/>
        <w:jc w:val="center"/>
        <w:rPr>
          <w:rFonts w:cs="Times New Roman"/>
          <w:color w:val="0D0D0D"/>
          <w:sz w:val="18"/>
          <w:szCs w:val="18"/>
        </w:rPr>
      </w:pPr>
    </w:p>
    <w:p>
      <w:pPr>
        <w:ind w:firstLine="360"/>
        <w:jc w:val="center"/>
        <w:rPr>
          <w:rFonts w:cs="Times New Roman"/>
          <w:color w:val="0D0D0D"/>
          <w:sz w:val="18"/>
          <w:szCs w:val="18"/>
        </w:rPr>
      </w:pPr>
      <w:r>
        <w:rPr>
          <w:rFonts w:cs="Times New Roman"/>
          <w:color w:val="0D0D0D"/>
          <w:sz w:val="18"/>
          <w:szCs w:val="18"/>
        </w:rPr>
        <w:drawing>
          <wp:anchor distT="0" distB="0" distL="114300" distR="114300" simplePos="0" relativeHeight="251684864" behindDoc="0" locked="0" layoutInCell="1" allowOverlap="1">
            <wp:simplePos x="0" y="0"/>
            <wp:positionH relativeFrom="column">
              <wp:posOffset>2458720</wp:posOffset>
            </wp:positionH>
            <wp:positionV relativeFrom="paragraph">
              <wp:posOffset>-374650</wp:posOffset>
            </wp:positionV>
            <wp:extent cx="579755" cy="579755"/>
            <wp:effectExtent l="0" t="0" r="0" b="0"/>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79600" cy="579600"/>
                    </a:xfrm>
                    <a:prstGeom prst="rect">
                      <a:avLst/>
                    </a:prstGeom>
                    <a:noFill/>
                  </pic:spPr>
                </pic:pic>
              </a:graphicData>
            </a:graphic>
          </wp:anchor>
        </w:drawing>
      </w:r>
    </w:p>
    <w:p>
      <w:pPr>
        <w:ind w:firstLine="360"/>
        <w:jc w:val="center"/>
        <w:rPr>
          <w:rFonts w:cs="Times New Roman"/>
          <w:color w:val="0D0D0D"/>
          <w:sz w:val="18"/>
          <w:szCs w:val="18"/>
        </w:rPr>
      </w:pPr>
      <w:r>
        <w:rPr>
          <w:rFonts w:hint="eastAsia" w:cs="Times New Roman"/>
          <w:color w:val="0D0D0D"/>
          <w:sz w:val="18"/>
          <w:szCs w:val="18"/>
        </w:rPr>
        <w:t>图1-10</w:t>
      </w:r>
      <w:r>
        <w:rPr>
          <w:rFonts w:cs="Times New Roman"/>
          <w:color w:val="0D0D0D"/>
          <w:sz w:val="18"/>
          <w:szCs w:val="18"/>
        </w:rPr>
        <w:t>滴答清单</w:t>
      </w:r>
      <w:r>
        <w:rPr>
          <w:rFonts w:hint="eastAsia" w:cs="Times New Roman"/>
          <w:color w:val="0D0D0D"/>
          <w:sz w:val="18"/>
          <w:szCs w:val="18"/>
        </w:rPr>
        <w:t>图标</w:t>
      </w:r>
    </w:p>
    <w:p>
      <w:pPr>
        <w:ind w:firstLine="482" w:firstLineChars="200"/>
        <w:rPr>
          <w:b/>
          <w:bCs/>
          <w:color w:val="0D0D0D"/>
          <w:szCs w:val="32"/>
        </w:rPr>
      </w:pPr>
      <w:r>
        <w:rPr>
          <w:rFonts w:hint="eastAsia"/>
          <w:b/>
          <w:bCs/>
          <w:iCs/>
          <w:color w:val="0D0D0D"/>
          <w:szCs w:val="32"/>
        </w:rPr>
        <w:t>（1）介绍</w:t>
      </w:r>
    </w:p>
    <w:p>
      <w:pPr>
        <w:ind w:firstLine="480" w:firstLineChars="200"/>
        <w:rPr>
          <w:color w:val="0D0D0D"/>
        </w:rPr>
      </w:pPr>
      <w:r>
        <w:rPr>
          <w:rFonts w:hint="eastAsia"/>
          <w:iCs/>
          <w:color w:val="0D0D0D"/>
        </w:rPr>
        <w:t>滴答清单是一款拥有跨设备云同步、周期提醒、清单管理、协作和集成日历等功能的应用，可帮同学们高效地完成任务和规划时间。</w:t>
      </w:r>
    </w:p>
    <w:p>
      <w:pPr>
        <w:ind w:firstLine="482" w:firstLineChars="200"/>
        <w:rPr>
          <w:b/>
          <w:bCs/>
          <w:color w:val="0D0D0D"/>
        </w:rPr>
      </w:pPr>
      <w:r>
        <w:rPr>
          <w:rFonts w:hint="eastAsia"/>
          <w:b/>
          <w:bCs/>
          <w:iCs/>
          <w:color w:val="0D0D0D"/>
        </w:rPr>
        <w:t>（2）推荐理由</w:t>
      </w:r>
    </w:p>
    <w:p>
      <w:pPr>
        <w:ind w:firstLine="482" w:firstLineChars="200"/>
        <w:rPr>
          <w:b/>
          <w:color w:val="0D0D0D"/>
        </w:rPr>
      </w:pPr>
      <w:r>
        <w:rPr>
          <w:rFonts w:hint="eastAsia"/>
          <w:b/>
          <w:iCs/>
          <w:color w:val="0D0D0D"/>
        </w:rPr>
        <w:t>①轻松记录大小事务。</w:t>
      </w:r>
    </w:p>
    <w:p>
      <w:pPr>
        <w:ind w:firstLine="480" w:firstLineChars="200"/>
        <w:rPr>
          <w:color w:val="0D0D0D"/>
        </w:rPr>
      </w:pPr>
      <w:r>
        <w:rPr>
          <w:rFonts w:hint="eastAsia"/>
          <w:iCs/>
          <w:color w:val="0D0D0D"/>
        </w:rPr>
        <w:t>不管是学习计划、备忘提醒，还是心愿清单、旅行安排，都能记录到滴答清单并按照重要性有序排列。</w:t>
      </w:r>
    </w:p>
    <w:p>
      <w:pPr>
        <w:ind w:firstLine="482" w:firstLineChars="200"/>
        <w:rPr>
          <w:b/>
          <w:color w:val="0D0D0D"/>
        </w:rPr>
      </w:pPr>
      <w:r>
        <w:rPr>
          <w:rFonts w:hint="eastAsia"/>
          <w:b/>
          <w:iCs/>
          <w:color w:val="0D0D0D"/>
        </w:rPr>
        <w:t>②再也不会忘记任何事情。</w:t>
      </w:r>
    </w:p>
    <w:p>
      <w:pPr>
        <w:ind w:firstLine="480" w:firstLineChars="200"/>
        <w:rPr>
          <w:color w:val="0D0D0D"/>
        </w:rPr>
      </w:pPr>
      <w:r>
        <w:rPr>
          <w:rFonts w:hint="eastAsia"/>
          <w:iCs/>
          <w:color w:val="0D0D0D"/>
        </w:rPr>
        <w:t>无论是“每月最后一天还花呗”，还是“到超市时提醒我买牛奶”，滴答清单都会及时提醒。</w:t>
      </w:r>
    </w:p>
    <w:p>
      <w:pPr>
        <w:ind w:firstLine="482" w:firstLineChars="200"/>
        <w:rPr>
          <w:b/>
          <w:color w:val="0D0D0D"/>
        </w:rPr>
      </w:pPr>
      <w:r>
        <w:rPr>
          <w:rFonts w:hint="eastAsia"/>
          <w:b/>
          <w:iCs/>
          <w:color w:val="0D0D0D"/>
        </w:rPr>
        <w:t>③每一天做什么都心中有数。</w:t>
      </w:r>
    </w:p>
    <w:p>
      <w:pPr>
        <w:ind w:firstLine="480" w:firstLineChars="200"/>
        <w:rPr>
          <w:color w:val="0D0D0D"/>
        </w:rPr>
      </w:pPr>
      <w:r>
        <w:rPr>
          <w:rFonts w:hint="eastAsia"/>
          <w:iCs/>
          <w:color w:val="0D0D0D"/>
        </w:rPr>
        <w:t>有了</w:t>
      </w:r>
      <w:r>
        <w:rPr>
          <w:iCs/>
          <w:color w:val="0D0D0D"/>
        </w:rPr>
        <w:t>5</w:t>
      </w:r>
      <w:r>
        <w:rPr>
          <w:rFonts w:hint="eastAsia"/>
          <w:iCs/>
          <w:color w:val="0D0D0D"/>
        </w:rPr>
        <w:t>种日历视图的帮助，可以直观地查看各月、各天的日程，不会再为“接下来做什么，以前做了什么”而迷茫，还能方便地拖拽任务来调整日程。</w:t>
      </w:r>
    </w:p>
    <w:p>
      <w:pPr>
        <w:ind w:firstLine="482" w:firstLineChars="200"/>
        <w:rPr>
          <w:b/>
          <w:color w:val="0D0D0D"/>
        </w:rPr>
      </w:pPr>
      <w:r>
        <w:rPr>
          <w:rFonts w:hint="eastAsia"/>
          <w:b/>
          <w:iCs/>
          <w:color w:val="0D0D0D"/>
        </w:rPr>
        <w:t>④和同学、朋友共同完成目标。</w:t>
      </w:r>
    </w:p>
    <w:p>
      <w:pPr>
        <w:ind w:firstLine="480" w:firstLineChars="200"/>
        <w:rPr>
          <w:color w:val="0D0D0D"/>
        </w:rPr>
      </w:pPr>
      <w:r>
        <w:rPr>
          <w:rFonts w:hint="eastAsia"/>
          <w:iCs/>
          <w:color w:val="0D0D0D"/>
        </w:rPr>
        <w:t>无论是与同学们完成某项小组作业，还是和家人、朋友一起制定周末出游计划，都能与其共享清单并进行讨论。</w:t>
      </w:r>
    </w:p>
    <w:p>
      <w:pPr>
        <w:ind w:firstLine="482" w:firstLineChars="200"/>
        <w:rPr>
          <w:b/>
          <w:color w:val="0D0D0D"/>
        </w:rPr>
      </w:pPr>
      <w:r>
        <w:rPr>
          <w:rFonts w:hint="eastAsia"/>
          <w:b/>
          <w:iCs/>
          <w:color w:val="0D0D0D"/>
        </w:rPr>
        <w:t>⑤在沉浸的环境中专注做事。</w:t>
      </w:r>
    </w:p>
    <w:p>
      <w:pPr>
        <w:ind w:firstLine="480" w:firstLineChars="200"/>
        <w:rPr>
          <w:color w:val="0D0D0D"/>
        </w:rPr>
      </w:pPr>
      <w:r>
        <w:rPr>
          <w:rFonts w:hint="eastAsia"/>
          <w:iCs/>
          <w:color w:val="0D0D0D"/>
        </w:rPr>
        <w:t>使用番茄工作法，在“</w:t>
      </w:r>
      <w:r>
        <w:rPr>
          <w:iCs/>
          <w:color w:val="0D0D0D"/>
        </w:rPr>
        <w:t>25</w:t>
      </w:r>
      <w:r>
        <w:rPr>
          <w:rFonts w:hint="eastAsia"/>
          <w:iCs/>
          <w:color w:val="0D0D0D"/>
        </w:rPr>
        <w:t>分钟工作、</w:t>
      </w:r>
      <w:r>
        <w:rPr>
          <w:iCs/>
          <w:color w:val="0D0D0D"/>
        </w:rPr>
        <w:t>5</w:t>
      </w:r>
      <w:r>
        <w:rPr>
          <w:rFonts w:hint="eastAsia"/>
          <w:iCs/>
          <w:color w:val="0D0D0D"/>
        </w:rPr>
        <w:t>分钟休息”的节奏中，集中精力搞定一件事。</w:t>
      </w:r>
    </w:p>
    <w:p>
      <w:pPr>
        <w:ind w:firstLine="482" w:firstLineChars="200"/>
        <w:rPr>
          <w:b/>
          <w:color w:val="0D0D0D"/>
        </w:rPr>
      </w:pPr>
      <w:r>
        <w:rPr>
          <w:rFonts w:hint="eastAsia"/>
          <w:b/>
          <w:iCs/>
          <w:color w:val="0D0D0D"/>
        </w:rPr>
        <w:t>⑥养成打卡习惯。</w:t>
      </w:r>
    </w:p>
    <w:p>
      <w:pPr>
        <w:ind w:firstLine="480" w:firstLineChars="200"/>
        <w:rPr>
          <w:color w:val="0D0D0D"/>
        </w:rPr>
      </w:pPr>
      <w:r>
        <w:rPr>
          <w:rFonts w:hint="eastAsia"/>
          <w:iCs/>
          <w:color w:val="0D0D0D"/>
        </w:rPr>
        <w:t>滴答清单有一个习惯养成的界面，可以监督自己打卡。界面内有多种图标可供选择，除了编辑习惯的内容，还可以自行添加语录警示自己。</w:t>
      </w:r>
    </w:p>
    <w:p>
      <w:pPr>
        <w:ind w:firstLine="482"/>
        <w:rPr>
          <w:b/>
          <w:bCs/>
          <w:color w:val="0D0D0D"/>
          <w:szCs w:val="32"/>
        </w:rPr>
      </w:pPr>
    </w:p>
    <w:p>
      <w:pPr>
        <w:outlineLvl w:val="3"/>
        <w:rPr>
          <w:b/>
          <w:bCs/>
          <w:color w:val="0D0D0D"/>
          <w:szCs w:val="32"/>
        </w:rPr>
      </w:pPr>
      <w:bookmarkStart w:id="21" w:name="_Toc13545"/>
      <w:bookmarkStart w:id="22" w:name="_Toc3587"/>
      <w:r>
        <w:rPr>
          <w:rFonts w:hint="eastAsia"/>
          <w:b/>
          <w:bCs/>
          <w:iCs/>
          <w:color w:val="0D0D0D"/>
          <w:szCs w:val="32"/>
        </w:rPr>
        <w:t>4</w:t>
      </w:r>
      <w:r>
        <w:rPr>
          <w:b/>
          <w:bCs/>
          <w:iCs/>
          <w:color w:val="0D0D0D"/>
          <w:szCs w:val="32"/>
        </w:rPr>
        <w:t>.IOS</w:t>
      </w:r>
      <w:r>
        <w:rPr>
          <w:rFonts w:hint="eastAsia"/>
          <w:b/>
          <w:bCs/>
          <w:iCs/>
          <w:color w:val="0D0D0D"/>
          <w:szCs w:val="32"/>
        </w:rPr>
        <w:t>自带日历</w:t>
      </w:r>
      <w:bookmarkEnd w:id="21"/>
      <w:bookmarkEnd w:id="22"/>
    </w:p>
    <w:p>
      <w:pPr>
        <w:ind w:firstLine="482"/>
        <w:rPr>
          <w:b/>
          <w:bCs/>
          <w:color w:val="0D0D0D"/>
          <w:szCs w:val="32"/>
        </w:rPr>
      </w:pPr>
      <w:r>
        <w:rPr>
          <w:rFonts w:cs="Times New Roman"/>
          <w:color w:val="0D0D0D"/>
          <w:sz w:val="18"/>
          <w:szCs w:val="18"/>
        </w:rPr>
        <w:drawing>
          <wp:anchor distT="0" distB="0" distL="114300" distR="114300" simplePos="0" relativeHeight="251685888" behindDoc="0" locked="0" layoutInCell="1" allowOverlap="1">
            <wp:simplePos x="0" y="0"/>
            <wp:positionH relativeFrom="column">
              <wp:posOffset>2414270</wp:posOffset>
            </wp:positionH>
            <wp:positionV relativeFrom="paragraph">
              <wp:posOffset>134620</wp:posOffset>
            </wp:positionV>
            <wp:extent cx="615315" cy="615315"/>
            <wp:effectExtent l="0" t="0" r="0" b="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615315" cy="615315"/>
                    </a:xfrm>
                    <a:prstGeom prst="rect">
                      <a:avLst/>
                    </a:prstGeom>
                    <a:noFill/>
                  </pic:spPr>
                </pic:pic>
              </a:graphicData>
            </a:graphic>
          </wp:anchor>
        </w:drawing>
      </w:r>
      <w:r>
        <w:rPr>
          <w:rFonts w:hint="eastAsia"/>
          <w:b/>
          <w:iCs/>
          <w:color w:val="0D0D0D"/>
        </w:rPr>
        <w:t>推荐指数</w:t>
      </w:r>
      <w:r>
        <w:rPr>
          <w:b/>
          <w:iCs/>
          <w:color w:val="0D0D0D"/>
        </w:rPr>
        <w:t>:</w:t>
      </w:r>
      <w:r>
        <w:rPr>
          <w:rFonts w:hint="eastAsia"/>
          <w:b/>
          <w:iCs/>
          <w:color w:val="0D0D0D"/>
        </w:rPr>
        <w:t>☆☆☆☆</w:t>
      </w:r>
    </w:p>
    <w:p>
      <w:pPr>
        <w:ind w:firstLine="360"/>
        <w:jc w:val="center"/>
        <w:rPr>
          <w:rFonts w:cs="Times New Roman"/>
          <w:color w:val="0D0D0D"/>
          <w:sz w:val="18"/>
          <w:szCs w:val="18"/>
        </w:rPr>
      </w:pPr>
    </w:p>
    <w:p>
      <w:pPr>
        <w:ind w:firstLine="360"/>
        <w:jc w:val="center"/>
        <w:rPr>
          <w:rFonts w:cs="Times New Roman"/>
          <w:color w:val="0D0D0D"/>
          <w:sz w:val="18"/>
          <w:szCs w:val="18"/>
        </w:rPr>
      </w:pPr>
    </w:p>
    <w:p>
      <w:pPr>
        <w:ind w:firstLine="360"/>
        <w:jc w:val="center"/>
        <w:rPr>
          <w:rFonts w:cs="Times New Roman"/>
          <w:color w:val="0D0D0D"/>
          <w:sz w:val="18"/>
          <w:szCs w:val="18"/>
        </w:rPr>
      </w:pPr>
      <w:r>
        <w:rPr>
          <w:rFonts w:hint="eastAsia" w:cs="Times New Roman"/>
          <w:color w:val="0D0D0D"/>
          <w:sz w:val="18"/>
          <w:szCs w:val="18"/>
        </w:rPr>
        <w:t>图1-11</w:t>
      </w:r>
      <w:r>
        <w:rPr>
          <w:rFonts w:cs="Times New Roman"/>
          <w:color w:val="0D0D0D"/>
          <w:sz w:val="18"/>
          <w:szCs w:val="18"/>
        </w:rPr>
        <w:t xml:space="preserve"> </w:t>
      </w:r>
      <w:r>
        <w:rPr>
          <w:rFonts w:hint="eastAsia" w:cs="Times New Roman"/>
          <w:color w:val="0D0D0D"/>
          <w:sz w:val="18"/>
          <w:szCs w:val="18"/>
        </w:rPr>
        <w:t>IOS日历图标</w:t>
      </w:r>
    </w:p>
    <w:p>
      <w:pPr>
        <w:ind w:firstLine="482" w:firstLineChars="200"/>
        <w:rPr>
          <w:b/>
          <w:bCs/>
          <w:color w:val="0D0D0D"/>
        </w:rPr>
      </w:pPr>
      <w:r>
        <w:rPr>
          <w:rFonts w:hint="eastAsia"/>
          <w:b/>
          <w:bCs/>
          <w:iCs/>
          <w:color w:val="0D0D0D"/>
        </w:rPr>
        <w:t>（</w:t>
      </w:r>
      <w:r>
        <w:rPr>
          <w:b/>
          <w:bCs/>
          <w:iCs/>
          <w:color w:val="0D0D0D"/>
        </w:rPr>
        <w:t>1</w:t>
      </w:r>
      <w:r>
        <w:rPr>
          <w:rFonts w:hint="eastAsia"/>
          <w:b/>
          <w:bCs/>
          <w:iCs/>
          <w:color w:val="0D0D0D"/>
        </w:rPr>
        <w:t>）推荐理由</w:t>
      </w:r>
    </w:p>
    <w:p>
      <w:pPr>
        <w:ind w:firstLine="480" w:firstLineChars="200"/>
        <w:rPr>
          <w:color w:val="0D0D0D"/>
        </w:rPr>
      </w:pPr>
      <w:r>
        <w:rPr>
          <w:rFonts w:hint="eastAsia"/>
          <w:iCs/>
          <w:color w:val="0D0D0D"/>
        </w:rPr>
        <w:t>①以时间为主线，同时有日、周、月、年四种时间视图和日程视图。可设置提醒，并且可显示现有时间。</w:t>
      </w:r>
    </w:p>
    <w:p>
      <w:pPr>
        <w:ind w:firstLine="480" w:firstLineChars="200"/>
        <w:rPr>
          <w:color w:val="0D0D0D"/>
        </w:rPr>
      </w:pPr>
      <w:r>
        <w:rPr>
          <w:rFonts w:hint="eastAsia"/>
          <w:iCs/>
          <w:color w:val="0D0D0D"/>
        </w:rPr>
        <w:t>②系统自带，无需下载，功能免费；可在同一</w:t>
      </w:r>
      <w:r>
        <w:rPr>
          <w:iCs/>
          <w:color w:val="0D0D0D"/>
        </w:rPr>
        <w:t>IOS</w:t>
      </w:r>
      <w:r>
        <w:rPr>
          <w:rFonts w:hint="eastAsia"/>
          <w:iCs/>
          <w:color w:val="0D0D0D"/>
        </w:rPr>
        <w:t>账号的多个设备上同步数据。</w:t>
      </w:r>
    </w:p>
    <w:p>
      <w:pPr>
        <w:ind w:firstLine="480" w:firstLineChars="200"/>
        <w:rPr>
          <w:color w:val="0D0D0D"/>
        </w:rPr>
      </w:pPr>
      <w:r>
        <w:rPr>
          <w:rFonts w:hint="eastAsia"/>
          <w:iCs/>
          <w:color w:val="0D0D0D"/>
        </w:rPr>
        <w:t>③可邀请同为</w:t>
      </w:r>
      <w:r>
        <w:rPr>
          <w:iCs/>
          <w:color w:val="0D0D0D"/>
        </w:rPr>
        <w:t>IOS</w:t>
      </w:r>
      <w:r>
        <w:rPr>
          <w:rFonts w:hint="eastAsia"/>
          <w:iCs/>
          <w:color w:val="0D0D0D"/>
        </w:rPr>
        <w:t>系统的人进行任务</w:t>
      </w:r>
      <w:r>
        <w:rPr>
          <w:iCs/>
          <w:color w:val="0D0D0D"/>
        </w:rPr>
        <w:t>&amp;</w:t>
      </w:r>
      <w:r>
        <w:rPr>
          <w:rFonts w:hint="eastAsia"/>
          <w:iCs/>
          <w:color w:val="0D0D0D"/>
        </w:rPr>
        <w:t>日程的合作。</w:t>
      </w:r>
    </w:p>
    <w:p>
      <w:pPr>
        <w:ind w:firstLine="482"/>
        <w:rPr>
          <w:b/>
          <w:bCs/>
          <w:color w:val="0D0D0D"/>
          <w:szCs w:val="32"/>
        </w:rPr>
      </w:pPr>
    </w:p>
    <w:p>
      <w:pPr>
        <w:ind w:firstLine="482"/>
        <w:outlineLvl w:val="3"/>
        <w:rPr>
          <w:b/>
          <w:bCs/>
          <w:color w:val="0D0D0D"/>
          <w:szCs w:val="32"/>
        </w:rPr>
      </w:pPr>
      <w:bookmarkStart w:id="23" w:name="_Toc23967"/>
      <w:bookmarkStart w:id="24" w:name="_Toc11277"/>
      <w:r>
        <w:rPr>
          <w:rFonts w:hint="eastAsia"/>
          <w:b/>
          <w:bCs/>
          <w:iCs/>
          <w:color w:val="0D0D0D"/>
          <w:szCs w:val="32"/>
        </w:rPr>
        <w:t>5</w:t>
      </w:r>
      <w:r>
        <w:rPr>
          <w:b/>
          <w:bCs/>
          <w:iCs/>
          <w:color w:val="0D0D0D"/>
          <w:szCs w:val="32"/>
        </w:rPr>
        <w:t>.</w:t>
      </w:r>
      <w:r>
        <w:rPr>
          <w:rFonts w:hint="eastAsia"/>
          <w:b/>
          <w:bCs/>
          <w:iCs/>
          <w:color w:val="0D0D0D"/>
          <w:szCs w:val="32"/>
        </w:rPr>
        <w:t>其他</w:t>
      </w:r>
      <w:r>
        <w:rPr>
          <w:b/>
          <w:bCs/>
          <w:iCs/>
          <w:color w:val="0D0D0D"/>
          <w:szCs w:val="32"/>
        </w:rPr>
        <w:t xml:space="preserve"> APP</w:t>
      </w:r>
      <w:r>
        <w:rPr>
          <w:rFonts w:hint="eastAsia"/>
          <w:b/>
          <w:bCs/>
          <w:iCs/>
          <w:color w:val="0D0D0D"/>
          <w:szCs w:val="32"/>
        </w:rPr>
        <w:t>推荐</w:t>
      </w:r>
      <w:bookmarkEnd w:id="23"/>
      <w:bookmarkEnd w:id="24"/>
    </w:p>
    <w:p>
      <w:pPr>
        <w:ind w:firstLine="480" w:firstLineChars="200"/>
        <w:rPr>
          <w:color w:val="0D0D0D"/>
        </w:rPr>
      </w:pPr>
      <w:r>
        <w:rPr>
          <w:rFonts w:hint="eastAsia"/>
          <w:iCs/>
          <w:color w:val="0D0D0D"/>
        </w:rPr>
        <w:t>（1）时间统计类：时间块、</w:t>
      </w:r>
      <w:r>
        <w:rPr>
          <w:iCs/>
          <w:color w:val="0D0D0D"/>
        </w:rPr>
        <w:t xml:space="preserve">iHour </w:t>
      </w:r>
      <w:r>
        <w:rPr>
          <w:rFonts w:hint="eastAsia"/>
          <w:iCs/>
          <w:color w:val="0D0D0D"/>
        </w:rPr>
        <w:t>等。</w:t>
      </w:r>
    </w:p>
    <w:p>
      <w:pPr>
        <w:ind w:firstLine="480" w:firstLineChars="200"/>
        <w:rPr>
          <w:color w:val="0D0D0D"/>
        </w:rPr>
      </w:pPr>
      <w:r>
        <w:rPr>
          <w:rFonts w:hint="eastAsia"/>
          <w:iCs/>
          <w:color w:val="0D0D0D"/>
        </w:rPr>
        <w:t>（2）任务计划类：</w:t>
      </w:r>
      <w:r>
        <w:rPr>
          <w:iCs/>
          <w:color w:val="0D0D0D"/>
        </w:rPr>
        <w:t>365</w:t>
      </w:r>
      <w:r>
        <w:rPr>
          <w:rFonts w:hint="eastAsia"/>
          <w:iCs/>
          <w:color w:val="0D0D0D"/>
        </w:rPr>
        <w:t>日历、日事清、</w:t>
      </w:r>
      <w:r>
        <w:rPr>
          <w:iCs/>
          <w:color w:val="0D0D0D"/>
        </w:rPr>
        <w:t xml:space="preserve">MyWeek </w:t>
      </w:r>
      <w:r>
        <w:rPr>
          <w:rFonts w:hint="eastAsia"/>
          <w:iCs/>
          <w:color w:val="0D0D0D"/>
        </w:rPr>
        <w:t>等。</w:t>
      </w:r>
    </w:p>
    <w:p>
      <w:pPr>
        <w:ind w:firstLine="480" w:firstLineChars="200"/>
        <w:rPr>
          <w:color w:val="0D0D0D"/>
        </w:rPr>
      </w:pPr>
      <w:r>
        <w:rPr>
          <w:rFonts w:hint="eastAsia"/>
          <w:iCs/>
          <w:color w:val="0D0D0D"/>
        </w:rPr>
        <w:t>（3）习惯养成类：习惯清单、</w:t>
      </w:r>
      <w:r>
        <w:rPr>
          <w:iCs/>
          <w:color w:val="0D0D0D"/>
        </w:rPr>
        <w:t>streaks</w:t>
      </w:r>
      <w:r>
        <w:rPr>
          <w:rFonts w:hint="eastAsia"/>
          <w:iCs/>
          <w:color w:val="0D0D0D"/>
        </w:rPr>
        <w:t>、小日常等。</w:t>
      </w:r>
    </w:p>
    <w:p>
      <w:pPr>
        <w:jc w:val="right"/>
        <w:rPr>
          <w:color w:val="0D0D0D"/>
        </w:rPr>
      </w:pPr>
      <w:r>
        <w:rPr>
          <w:rFonts w:hint="eastAsia" w:ascii="楷体" w:hAnsi="楷体" w:eastAsia="楷体"/>
          <w:iCs/>
          <w:color w:val="0D0D0D"/>
          <w:szCs w:val="32"/>
        </w:rPr>
        <w:t>（袁雪纯</w:t>
      </w:r>
      <w:r>
        <w:rPr>
          <w:rFonts w:ascii="楷体" w:hAnsi="楷体" w:eastAsia="楷体"/>
          <w:iCs/>
          <w:color w:val="0D0D0D"/>
          <w:szCs w:val="32"/>
        </w:rPr>
        <w:t xml:space="preserve"> </w:t>
      </w:r>
      <w:r>
        <w:rPr>
          <w:rFonts w:hint="eastAsia" w:ascii="楷体" w:hAnsi="楷体" w:eastAsia="楷体"/>
          <w:iCs/>
          <w:color w:val="0D0D0D"/>
          <w:szCs w:val="32"/>
        </w:rPr>
        <w:t>姜雨孜）</w:t>
      </w:r>
    </w:p>
    <w:p>
      <w:pPr>
        <w:keepNext/>
        <w:keepLines/>
        <w:spacing w:before="260" w:after="260"/>
        <w:ind w:firstLine="643"/>
        <w:jc w:val="both"/>
        <w:outlineLvl w:val="2"/>
        <w:rPr>
          <w:rFonts w:ascii="Calibri" w:hAnsi="Calibri"/>
          <w:bCs/>
          <w:sz w:val="32"/>
          <w:szCs w:val="32"/>
        </w:rPr>
      </w:pPr>
      <w:bookmarkStart w:id="25" w:name="_Toc67338101"/>
      <w:bookmarkStart w:id="26" w:name="_Toc75364220"/>
      <w:r>
        <w:rPr>
          <w:rFonts w:hint="eastAsia" w:ascii="Calibri" w:hAnsi="Calibri"/>
          <w:bCs/>
          <w:sz w:val="32"/>
          <w:szCs w:val="32"/>
        </w:rPr>
        <w:t>（三）时间管理</w:t>
      </w:r>
      <w:bookmarkEnd w:id="25"/>
      <w:r>
        <w:rPr>
          <w:rFonts w:hint="eastAsia" w:ascii="Calibri" w:hAnsi="Calibri"/>
          <w:bCs/>
          <w:sz w:val="32"/>
          <w:szCs w:val="32"/>
        </w:rPr>
        <w:t>小贴士</w:t>
      </w:r>
      <w:bookmarkEnd w:id="26"/>
    </w:p>
    <w:p>
      <w:pPr>
        <w:pStyle w:val="5"/>
      </w:pPr>
      <w:r>
        <w:t>1.Q:学习与生活有时间冲突怎么办？</w:t>
      </w:r>
    </w:p>
    <w:p>
      <w:pPr>
        <w:ind w:firstLine="241" w:firstLineChars="100"/>
        <w:jc w:val="both"/>
        <w:rPr>
          <w:rFonts w:cs="Times New Roman"/>
          <w:szCs w:val="22"/>
        </w:rPr>
      </w:pPr>
      <w:r>
        <w:rPr>
          <w:rFonts w:cs="Times New Roman"/>
          <w:b/>
          <w:bCs/>
          <w:szCs w:val="22"/>
        </w:rPr>
        <w:t>A:</w:t>
      </w:r>
      <w:r>
        <w:rPr>
          <w:rFonts w:hint="eastAsia" w:cs="Times New Roman"/>
          <w:szCs w:val="22"/>
        </w:rPr>
        <w:t>这个问题的实质是</w:t>
      </w:r>
      <w:r>
        <w:rPr>
          <w:rFonts w:hint="eastAsia" w:cs="Times New Roman"/>
          <w:b/>
          <w:bCs/>
          <w:szCs w:val="22"/>
        </w:rPr>
        <w:t>时间管理</w:t>
      </w:r>
      <w:r>
        <w:rPr>
          <w:rFonts w:hint="eastAsia" w:cs="Times New Roman"/>
          <w:szCs w:val="22"/>
        </w:rPr>
        <w:t>，即如何在繁重的学习任务中兼顾生活。同学们选择学习但也不抛弃良好的生活方式。要做到这些，小思建议</w:t>
      </w:r>
      <w:r>
        <w:rPr>
          <w:rFonts w:cs="Times New Roman"/>
          <w:szCs w:val="22"/>
        </w:rPr>
        <w:t>:</w:t>
      </w:r>
    </w:p>
    <w:p>
      <w:pPr>
        <w:pStyle w:val="57"/>
        <w:numPr>
          <w:ilvl w:val="0"/>
          <w:numId w:val="1"/>
        </w:numPr>
        <w:ind w:firstLineChars="0"/>
        <w:jc w:val="both"/>
        <w:rPr>
          <w:rFonts w:cs="Times New Roman"/>
          <w:szCs w:val="22"/>
        </w:rPr>
      </w:pPr>
      <w:r>
        <w:rPr>
          <w:rFonts w:hint="eastAsia" w:cs="Times New Roman"/>
          <w:b/>
          <w:bCs/>
          <w:szCs w:val="22"/>
        </w:rPr>
        <w:t>理规划时间</w:t>
      </w:r>
      <w:r>
        <w:rPr>
          <w:rFonts w:cs="Times New Roman"/>
          <w:b/>
          <w:bCs/>
          <w:szCs w:val="22"/>
        </w:rPr>
        <w:t>:</w:t>
      </w:r>
      <w:r>
        <w:rPr>
          <w:rFonts w:hint="eastAsia" w:cs="Times New Roman"/>
          <w:szCs w:val="22"/>
        </w:rPr>
        <w:t>给自己安排每日学习任务，建议使用上述推荐</w:t>
      </w:r>
      <w:r>
        <w:rPr>
          <w:rFonts w:cs="Times New Roman"/>
          <w:szCs w:val="22"/>
        </w:rPr>
        <w:t>App。</w:t>
      </w:r>
    </w:p>
    <w:p>
      <w:pPr>
        <w:ind w:firstLine="482"/>
        <w:jc w:val="both"/>
        <w:rPr>
          <w:rFonts w:cs="Times New Roman"/>
          <w:szCs w:val="22"/>
        </w:rPr>
      </w:pPr>
      <w:r>
        <w:rPr>
          <w:rFonts w:hint="eastAsia" w:cs="Times New Roman"/>
          <w:b/>
          <w:bCs/>
          <w:szCs w:val="22"/>
        </w:rPr>
        <w:t>②自律</w:t>
      </w:r>
      <w:r>
        <w:rPr>
          <w:rFonts w:cs="Times New Roman"/>
          <w:szCs w:val="22"/>
        </w:rPr>
        <w:t>:培养专注度，学习之前先解决掉所有的干扰因素，学习的时候</w:t>
      </w:r>
      <w:r>
        <w:rPr>
          <w:rFonts w:hint="eastAsia" w:cs="Times New Roman"/>
          <w:szCs w:val="22"/>
        </w:rPr>
        <w:t>专心致志</w:t>
      </w:r>
      <w:r>
        <w:rPr>
          <w:rFonts w:cs="Times New Roman"/>
          <w:szCs w:val="22"/>
        </w:rPr>
        <w:t>，玩耍的时候尽情玩耍。</w:t>
      </w:r>
    </w:p>
    <w:p>
      <w:pPr>
        <w:jc w:val="both"/>
        <w:rPr>
          <w:rFonts w:cs="Times New Roman"/>
          <w:szCs w:val="22"/>
        </w:rPr>
      </w:pPr>
    </w:p>
    <w:p>
      <w:pPr>
        <w:pStyle w:val="5"/>
      </w:pPr>
      <w:r>
        <w:t>2.Q:如何避免“忙的时候忙死，闲的时候闲死”？</w:t>
      </w:r>
    </w:p>
    <w:p>
      <w:pPr>
        <w:ind w:firstLine="241" w:firstLineChars="100"/>
        <w:jc w:val="both"/>
        <w:rPr>
          <w:szCs w:val="22"/>
        </w:rPr>
      </w:pPr>
      <w:r>
        <w:rPr>
          <w:rFonts w:cs="Times New Roman"/>
          <w:b/>
          <w:bCs/>
          <w:szCs w:val="22"/>
        </w:rPr>
        <w:t>A:</w:t>
      </w:r>
      <w:r>
        <w:rPr>
          <w:rFonts w:cs="Times New Roman"/>
          <w:szCs w:val="22"/>
        </w:rPr>
        <w:t>“忙的时候忙死，闲的时候闲死”，这种情况很多同学都会遇到，</w:t>
      </w:r>
      <w:r>
        <w:rPr>
          <w:rFonts w:hint="eastAsia" w:cs="Times New Roman"/>
          <w:szCs w:val="22"/>
        </w:rPr>
        <w:t>究其根本原因是自身时间规划不合理。比如有时候需要在一个周末内完成很多份作业。要解决这个问题，同学们可以在比较轻松悠闲的时候（比如刚开学那段时间）思考一下，有哪些未来任务是已知的、可以提前去做的？（例如某门课程规定了在本学期内要读完一本指定书目）还有没有以前因为太忙暂时搁置下来的事情？（例如上学期学过的知识还有漏洞）如果有，不妨利用好这段空余时间，弥补过去的遗憾，或是提前完成任务，给未来的自己“减压”。对于临时遇到的多重任务（</w:t>
      </w:r>
      <w:r>
        <w:rPr>
          <w:rFonts w:hint="eastAsia"/>
          <w:szCs w:val="22"/>
        </w:rPr>
        <w:t>如一个周末要完成很多份作业</w:t>
      </w:r>
      <w:r>
        <w:rPr>
          <w:rFonts w:hint="eastAsia" w:cs="Times New Roman"/>
          <w:szCs w:val="22"/>
        </w:rPr>
        <w:t>）</w:t>
      </w:r>
      <w:r>
        <w:rPr>
          <w:rFonts w:hint="eastAsia"/>
          <w:szCs w:val="22"/>
        </w:rPr>
        <w:t>，可将ddl前的任务按轻重缓急做一个</w:t>
      </w:r>
      <w:r>
        <w:rPr>
          <w:szCs w:val="22"/>
        </w:rPr>
        <w:t>“</w:t>
      </w:r>
      <w:r>
        <w:rPr>
          <w:rFonts w:hint="eastAsia"/>
          <w:szCs w:val="22"/>
        </w:rPr>
        <w:t>扁平化</w:t>
      </w:r>
      <w:r>
        <w:rPr>
          <w:szCs w:val="22"/>
        </w:rPr>
        <w:t>”</w:t>
      </w:r>
      <w:r>
        <w:rPr>
          <w:rFonts w:hint="eastAsia"/>
          <w:szCs w:val="22"/>
        </w:rPr>
        <w:t>的时间安排（作业从周一就开始安排）。</w:t>
      </w:r>
    </w:p>
    <w:p>
      <w:pPr>
        <w:ind w:firstLine="240" w:firstLineChars="100"/>
        <w:jc w:val="both"/>
        <w:rPr>
          <w:rFonts w:cs="Times New Roman"/>
          <w:szCs w:val="22"/>
        </w:rPr>
      </w:pPr>
    </w:p>
    <w:p>
      <w:pPr>
        <w:jc w:val="both"/>
        <w:rPr>
          <w:rFonts w:cs="Times New Roman"/>
          <w:szCs w:val="22"/>
        </w:rPr>
      </w:pPr>
    </w:p>
    <w:p>
      <w:pPr>
        <w:pStyle w:val="5"/>
      </w:pPr>
      <w:r>
        <w:t>3.Q:在有限的学习时间里遇到“精神上的空虚”怎么办？</w:t>
      </w:r>
    </w:p>
    <w:p>
      <w:pPr>
        <w:ind w:firstLine="241" w:firstLineChars="100"/>
        <w:jc w:val="both"/>
        <w:rPr>
          <w:rFonts w:cs="Times New Roman"/>
          <w:szCs w:val="22"/>
        </w:rPr>
      </w:pPr>
      <w:r>
        <w:rPr>
          <w:rFonts w:cs="Times New Roman"/>
          <w:b/>
          <w:bCs/>
          <w:szCs w:val="22"/>
        </w:rPr>
        <w:t>A:</w:t>
      </w:r>
      <w:r>
        <w:rPr>
          <w:rFonts w:cs="Times New Roman"/>
          <w:szCs w:val="22"/>
        </w:rPr>
        <w:t>大学与中学不同的一点就是，</w:t>
      </w:r>
      <w:r>
        <w:rPr>
          <w:rFonts w:hint="eastAsia" w:cs="Times New Roman"/>
          <w:szCs w:val="22"/>
        </w:rPr>
        <w:t>大家</w:t>
      </w:r>
      <w:r>
        <w:rPr>
          <w:rFonts w:cs="Times New Roman"/>
          <w:szCs w:val="22"/>
        </w:rPr>
        <w:t>可以</w:t>
      </w:r>
      <w:r>
        <w:rPr>
          <w:rFonts w:hint="eastAsia" w:cs="Times New Roman"/>
          <w:b/>
          <w:bCs/>
          <w:szCs w:val="22"/>
        </w:rPr>
        <w:t>自由培养和发展自己的兴趣爱好</w:t>
      </w:r>
      <w:r>
        <w:rPr>
          <w:rFonts w:hint="eastAsia" w:cs="Times New Roman"/>
          <w:szCs w:val="22"/>
        </w:rPr>
        <w:t>。因为高考的压力而不得不放下的爱好，此时不捡，更待何时！一心学习没问题，但只学习，同学们将丢失很多本来可以在大学收获的东西。如果没有什么特别的兴趣，那也没关系，在觉得空虚的时候，出去跑跑步，看一部电影，都是很棒的选择。</w:t>
      </w:r>
    </w:p>
    <w:p>
      <w:pPr>
        <w:ind w:firstLine="482"/>
        <w:jc w:val="both"/>
        <w:rPr>
          <w:rFonts w:cs="Times New Roman"/>
          <w:b/>
          <w:bCs/>
          <w:szCs w:val="22"/>
        </w:rPr>
      </w:pPr>
    </w:p>
    <w:p>
      <w:pPr>
        <w:pStyle w:val="5"/>
      </w:pPr>
      <w:r>
        <w:t>4.</w:t>
      </w:r>
      <w:r>
        <w:rPr>
          <w:rFonts w:hint="eastAsia"/>
        </w:rPr>
        <w:t>Q:如何挤出时间发展兴趣爱好呢？</w:t>
      </w:r>
    </w:p>
    <w:p>
      <w:pPr>
        <w:ind w:firstLine="241" w:firstLineChars="100"/>
        <w:jc w:val="both"/>
        <w:rPr>
          <w:rFonts w:cs="Times New Roman"/>
          <w:szCs w:val="22"/>
        </w:rPr>
      </w:pPr>
      <w:r>
        <w:rPr>
          <w:rFonts w:hint="eastAsia" w:cs="Times New Roman"/>
          <w:b/>
          <w:bCs/>
          <w:szCs w:val="22"/>
        </w:rPr>
        <w:t>A:</w:t>
      </w:r>
      <w:r>
        <w:rPr>
          <w:rFonts w:hint="eastAsia" w:cs="Times New Roman"/>
          <w:szCs w:val="22"/>
        </w:rPr>
        <w:t>大学给予了同学们自由发展兴趣爱好的良好环境，大家虽然也会忙碌，但规划利用好时间还是可以实现儿时梦想的。每周抽出一个小时，一年就有50多个小时，这对于从入门开始发展一项兴趣爱好足够了。所以，如果现在没有兴趣爱好也不必自卑，同学们可以从零开始，或许你会发现培养一项兴趣爱好其实并不难。同时，川大开设了多门选修课，大家也可以从这些课程中寻找自己感兴趣的方向，实现兴趣与学分的双赢。此外，学校的活动多种多样，可以选择自己感兴趣的先尝试一下。对于比赛性质的活动，不要太患得患失，参赛是为了体验过程，从中认识自己的不足，看到自己的闪光点。所以，不必因为胆怯就逃避学校活动，你可能因此结识到新的小伙伴，了解新的知识。</w:t>
      </w:r>
    </w:p>
    <w:p>
      <w:pPr>
        <w:jc w:val="both"/>
        <w:rPr>
          <w:rFonts w:cs="Times New Roman"/>
          <w:szCs w:val="22"/>
        </w:rPr>
      </w:pPr>
    </w:p>
    <w:p>
      <w:pPr>
        <w:pStyle w:val="5"/>
      </w:pPr>
      <w:r>
        <w:t>5.Q:如何避免“有很多计划，却不想行动”呢？</w:t>
      </w:r>
    </w:p>
    <w:p>
      <w:pPr>
        <w:ind w:firstLine="241" w:firstLineChars="100"/>
        <w:jc w:val="both"/>
        <w:rPr>
          <w:rFonts w:cs="Times New Roman"/>
          <w:szCs w:val="22"/>
        </w:rPr>
      </w:pPr>
      <w:r>
        <w:rPr>
          <w:rFonts w:cs="Times New Roman"/>
          <w:b/>
          <w:bCs/>
          <w:szCs w:val="22"/>
        </w:rPr>
        <w:t>A:</w:t>
      </w:r>
      <w:r>
        <w:rPr>
          <w:rFonts w:cs="Times New Roman"/>
          <w:szCs w:val="22"/>
        </w:rPr>
        <w:t>这样的情况很常见，“拖延症”患者太多了。这时，可以反思一下自己制定的计划的</w:t>
      </w:r>
      <w:r>
        <w:rPr>
          <w:rFonts w:hint="eastAsia" w:cs="Times New Roman"/>
          <w:b/>
          <w:bCs/>
          <w:szCs w:val="22"/>
        </w:rPr>
        <w:t>起始难度</w:t>
      </w:r>
      <w:r>
        <w:rPr>
          <w:rFonts w:hint="eastAsia" w:cs="Times New Roman"/>
          <w:szCs w:val="22"/>
        </w:rPr>
        <w:t>是不是太大，可以试着将大目标拆解成小目标，循序渐进地完成，所谓“天下难事，必作于易；天下大事，必作于细”。或者利用延迟满足的心理学，给自己设立一些</w:t>
      </w:r>
      <w:r>
        <w:rPr>
          <w:rFonts w:hint="eastAsia" w:cs="Times New Roman"/>
          <w:b/>
          <w:bCs/>
          <w:szCs w:val="22"/>
        </w:rPr>
        <w:t>奖励机制</w:t>
      </w:r>
      <w:r>
        <w:rPr>
          <w:rFonts w:hint="eastAsia" w:cs="Times New Roman"/>
          <w:szCs w:val="22"/>
        </w:rPr>
        <w:t>，如完成计划后奖励自己看一集喜欢的动漫。记得多给计划增加一点趣味性。另一个好办法就是根据自己的计划</w:t>
      </w:r>
      <w:r>
        <w:rPr>
          <w:rFonts w:hint="eastAsia" w:cs="Times New Roman"/>
          <w:b/>
          <w:bCs/>
          <w:szCs w:val="22"/>
        </w:rPr>
        <w:t>寻找一个学习搭档</w:t>
      </w:r>
      <w:r>
        <w:rPr>
          <w:rFonts w:hint="eastAsia" w:cs="Times New Roman"/>
          <w:szCs w:val="22"/>
        </w:rPr>
        <w:t>，也可以加入一些学校、学院社团组织的</w:t>
      </w:r>
      <w:r>
        <w:rPr>
          <w:rFonts w:hint="eastAsia" w:cs="Times New Roman"/>
          <w:b/>
          <w:bCs/>
          <w:szCs w:val="22"/>
        </w:rPr>
        <w:t>打卡活动</w:t>
      </w:r>
      <w:r>
        <w:rPr>
          <w:rFonts w:hint="eastAsia" w:cs="Times New Roman"/>
          <w:szCs w:val="22"/>
        </w:rPr>
        <w:t>，集体的互相督促更有助于计划的执行。另外，上文介绍的一些</w:t>
      </w:r>
      <w:r>
        <w:rPr>
          <w:rFonts w:hint="eastAsia" w:cs="Times New Roman"/>
          <w:b/>
          <w:bCs/>
          <w:szCs w:val="22"/>
        </w:rPr>
        <w:t>时间管理</w:t>
      </w:r>
      <w:r>
        <w:rPr>
          <w:rFonts w:cs="Times New Roman"/>
          <w:b/>
          <w:bCs/>
          <w:szCs w:val="22"/>
        </w:rPr>
        <w:t>App</w:t>
      </w:r>
      <w:r>
        <w:rPr>
          <w:rFonts w:hint="eastAsia" w:cs="Times New Roman"/>
          <w:szCs w:val="22"/>
        </w:rPr>
        <w:t>，相信也可以帮到大家！</w:t>
      </w:r>
    </w:p>
    <w:p>
      <w:pPr>
        <w:jc w:val="both"/>
        <w:rPr>
          <w:rFonts w:cs="Times New Roman"/>
          <w:szCs w:val="22"/>
        </w:rPr>
      </w:pPr>
    </w:p>
    <w:p>
      <w:pPr>
        <w:pStyle w:val="5"/>
      </w:pPr>
      <w:r>
        <w:t>6.Q:</w:t>
      </w:r>
      <w:bookmarkStart w:id="27" w:name="_Hlk64570538"/>
      <w:r>
        <w:rPr>
          <w:rFonts w:hint="eastAsia"/>
        </w:rPr>
        <w:t>学习效率低下怎么解决？</w:t>
      </w:r>
      <w:bookmarkEnd w:id="27"/>
    </w:p>
    <w:p>
      <w:pPr>
        <w:ind w:firstLine="241" w:firstLineChars="100"/>
        <w:jc w:val="both"/>
        <w:rPr>
          <w:rFonts w:cs="Times New Roman"/>
          <w:szCs w:val="22"/>
        </w:rPr>
      </w:pPr>
      <w:r>
        <w:rPr>
          <w:rFonts w:cs="Times New Roman"/>
          <w:b/>
          <w:bCs/>
          <w:szCs w:val="22"/>
        </w:rPr>
        <w:t>A:</w:t>
      </w:r>
      <w:r>
        <w:rPr>
          <w:rFonts w:cs="Times New Roman"/>
          <w:szCs w:val="22"/>
        </w:rPr>
        <w:t>学习效率不高是很多同学面临的共性问题，大家无须苦恼，放轻松。要先想一下自己学习效率低是因为什么</w:t>
      </w:r>
      <w:r>
        <w:rPr>
          <w:rFonts w:hint="eastAsia" w:cs="Times New Roman"/>
          <w:szCs w:val="22"/>
        </w:rPr>
        <w:t>：</w:t>
      </w:r>
      <w:r>
        <w:rPr>
          <w:rFonts w:cs="Times New Roman"/>
          <w:szCs w:val="22"/>
        </w:rPr>
        <w:t>是学习内容比较难</w:t>
      </w:r>
      <w:r>
        <w:rPr>
          <w:rFonts w:hint="eastAsia" w:cs="Times New Roman"/>
          <w:szCs w:val="22"/>
        </w:rPr>
        <w:t>，</w:t>
      </w:r>
      <w:r>
        <w:rPr>
          <w:rFonts w:cs="Times New Roman"/>
          <w:szCs w:val="22"/>
        </w:rPr>
        <w:t>还是学习状态不好</w:t>
      </w:r>
      <w:r>
        <w:rPr>
          <w:rFonts w:hint="eastAsia" w:cs="Times New Roman"/>
          <w:szCs w:val="22"/>
        </w:rPr>
        <w:t>？</w:t>
      </w:r>
      <w:r>
        <w:rPr>
          <w:rFonts w:cs="Times New Roman"/>
          <w:szCs w:val="22"/>
        </w:rPr>
        <w:t>如果是前</w:t>
      </w:r>
      <w:r>
        <w:rPr>
          <w:rFonts w:hint="eastAsia" w:cs="Times New Roman"/>
          <w:szCs w:val="22"/>
        </w:rPr>
        <w:t>者，小思建议</w:t>
      </w:r>
      <w:r>
        <w:rPr>
          <w:rFonts w:hint="eastAsia" w:cs="Times New Roman"/>
          <w:b/>
          <w:bCs/>
          <w:szCs w:val="22"/>
        </w:rPr>
        <w:t>从掌握基本的知识入手</w:t>
      </w:r>
      <w:r>
        <w:rPr>
          <w:rFonts w:hint="eastAsia" w:cs="Times New Roman"/>
          <w:szCs w:val="22"/>
        </w:rPr>
        <w:t>，比如高等数学、大学物理这些课程，从书上的例题开始做起，能给自己些思路和信心；当然，高中时期的题海战术对于大学某些课程依然有效。如果是学习状态不好，就要弄懂自己这个阶段想要的是什么，学习对于自己的重要性是什么。若我们在学习的时候，脑子里想的是一会儿要不要点个奶茶喝、晚饭吃什么之类的事情，学习效率当然不可能高。所以，不妨在学习的时候提高专注力。</w:t>
      </w:r>
    </w:p>
    <w:p>
      <w:pPr>
        <w:ind w:firstLine="480" w:firstLineChars="200"/>
        <w:jc w:val="both"/>
        <w:rPr>
          <w:rFonts w:cs="Times New Roman"/>
          <w:szCs w:val="22"/>
        </w:rPr>
      </w:pPr>
      <w:r>
        <w:rPr>
          <w:rFonts w:hint="eastAsia" w:cs="Times New Roman"/>
          <w:szCs w:val="22"/>
        </w:rPr>
        <w:t>小思在这里提供几个</w:t>
      </w:r>
      <w:r>
        <w:rPr>
          <w:rFonts w:hint="eastAsia" w:cs="Times New Roman"/>
          <w:b/>
          <w:bCs/>
          <w:szCs w:val="22"/>
        </w:rPr>
        <w:t>保持专注和高效的小建议</w:t>
      </w:r>
      <w:r>
        <w:rPr>
          <w:rFonts w:hint="eastAsia" w:cs="Times New Roman"/>
          <w:szCs w:val="22"/>
        </w:rPr>
        <w:t>：</w:t>
      </w:r>
    </w:p>
    <w:p>
      <w:pPr>
        <w:ind w:firstLine="480" w:firstLineChars="200"/>
        <w:jc w:val="both"/>
        <w:rPr>
          <w:rFonts w:cs="Times New Roman"/>
          <w:szCs w:val="22"/>
        </w:rPr>
      </w:pPr>
      <w:r>
        <w:rPr>
          <w:rFonts w:hint="eastAsia" w:cs="Times New Roman"/>
          <w:szCs w:val="22"/>
        </w:rPr>
        <w:t>①尽量不要在宿舍学习，建议去图书馆、教学楼学习，因为一个好的学习氛围非常重要。</w:t>
      </w:r>
    </w:p>
    <w:p>
      <w:pPr>
        <w:ind w:firstLine="480" w:firstLineChars="200"/>
        <w:jc w:val="both"/>
        <w:rPr>
          <w:rFonts w:cs="Times New Roman"/>
          <w:szCs w:val="22"/>
        </w:rPr>
      </w:pPr>
      <w:r>
        <w:rPr>
          <w:rFonts w:hint="eastAsia" w:cs="Times New Roman"/>
          <w:szCs w:val="22"/>
        </w:rPr>
        <w:t>②保证充足的睡眠才能有较强的意志力，不至于刚学几分钟就因犯困而想要放弃。熬夜战法并不可取，有时候熬夜只是做表面文章，熬夜完成的工作其实可能第二天早起</w:t>
      </w:r>
      <w:r>
        <w:rPr>
          <w:rFonts w:cs="Times New Roman"/>
          <w:szCs w:val="22"/>
        </w:rPr>
        <w:t>10分钟就可以完成。</w:t>
      </w:r>
    </w:p>
    <w:p>
      <w:pPr>
        <w:ind w:firstLine="480" w:firstLineChars="200"/>
        <w:jc w:val="both"/>
        <w:rPr>
          <w:rFonts w:cs="Times New Roman"/>
          <w:szCs w:val="22"/>
        </w:rPr>
      </w:pPr>
      <w:r>
        <w:rPr>
          <w:rFonts w:hint="eastAsia" w:cs="Times New Roman"/>
          <w:szCs w:val="22"/>
        </w:rPr>
        <w:t>③把任务分解，不要一整个上午都闷头做一件事，把自己弄得头昏脑涨。向大家推荐番茄工作法，学习起来会比较轻松。每一个小任务完成后可以休息一会儿。</w:t>
      </w:r>
    </w:p>
    <w:p>
      <w:pPr>
        <w:ind w:firstLine="480" w:firstLineChars="200"/>
        <w:jc w:val="both"/>
        <w:rPr>
          <w:rFonts w:cs="Times New Roman"/>
          <w:szCs w:val="22"/>
        </w:rPr>
      </w:pPr>
      <w:r>
        <w:rPr>
          <w:rFonts w:hint="eastAsia" w:cs="Times New Roman"/>
          <w:szCs w:val="22"/>
        </w:rPr>
        <w:t>④远离手机，在自习期间不看手机。休息时统一回复所有消息。</w:t>
      </w:r>
    </w:p>
    <w:p>
      <w:pPr>
        <w:ind w:firstLine="420"/>
        <w:jc w:val="both"/>
        <w:rPr>
          <w:rFonts w:ascii="等线" w:hAnsi="等线" w:eastAsia="等线" w:cs="Times New Roman"/>
          <w:sz w:val="21"/>
          <w:szCs w:val="22"/>
        </w:rPr>
      </w:pPr>
    </w:p>
    <w:p>
      <w:pPr>
        <w:pStyle w:val="5"/>
      </w:pPr>
      <w:r>
        <w:t>7.Q:制定的学习计划总是完不成该怎么办？</w:t>
      </w:r>
    </w:p>
    <w:p>
      <w:pPr>
        <w:ind w:firstLine="241" w:firstLineChars="100"/>
        <w:jc w:val="both"/>
        <w:rPr>
          <w:rFonts w:cs="Times New Roman"/>
          <w:szCs w:val="22"/>
        </w:rPr>
      </w:pPr>
      <w:r>
        <w:rPr>
          <w:rFonts w:cs="Times New Roman"/>
          <w:b/>
          <w:bCs/>
          <w:szCs w:val="22"/>
        </w:rPr>
        <w:t>A：</w:t>
      </w:r>
      <w:r>
        <w:rPr>
          <w:rFonts w:cs="Times New Roman"/>
          <w:szCs w:val="22"/>
        </w:rPr>
        <w:t>完不成计划常常会让人感觉丧气，如果发现自己经常都无法按时完成学习任务的话，</w:t>
      </w:r>
      <w:r>
        <w:rPr>
          <w:rFonts w:hint="eastAsia" w:cs="Times New Roman"/>
          <w:szCs w:val="22"/>
        </w:rPr>
        <w:t>同学们</w:t>
      </w:r>
      <w:r>
        <w:rPr>
          <w:rFonts w:cs="Times New Roman"/>
          <w:szCs w:val="22"/>
        </w:rPr>
        <w:t>就需要反思一下原因了。</w:t>
      </w:r>
    </w:p>
    <w:p>
      <w:pPr>
        <w:ind w:firstLine="480" w:firstLineChars="200"/>
        <w:jc w:val="both"/>
        <w:rPr>
          <w:rFonts w:cs="Times New Roman"/>
          <w:szCs w:val="22"/>
        </w:rPr>
      </w:pPr>
      <w:r>
        <w:rPr>
          <w:rFonts w:hint="eastAsia" w:cs="Times New Roman"/>
          <w:szCs w:val="22"/>
        </w:rPr>
        <w:t>一般来说，制定的学习计划总是完不成有两类原因：一是学习时</w:t>
      </w:r>
      <w:r>
        <w:rPr>
          <w:rFonts w:hint="eastAsia" w:cs="Times New Roman"/>
          <w:b/>
          <w:bCs/>
          <w:szCs w:val="22"/>
        </w:rPr>
        <w:t>效率太低</w:t>
      </w:r>
      <w:r>
        <w:rPr>
          <w:rFonts w:hint="eastAsia" w:cs="Times New Roman"/>
          <w:szCs w:val="22"/>
        </w:rPr>
        <w:t>，注意力不集中或者难度太大、进展缓慢；二是</w:t>
      </w:r>
      <w:r>
        <w:rPr>
          <w:rFonts w:hint="eastAsia" w:cs="Times New Roman"/>
          <w:b/>
          <w:bCs/>
          <w:szCs w:val="22"/>
        </w:rPr>
        <w:t>计划安排太满</w:t>
      </w:r>
      <w:r>
        <w:rPr>
          <w:rFonts w:hint="eastAsia" w:cs="Times New Roman"/>
          <w:szCs w:val="22"/>
        </w:rPr>
        <w:t>。如果是前者，可以参考上文中“学习效率低下怎么解决？”提供的解决方法；如果是后者，则说明计划本身不够合理，可行性不足。大家在制定计划时</w:t>
      </w:r>
      <w:r>
        <w:rPr>
          <w:rFonts w:hint="eastAsia" w:cs="Times New Roman"/>
          <w:b/>
          <w:bCs/>
          <w:szCs w:val="22"/>
        </w:rPr>
        <w:t>不能把时间安排得过于紧凑</w:t>
      </w:r>
      <w:r>
        <w:rPr>
          <w:rFonts w:hint="eastAsia" w:cs="Times New Roman"/>
          <w:szCs w:val="22"/>
        </w:rPr>
        <w:t>，而应留出适当的休息娱乐时间和灵活的机动时间，一方面保证学习时能够始终保持高效的状态，另一方面也可以应对一些临时的突发事件（例如突然收到辅导员的通知，需要立刻准备一份材料第二天上交）。</w:t>
      </w:r>
    </w:p>
    <w:p>
      <w:pPr>
        <w:jc w:val="right"/>
        <w:rPr>
          <w:rFonts w:ascii="楷体" w:hAnsi="楷体" w:eastAsia="楷体" w:cs="Times New Roman"/>
          <w:color w:val="404040"/>
          <w:szCs w:val="32"/>
        </w:rPr>
      </w:pPr>
      <w:r>
        <w:rPr>
          <w:rFonts w:hint="eastAsia" w:ascii="楷体" w:hAnsi="楷体" w:eastAsia="楷体" w:cs="Times New Roman"/>
          <w:color w:val="404040"/>
          <w:szCs w:val="32"/>
        </w:rPr>
        <w:t>（龙欣怡</w:t>
      </w:r>
      <w:r>
        <w:rPr>
          <w:rFonts w:ascii="楷体" w:hAnsi="楷体" w:eastAsia="楷体" w:cs="Times New Roman"/>
          <w:color w:val="404040"/>
          <w:szCs w:val="32"/>
        </w:rPr>
        <w:t xml:space="preserve"> </w:t>
      </w:r>
      <w:r>
        <w:rPr>
          <w:rFonts w:hint="eastAsia" w:ascii="楷体" w:hAnsi="楷体" w:eastAsia="楷体" w:cs="Times New Roman"/>
          <w:color w:val="404040"/>
          <w:szCs w:val="32"/>
        </w:rPr>
        <w:t>姜雨孜）</w:t>
      </w:r>
    </w:p>
    <w:p>
      <w:pPr>
        <w:spacing w:line="240" w:lineRule="auto"/>
        <w:ind w:firstLine="420"/>
        <w:jc w:val="both"/>
        <w:rPr>
          <w:rFonts w:ascii="等线" w:hAnsi="等线" w:eastAsia="等线" w:cs="Times New Roman"/>
          <w:sz w:val="21"/>
          <w:szCs w:val="22"/>
        </w:rPr>
      </w:pPr>
    </w:p>
    <w:p>
      <w:pPr>
        <w:pStyle w:val="3"/>
      </w:pPr>
      <w:bookmarkStart w:id="28" w:name="_Toc24009"/>
      <w:bookmarkStart w:id="29" w:name="_Toc75364221"/>
      <w:bookmarkStart w:id="30" w:name="_Toc22812"/>
      <w:r>
        <w:rPr>
          <w:rFonts w:hint="eastAsia"/>
        </w:rPr>
        <w:t>二、笔记</w:t>
      </w:r>
      <w:bookmarkEnd w:id="28"/>
      <w:bookmarkEnd w:id="29"/>
      <w:bookmarkEnd w:id="30"/>
    </w:p>
    <w:p>
      <w:pPr>
        <w:pStyle w:val="4"/>
      </w:pPr>
      <w:bookmarkStart w:id="31" w:name="_Toc14663"/>
      <w:bookmarkStart w:id="32" w:name="_Toc11626"/>
      <w:bookmarkStart w:id="33" w:name="_Toc75364222"/>
      <w:r>
        <w:rPr>
          <w:rFonts w:hint="eastAsia"/>
        </w:rPr>
        <w:t>（一）记笔记的时机</w:t>
      </w:r>
      <w:bookmarkEnd w:id="31"/>
      <w:bookmarkEnd w:id="32"/>
      <w:bookmarkEnd w:id="33"/>
    </w:p>
    <w:p>
      <w:pPr>
        <w:snapToGrid w:val="0"/>
        <w:ind w:firstLine="480" w:firstLineChars="200"/>
      </w:pPr>
      <w:r>
        <w:rPr>
          <w:rFonts w:hint="eastAsia"/>
        </w:rPr>
        <w:t>记笔记需要有时间概念吗?整堂课“笔耕不辍”就是勤奋好学吗?没错，但不全对。倘若在课堂学习中，留给自己一些思考和理解的时间，记笔记的效果会更佳。</w:t>
      </w:r>
    </w:p>
    <w:p>
      <w:pPr>
        <w:snapToGrid w:val="0"/>
        <w:ind w:firstLine="480" w:firstLineChars="200"/>
      </w:pPr>
      <w:r>
        <w:rPr>
          <w:rFonts w:hint="eastAsia"/>
        </w:rPr>
        <w:t>记笔记要抓住老师讲授的间歇。老师在讲课时，尤其在讲到重点内容时，为了让学生思考，会做必要的停顿，此刻就是记笔记的时间。在这一间歇中，同学们要思考和理解老师前面所讲授的内容，将知识点用自己的语言来记录，以有效提高掌握知识的能力和记录速度。切不可在老师说话的同时，自己埋头苦记。有学者认为，课堂中教师的非语言信息同样重要，且有利于学生记忆知识。若学生只自顾自地记笔记，极可能收到事倍功半的效果。</w:t>
      </w:r>
    </w:p>
    <w:p>
      <w:pPr>
        <w:snapToGrid w:val="0"/>
        <w:ind w:firstLine="480" w:firstLineChars="200"/>
      </w:pPr>
      <w:r>
        <w:rPr>
          <w:rFonts w:hint="eastAsia"/>
        </w:rPr>
        <w:t>此外，课间可以用来整理笔记。很多时候因为记得快，笔记内部的逻辑不够明晰，导致有些笔记看不懂或者不知道记的是什么，如有时同学们会忘记笔记上的某个知识点是必考的，还是扩展性的，而这样会对今后的复习带来困难。在课间，因为短期记忆还没有消退，且有问题可以问老师和同学，利用这段时间给笔记加上注释，会极大地方便以后的复习。</w:t>
      </w:r>
    </w:p>
    <w:p>
      <w:pPr>
        <w:jc w:val="right"/>
        <w:rPr>
          <w:rFonts w:ascii="楷体" w:hAnsi="楷体" w:eastAsia="楷体"/>
          <w:iCs/>
          <w:color w:val="404040"/>
        </w:rPr>
      </w:pPr>
      <w:r>
        <w:rPr>
          <w:rFonts w:hint="eastAsia" w:ascii="楷体" w:hAnsi="楷体" w:eastAsia="楷体"/>
          <w:iCs/>
          <w:color w:val="404040"/>
        </w:rPr>
        <w:t>（</w:t>
      </w:r>
      <w:r>
        <w:rPr>
          <w:rFonts w:ascii="楷体" w:hAnsi="楷体" w:eastAsia="楷体"/>
          <w:iCs/>
          <w:color w:val="404040"/>
        </w:rPr>
        <w:t>郭遇尔</w:t>
      </w:r>
      <w:r>
        <w:rPr>
          <w:rFonts w:hint="eastAsia" w:ascii="楷体" w:hAnsi="楷体" w:eastAsia="楷体"/>
          <w:iCs/>
          <w:color w:val="404040"/>
        </w:rPr>
        <w:t>）</w:t>
      </w:r>
    </w:p>
    <w:p>
      <w:pPr>
        <w:pStyle w:val="4"/>
      </w:pPr>
      <w:bookmarkStart w:id="34" w:name="_Toc8793"/>
      <w:bookmarkStart w:id="35" w:name="_Toc7597"/>
      <w:bookmarkStart w:id="36" w:name="_Toc75364223"/>
      <w:r>
        <w:rPr>
          <w:rFonts w:hint="eastAsia"/>
        </w:rPr>
        <w:t>（二）笔记的内容</w:t>
      </w:r>
      <w:bookmarkEnd w:id="34"/>
      <w:bookmarkEnd w:id="35"/>
      <w:bookmarkEnd w:id="36"/>
    </w:p>
    <w:p>
      <w:pPr>
        <w:snapToGrid w:val="0"/>
        <w:ind w:firstLine="480" w:firstLineChars="200"/>
      </w:pPr>
      <w:r>
        <w:rPr>
          <w:rFonts w:hint="eastAsia"/>
        </w:rPr>
        <w:t>很多同学都有一个梦想，就是自己的手能够变成语音识别机器，这样就能把老师上课说的每一个字都记下来。实际上，人讲话的速度一般为每分钟125个字左右，所以大家不可能记下老师讲述的所有内容。</w:t>
      </w:r>
    </w:p>
    <w:p>
      <w:pPr>
        <w:snapToGrid w:val="0"/>
        <w:ind w:firstLine="480" w:firstLineChars="200"/>
      </w:pPr>
      <w:r>
        <w:rPr>
          <w:rFonts w:hint="eastAsia"/>
        </w:rPr>
        <w:t>那么如何选择要记录的内容呢?</w:t>
      </w:r>
    </w:p>
    <w:p>
      <w:pPr>
        <w:snapToGrid w:val="0"/>
        <w:ind w:firstLine="482" w:firstLineChars="200"/>
      </w:pPr>
      <w:r>
        <w:rPr>
          <w:rFonts w:hint="eastAsia"/>
          <w:b/>
          <w:bCs/>
        </w:rPr>
        <w:t>要点、实例、组织结构</w:t>
      </w:r>
      <w:r>
        <w:rPr>
          <w:rFonts w:hint="eastAsia"/>
        </w:rPr>
        <w:t>，是笔记的三要素。</w:t>
      </w:r>
    </w:p>
    <w:p>
      <w:pPr>
        <w:snapToGrid w:val="0"/>
        <w:ind w:firstLine="480" w:firstLineChars="200"/>
      </w:pPr>
      <w:r>
        <w:rPr>
          <w:rFonts w:hint="eastAsia"/>
        </w:rPr>
        <w:t>三要素中，“组织结构”的重要性当居首位。“组织结构”赋予笔记以逻辑，构成了笔记的框架。在逻辑的引领下，同学们才可以明白学科的知识体系，这也往往是老师讲课的思路。比如根据高中知识，数分为实数和虚数，实数又分为有理数和无理数，有理数又分为分数和整数等。在这一个最为简单的例子中，每个名词都是“组织结构”中的一个有机组成部分。这样，笔记可以有序展开，记忆也可采用这一思路和逻辑。</w:t>
      </w:r>
    </w:p>
    <w:p>
      <w:pPr>
        <w:snapToGrid w:val="0"/>
        <w:ind w:firstLine="480" w:firstLineChars="200"/>
      </w:pPr>
      <w:r>
        <w:rPr>
          <w:rFonts w:hint="eastAsia"/>
        </w:rPr>
        <w:t>其次是“要点”。“要点”能让大家抓住课程的主干内容。还是借用上面的例子，每—种数的特点就是“要点”，比如实数都可以表示成数轴上的一个点。“要点”要根据老师或者自己的理解进行提炼，只有短小精悍的“要点”才方便记录，也易于记忆。</w:t>
      </w:r>
    </w:p>
    <w:p>
      <w:pPr>
        <w:snapToGrid w:val="0"/>
        <w:ind w:firstLine="480" w:firstLineChars="200"/>
        <w:rPr>
          <w:rFonts w:ascii="楷体" w:hAnsi="楷体" w:eastAsia="楷体"/>
          <w:iCs/>
          <w:color w:val="0D0D0D" w:themeColor="text1" w:themeTint="F2"/>
          <w:szCs w:val="32"/>
          <w14:textFill>
            <w14:solidFill>
              <w14:schemeClr w14:val="tx1">
                <w14:lumMod w14:val="95000"/>
                <w14:lumOff w14:val="5000"/>
              </w14:schemeClr>
            </w14:solidFill>
          </w14:textFill>
        </w:rPr>
      </w:pPr>
      <w:r>
        <w:rPr>
          <w:rFonts w:hint="eastAsia"/>
        </w:rPr>
        <w:t>最后是“实例”。“实例”可以对“要点”进行解释，帮助同学们形成更加形象的记忆。比如对于实数，可以通过画数轴来形象地呈现。而在与现实联系更加密切的学科学习中，可以用生活中的例子或者理论的实际应用来帮助记忆和理解，这能够有效帮助大家后期回忆课程的内容和理论知识。</w:t>
      </w:r>
    </w:p>
    <w:p>
      <w:pPr>
        <w:snapToGrid w:val="0"/>
        <w:jc w:val="right"/>
        <w:rPr>
          <w:rFonts w:ascii="楷体" w:hAnsi="楷体" w:eastAsia="楷体"/>
          <w:color w:val="0D0D0D" w:themeColor="text1" w:themeTint="F2"/>
          <w:szCs w:val="32"/>
          <w14:textFill>
            <w14:solidFill>
              <w14:schemeClr w14:val="tx1">
                <w14:lumMod w14:val="95000"/>
                <w14:lumOff w14:val="5000"/>
              </w14:schemeClr>
            </w14:solidFill>
          </w14:textFill>
        </w:rPr>
      </w:pPr>
      <w:r>
        <w:rPr>
          <w:rFonts w:hint="eastAsia" w:ascii="楷体" w:hAnsi="楷体" w:eastAsia="楷体"/>
          <w:color w:val="0D0D0D" w:themeColor="text1" w:themeTint="F2"/>
          <w:szCs w:val="32"/>
          <w14:textFill>
            <w14:solidFill>
              <w14:schemeClr w14:val="tx1">
                <w14:lumMod w14:val="95000"/>
                <w14:lumOff w14:val="5000"/>
              </w14:schemeClr>
            </w14:solidFill>
          </w14:textFill>
        </w:rPr>
        <w:t>（袁雪纯 万睿琳）</w:t>
      </w:r>
    </w:p>
    <w:p>
      <w:pPr>
        <w:pStyle w:val="4"/>
      </w:pPr>
      <w:bookmarkStart w:id="37" w:name="_Toc75364224"/>
      <w:bookmarkStart w:id="38" w:name="_Toc11019"/>
      <w:bookmarkStart w:id="39" w:name="_Toc627"/>
      <w:r>
        <w:rPr>
          <w:rFonts w:hint="eastAsia"/>
        </w:rPr>
        <w:t>（三）笔记的记录和使用方法</w:t>
      </w:r>
      <w:bookmarkEnd w:id="37"/>
      <w:bookmarkEnd w:id="38"/>
      <w:bookmarkEnd w:id="39"/>
    </w:p>
    <w:p>
      <w:pPr>
        <w:pStyle w:val="5"/>
      </w:pPr>
      <w:bookmarkStart w:id="40" w:name="_Toc14188"/>
      <w:bookmarkStart w:id="41" w:name="_Toc9831"/>
      <w:r>
        <w:t>1.</w:t>
      </w:r>
      <w:r>
        <w:rPr>
          <w:rFonts w:hint="eastAsia"/>
        </w:rPr>
        <w:t>笔记的常见模式</w:t>
      </w:r>
      <w:bookmarkEnd w:id="40"/>
      <w:bookmarkEnd w:id="41"/>
    </w:p>
    <w:p>
      <w:pPr>
        <w:snapToGrid w:val="0"/>
        <w:ind w:firstLine="482" w:firstLineChars="200"/>
        <w:rPr>
          <w:b/>
        </w:rPr>
      </w:pPr>
      <w:r>
        <w:rPr>
          <w:rFonts w:hint="eastAsia"/>
          <w:b/>
        </w:rPr>
        <w:t>（</w:t>
      </w:r>
      <w:r>
        <w:rPr>
          <w:b/>
        </w:rPr>
        <w:t>1</w:t>
      </w:r>
      <w:r>
        <w:rPr>
          <w:rFonts w:hint="eastAsia"/>
          <w:b/>
        </w:rPr>
        <w:t>）图像化笔记</w:t>
      </w:r>
    </w:p>
    <w:p>
      <w:pPr>
        <w:snapToGrid w:val="0"/>
        <w:ind w:firstLine="480" w:firstLineChars="200"/>
      </w:pPr>
      <w:r>
        <w:rPr>
          <w:rFonts w:hint="eastAsia"/>
        </w:rPr>
        <w:t>在学习理工科、医科类的科目时，同学们会遇到很多图形或者模型，这些都是帮助大家加深理解知识点的工具。在记录或整理笔记时，不妨将这些图形也标记在知识点的旁边，提高记录速度，复习时也可进行对照，巩固记忆。</w:t>
      </w:r>
    </w:p>
    <w:p>
      <w:pPr>
        <w:snapToGrid w:val="0"/>
        <w:ind w:firstLine="480" w:firstLineChars="200"/>
      </w:pPr>
      <w:r>
        <w:rPr>
          <w:rFonts w:hint="eastAsia"/>
        </w:rPr>
        <w:t>这一类笔记包括但不限于：示意图、流程图、图表、符号和个人标记等。</w:t>
      </w:r>
    </w:p>
    <w:p>
      <w:pPr>
        <w:snapToGrid w:val="0"/>
        <w:ind w:firstLine="480" w:firstLineChars="200"/>
      </w:pPr>
      <w:r>
        <w:rPr>
          <w:rFonts w:hint="eastAsia"/>
        </w:rPr>
        <w:t>对于示意图，由于时间的关系，或是个人绘图技术的限制，可以不必非常的逼真和规范。甚至可以为了突出要点而夸大图形的特征，必要时，还可以加以文字提示。这样将知识要点更加一目了然地展示出来，记忆更深。尤其当教材上通篇都是文字的时候，用简单的图画概括文字的内容对于学习记忆有着意想不到的效果。</w:t>
      </w:r>
    </w:p>
    <w:p>
      <w:pPr>
        <w:snapToGrid w:val="0"/>
        <w:ind w:firstLine="360"/>
        <w:jc w:val="center"/>
      </w:pPr>
      <w:r>
        <w:rPr>
          <w:rFonts w:hint="eastAsia"/>
          <w:color w:val="0D0D0D"/>
          <w:sz w:val="18"/>
          <w:szCs w:val="18"/>
        </w:rPr>
        <w:t>图1-12图像笔记示意图</w:t>
      </w:r>
      <w:r>
        <mc:AlternateContent>
          <mc:Choice Requires="wps">
            <w:drawing>
              <wp:anchor distT="0" distB="0" distL="114300" distR="114300" simplePos="0" relativeHeight="251679744" behindDoc="0" locked="0" layoutInCell="1" allowOverlap="1">
                <wp:simplePos x="0" y="0"/>
                <wp:positionH relativeFrom="column">
                  <wp:posOffset>547370</wp:posOffset>
                </wp:positionH>
                <wp:positionV relativeFrom="paragraph">
                  <wp:posOffset>3020695</wp:posOffset>
                </wp:positionV>
                <wp:extent cx="4502150" cy="231775"/>
                <wp:effectExtent l="0" t="0" r="0" b="0"/>
                <wp:wrapTopAndBottom/>
                <wp:docPr id="138" name="文本框 138"/>
                <wp:cNvGraphicFramePr/>
                <a:graphic xmlns:a="http://schemas.openxmlformats.org/drawingml/2006/main">
                  <a:graphicData uri="http://schemas.microsoft.com/office/word/2010/wordprocessingShape">
                    <wps:wsp>
                      <wps:cNvSpPr txBox="1"/>
                      <wps:spPr>
                        <a:xfrm>
                          <a:off x="0" y="0"/>
                          <a:ext cx="4502150" cy="231775"/>
                        </a:xfrm>
                        <a:prstGeom prst="rect">
                          <a:avLst/>
                        </a:prstGeom>
                        <a:solidFill>
                          <a:prstClr val="white"/>
                        </a:solidFill>
                        <a:ln>
                          <a:noFill/>
                        </a:ln>
                      </wps:spPr>
                      <wps:txbx>
                        <w:txbxContent>
                          <w:p>
                            <w:pPr>
                              <w:pStyle w:val="9"/>
                              <w:ind w:firstLine="360"/>
                              <w:jc w:val="center"/>
                              <w:rPr>
                                <w:rFonts w:ascii="宋体" w:hAnsi="宋体" w:eastAsia="宋体"/>
                                <w:b/>
                                <w:color w:val="0D0D0D"/>
                                <w:sz w:val="18"/>
                                <w:szCs w:val="18"/>
                              </w:rPr>
                            </w:pPr>
                            <w:r>
                              <w:rPr>
                                <w:rFonts w:hint="eastAsia" w:ascii="宋体" w:hAnsi="宋体" w:eastAsia="宋体"/>
                                <w:color w:val="0D0D0D"/>
                                <w:sz w:val="18"/>
                                <w:szCs w:val="18"/>
                              </w:rPr>
                              <w:t xml:space="preserve"> </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43.1pt;margin-top:237.85pt;height:18.25pt;width:354.5pt;mso-wrap-distance-bottom:0pt;mso-wrap-distance-top:0pt;z-index:251679744;mso-width-relative:page;mso-height-relative:page;" fillcolor="#FFFFFF" filled="t" stroked="f" coordsize="21600,21600" o:gfxdata="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Donf02QAAAAoBAAAPAAAAAAAAAAEAIAAAACIAAABk&#10;cnMvZG93bnJldi54bWxQSwECFAAUAAAACACHTuJAmLNfZj4CAAB5BAAADgAAAAAAAAABACAAAAAo&#10;AQAAZHJzL2Uyb0RvYy54bWxQSwUGAAAAAAYABgBZAQAA2AUAAAAA&#10;">
                <v:fill on="t" focussize="0,0"/>
                <v:stroke on="f"/>
                <v:imagedata o:title=""/>
                <o:lock v:ext="edit" aspectratio="f"/>
                <v:textbox inset="0mm,0mm,0mm,0mm">
                  <w:txbxContent>
                    <w:p>
                      <w:pPr>
                        <w:pStyle w:val="9"/>
                        <w:ind w:firstLine="360"/>
                        <w:jc w:val="center"/>
                        <w:rPr>
                          <w:rFonts w:ascii="宋体" w:hAnsi="宋体" w:eastAsia="宋体"/>
                          <w:b/>
                          <w:color w:val="0D0D0D"/>
                          <w:sz w:val="18"/>
                          <w:szCs w:val="18"/>
                        </w:rPr>
                      </w:pPr>
                      <w:r>
                        <w:rPr>
                          <w:rFonts w:hint="eastAsia" w:ascii="宋体" w:hAnsi="宋体" w:eastAsia="宋体"/>
                          <w:color w:val="0D0D0D"/>
                          <w:sz w:val="18"/>
                          <w:szCs w:val="18"/>
                        </w:rPr>
                        <w:t xml:space="preserve"> </w:t>
                      </w:r>
                    </w:p>
                  </w:txbxContent>
                </v:textbox>
                <w10:wrap type="topAndBottom"/>
              </v:shape>
            </w:pict>
          </mc:Fallback>
        </mc:AlternateContent>
      </w:r>
      <w:r>
        <w:rPr>
          <w:b/>
        </w:rPr>
        <w:drawing>
          <wp:anchor distT="0" distB="0" distL="114300" distR="114300" simplePos="0" relativeHeight="251662336" behindDoc="0" locked="0" layoutInCell="1" allowOverlap="1">
            <wp:simplePos x="0" y="0"/>
            <wp:positionH relativeFrom="column">
              <wp:posOffset>586105</wp:posOffset>
            </wp:positionH>
            <wp:positionV relativeFrom="paragraph">
              <wp:posOffset>86995</wp:posOffset>
            </wp:positionV>
            <wp:extent cx="4090035" cy="2552700"/>
            <wp:effectExtent l="0" t="0" r="9525" b="0"/>
            <wp:wrapTopAndBottom/>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noChangeArrowheads="1"/>
                    </pic:cNvPicPr>
                  </pic:nvPicPr>
                  <pic:blipFill>
                    <a:blip r:embed="rId14" cstate="print">
                      <a:extLst>
                        <a:ext uri="{28A0092B-C50C-407E-A947-70E740481C1C}">
                          <a14:useLocalDpi xmlns:a14="http://schemas.microsoft.com/office/drawing/2010/main" val="0"/>
                        </a:ext>
                      </a:extLst>
                    </a:blip>
                    <a:srcRect l="9506" t="13680" r="5914" b="7797"/>
                    <a:stretch>
                      <a:fillRect/>
                    </a:stretch>
                  </pic:blipFill>
                  <pic:spPr>
                    <a:xfrm>
                      <a:off x="0" y="0"/>
                      <a:ext cx="4090035" cy="2552700"/>
                    </a:xfrm>
                    <a:prstGeom prst="rect">
                      <a:avLst/>
                    </a:prstGeom>
                    <a:noFill/>
                    <a:ln>
                      <a:noFill/>
                    </a:ln>
                  </pic:spPr>
                </pic:pic>
              </a:graphicData>
            </a:graphic>
          </wp:anchor>
        </w:drawing>
      </w:r>
      <w:r>
        <w:rPr>
          <w:color w:val="0D0D0D"/>
          <w:sz w:val="18"/>
          <w:szCs w:val="18"/>
        </w:rPr>
        <w:t>—</w:t>
      </w:r>
      <w:r>
        <w:rPr>
          <w:rFonts w:hint="eastAsia"/>
          <w:color w:val="0D0D0D"/>
          <w:sz w:val="18"/>
          <w:szCs w:val="18"/>
        </w:rPr>
        <w:t>来源？</w:t>
      </w:r>
    </w:p>
    <w:p>
      <w:pPr>
        <w:snapToGrid w:val="0"/>
        <w:ind w:firstLine="480" w:firstLineChars="200"/>
      </w:pPr>
      <w:r>
        <w:rPr>
          <w:rFonts w:hint="eastAsia"/>
        </w:rPr>
        <w:t>如图所示，在笔记上随手画一个非常简单的示意图，把特点夸大画在其中，并在旁边简略记录文字要点。</w:t>
      </w:r>
    </w:p>
    <w:p>
      <w:pPr>
        <w:snapToGrid w:val="0"/>
        <w:ind w:firstLine="480" w:firstLineChars="200"/>
        <w:rPr>
          <w:color w:val="FF0000"/>
        </w:rPr>
      </w:pPr>
      <w:r>
        <mc:AlternateContent>
          <mc:Choice Requires="wps">
            <w:drawing>
              <wp:anchor distT="0" distB="0" distL="114300" distR="114300" simplePos="0" relativeHeight="251680768" behindDoc="0" locked="0" layoutInCell="1" allowOverlap="1">
                <wp:simplePos x="0" y="0"/>
                <wp:positionH relativeFrom="column">
                  <wp:posOffset>486410</wp:posOffset>
                </wp:positionH>
                <wp:positionV relativeFrom="paragraph">
                  <wp:posOffset>3463925</wp:posOffset>
                </wp:positionV>
                <wp:extent cx="4564380" cy="254000"/>
                <wp:effectExtent l="0" t="0" r="7620" b="0"/>
                <wp:wrapTopAndBottom/>
                <wp:docPr id="139" name="文本框 139"/>
                <wp:cNvGraphicFramePr/>
                <a:graphic xmlns:a="http://schemas.openxmlformats.org/drawingml/2006/main">
                  <a:graphicData uri="http://schemas.microsoft.com/office/word/2010/wordprocessingShape">
                    <wps:wsp>
                      <wps:cNvSpPr txBox="1"/>
                      <wps:spPr>
                        <a:xfrm>
                          <a:off x="0" y="0"/>
                          <a:ext cx="4564380" cy="254000"/>
                        </a:xfrm>
                        <a:prstGeom prst="rect">
                          <a:avLst/>
                        </a:prstGeom>
                        <a:solidFill>
                          <a:prstClr val="white"/>
                        </a:solidFill>
                        <a:ln>
                          <a:noFill/>
                        </a:ln>
                      </wps:spPr>
                      <wps:txbx>
                        <w:txbxContent>
                          <w:p>
                            <w:pPr>
                              <w:pStyle w:val="9"/>
                              <w:ind w:firstLine="360"/>
                              <w:jc w:val="center"/>
                              <w:rPr>
                                <w:rFonts w:ascii="宋体" w:hAnsi="宋体" w:eastAsia="宋体"/>
                                <w:sz w:val="18"/>
                                <w:szCs w:val="18"/>
                              </w:rPr>
                            </w:pPr>
                            <w:r>
                              <w:rPr>
                                <w:rFonts w:hint="eastAsia" w:ascii="宋体" w:hAnsi="宋体" w:eastAsia="宋体"/>
                                <w:sz w:val="18"/>
                                <w:szCs w:val="18"/>
                              </w:rPr>
                              <w:t>图1-13流程化笔记示意图</w:t>
                            </w:r>
                            <w:r>
                              <w:rPr>
                                <w:rFonts w:ascii="宋体" w:hAnsi="宋体" w:eastAsia="宋体"/>
                                <w:sz w:val="18"/>
                                <w:szCs w:val="18"/>
                              </w:rPr>
                              <w:t>—</w:t>
                            </w:r>
                            <w:r>
                              <w:rPr>
                                <w:rFonts w:hint="eastAsia" w:ascii="宋体" w:hAnsi="宋体" w:eastAsia="宋体"/>
                                <w:sz w:val="18"/>
                                <w:szCs w:val="18"/>
                              </w:rPr>
                              <w:t xml:space="preserve">来源？ </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38.3pt;margin-top:272.75pt;height:20pt;width:359.4pt;mso-wrap-distance-bottom:0pt;mso-wrap-distance-top:0pt;z-index:251680768;mso-width-relative:page;mso-height-relative:page;" fillcolor="#FFFFFF" filled="t" stroked="f" coordsize="21600,21600" o:gfxdata="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e7Ikm9oAAAAKAQAADwAAAAAAAAABACAAAAAi&#10;AAAAZHJzL2Rvd25yZXYueG1sUEsBAhQAFAAAAAgAh07iQJFEw8tBAgAAeQQAAA4AAAAAAAAAAQAg&#10;AAAAKQEAAGRycy9lMm9Eb2MueG1sUEsFBgAAAAAGAAYAWQEAANwFAAAAAA==&#10;">
                <v:fill on="t" focussize="0,0"/>
                <v:stroke on="f"/>
                <v:imagedata o:title=""/>
                <o:lock v:ext="edit" aspectratio="f"/>
                <v:textbox inset="0mm,0mm,0mm,0mm" style="mso-fit-shape-to-text:t;">
                  <w:txbxContent>
                    <w:p>
                      <w:pPr>
                        <w:pStyle w:val="9"/>
                        <w:ind w:firstLine="360"/>
                        <w:jc w:val="center"/>
                        <w:rPr>
                          <w:rFonts w:ascii="宋体" w:hAnsi="宋体" w:eastAsia="宋体"/>
                          <w:sz w:val="18"/>
                          <w:szCs w:val="18"/>
                        </w:rPr>
                      </w:pPr>
                      <w:r>
                        <w:rPr>
                          <w:rFonts w:hint="eastAsia" w:ascii="宋体" w:hAnsi="宋体" w:eastAsia="宋体"/>
                          <w:sz w:val="18"/>
                          <w:szCs w:val="18"/>
                        </w:rPr>
                        <w:t>图1-13流程化笔记示意图</w:t>
                      </w:r>
                      <w:r>
                        <w:rPr>
                          <w:rFonts w:ascii="宋体" w:hAnsi="宋体" w:eastAsia="宋体"/>
                          <w:sz w:val="18"/>
                          <w:szCs w:val="18"/>
                        </w:rPr>
                        <w:t>—</w:t>
                      </w:r>
                      <w:r>
                        <w:rPr>
                          <w:rFonts w:hint="eastAsia" w:ascii="宋体" w:hAnsi="宋体" w:eastAsia="宋体"/>
                          <w:sz w:val="18"/>
                          <w:szCs w:val="18"/>
                        </w:rPr>
                        <w:t xml:space="preserve">来源？ </w:t>
                      </w:r>
                    </w:p>
                  </w:txbxContent>
                </v:textbox>
                <w10:wrap type="topAndBottom"/>
              </v:shape>
            </w:pict>
          </mc:Fallback>
        </mc:AlternateContent>
      </w:r>
      <w:r>
        <w:drawing>
          <wp:anchor distT="0" distB="0" distL="114300" distR="114300" simplePos="0" relativeHeight="251661312" behindDoc="0" locked="0" layoutInCell="1" allowOverlap="1">
            <wp:simplePos x="0" y="0"/>
            <wp:positionH relativeFrom="column">
              <wp:posOffset>546735</wp:posOffset>
            </wp:positionH>
            <wp:positionV relativeFrom="paragraph">
              <wp:posOffset>863600</wp:posOffset>
            </wp:positionV>
            <wp:extent cx="4425950" cy="2540000"/>
            <wp:effectExtent l="76200" t="76200" r="127000" b="127000"/>
            <wp:wrapTopAndBottom/>
            <wp:docPr id="163" name="图片 163"/>
            <wp:cNvGraphicFramePr/>
            <a:graphic xmlns:a="http://schemas.openxmlformats.org/drawingml/2006/main">
              <a:graphicData uri="http://schemas.openxmlformats.org/drawingml/2006/picture">
                <pic:pic xmlns:pic="http://schemas.openxmlformats.org/drawingml/2006/picture">
                  <pic:nvPicPr>
                    <pic:cNvPr id="163" name="图片 163"/>
                    <pic:cNvPicPr/>
                  </pic:nvPicPr>
                  <pic:blipFill>
                    <a:blip r:embed="rId15" cstate="print">
                      <a:extLst>
                        <a:ext uri="{BEBA8EAE-BF5A-486C-A8C5-ECC9F3942E4B}">
                          <a14:imgProps xmlns:a14="http://schemas.microsoft.com/office/drawing/2010/main">
                            <a14:imgLayer r:embed="rId16">
                              <a14:imgEffect>
                                <a14:saturation sat="0"/>
                              </a14:imgEffect>
                            </a14:imgLayer>
                          </a14:imgProps>
                        </a:ext>
                        <a:ext uri="{28A0092B-C50C-407E-A947-70E740481C1C}">
                          <a14:useLocalDpi xmlns:a14="http://schemas.microsoft.com/office/drawing/2010/main" val="0"/>
                        </a:ext>
                      </a:extLst>
                    </a:blip>
                    <a:srcRect l="10113" t="49558" r="9343" b="18766"/>
                    <a:stretch>
                      <a:fillRect/>
                    </a:stretch>
                  </pic:blipFill>
                  <pic:spPr>
                    <a:xfrm>
                      <a:off x="0" y="0"/>
                      <a:ext cx="4425950" cy="254000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r>
        <w:rPr>
          <w:rFonts w:hint="eastAsia"/>
        </w:rPr>
        <w:t>使用流程图、关系图等，着重表示内容的逻辑性和顺序性，简化笔记内容，提高记忆能力。当课堂上老师讲课进度很快时，非常适合用这种方法记笔记</w:t>
      </w:r>
      <w:r>
        <w:rPr>
          <w:rFonts w:hint="eastAsia"/>
          <w:color w:val="FF0000"/>
        </w:rPr>
        <w:t>。</w:t>
      </w:r>
    </w:p>
    <w:p>
      <w:pPr>
        <w:snapToGrid w:val="0"/>
        <w:ind w:firstLine="480" w:firstLineChars="200"/>
      </w:pPr>
      <w:r>
        <w:rPr>
          <w:rFonts w:hint="eastAsia"/>
        </w:rPr>
        <w:t>图表也是笔记中非常有效的工具。图表可以清晰地展现不同事物间的普遍规律和相互之间的差异，记录也很方便。很多老师在上课过程中也会整理图表作为示教工具，利于学生更好地理解和记录。</w:t>
      </w:r>
    </w:p>
    <w:p>
      <w:pPr>
        <w:snapToGrid w:val="0"/>
        <w:ind w:firstLine="480" w:firstLineChars="200"/>
      </w:pPr>
    </w:p>
    <w:p>
      <w:pPr>
        <w:snapToGrid w:val="0"/>
      </w:pPr>
      <w:r>
        <w:rPr>
          <w:rFonts w:hint="eastAsia"/>
        </w:rPr>
        <w:t xml:space="preserve">    </w:t>
      </w:r>
      <w:r>
        <w:drawing>
          <wp:anchor distT="0" distB="0" distL="114300" distR="114300" simplePos="0" relativeHeight="251663360" behindDoc="0" locked="0" layoutInCell="1" allowOverlap="1">
            <wp:simplePos x="0" y="0"/>
            <wp:positionH relativeFrom="column">
              <wp:align>center</wp:align>
            </wp:positionH>
            <wp:positionV relativeFrom="paragraph">
              <wp:posOffset>833120</wp:posOffset>
            </wp:positionV>
            <wp:extent cx="4211320" cy="6203950"/>
            <wp:effectExtent l="0" t="0" r="0" b="6350"/>
            <wp:wrapTopAndBottom/>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12646" cy="6205393"/>
                    </a:xfrm>
                    <a:prstGeom prst="rect">
                      <a:avLst/>
                    </a:prstGeom>
                  </pic:spPr>
                </pic:pic>
              </a:graphicData>
            </a:graphic>
          </wp:anchor>
        </w:drawing>
      </w:r>
      <w:r>
        <w:rPr>
          <w:rFonts w:hint="eastAsia"/>
        </w:rPr>
        <w:t>此外，图形化的笔记还包括自己独特的符号和简记标志，可以用线、箭头、图形等来表示表示笔记中的逻辑关系。在课后的复习中，使用有颜色的笔迹标注和修订，也有助于记忆。</w:t>
      </w:r>
    </w:p>
    <w:p>
      <w:pPr>
        <w:snapToGrid w:val="0"/>
        <w:ind w:firstLine="360"/>
        <w:jc w:val="center"/>
        <w:rPr>
          <w:bCs/>
          <w:sz w:val="18"/>
          <w:szCs w:val="18"/>
        </w:rPr>
      </w:pPr>
      <w:r>
        <w:rPr>
          <w:rFonts w:hint="eastAsia"/>
          <w:bCs/>
          <w:sz w:val="18"/>
          <w:szCs w:val="18"/>
        </w:rPr>
        <w:t>图1-14 牙体牙髓病学笔记-来自华西口腔医学院2016级学生赵一凡所做笔记</w:t>
      </w:r>
    </w:p>
    <w:p>
      <w:pPr>
        <w:snapToGrid w:val="0"/>
        <w:ind w:firstLine="482" w:firstLineChars="200"/>
        <w:rPr>
          <w:b/>
        </w:rPr>
      </w:pPr>
      <w:r>
        <w:rPr>
          <w:rFonts w:hint="eastAsia"/>
          <w:b/>
        </w:rPr>
        <w:t>（</w:t>
      </w:r>
      <w:r>
        <w:rPr>
          <w:b/>
        </w:rPr>
        <w:t>2</w:t>
      </w:r>
      <w:r>
        <w:rPr>
          <w:rFonts w:hint="eastAsia"/>
          <w:b/>
        </w:rPr>
        <w:t>）思维导图</w:t>
      </w:r>
    </w:p>
    <w:p>
      <w:pPr>
        <w:snapToGrid w:val="0"/>
        <w:ind w:firstLine="480" w:firstLineChars="200"/>
      </w:pPr>
      <w:r>
        <w:rPr>
          <w:rFonts w:hint="eastAsia"/>
        </w:rPr>
        <w:t>思维导图是表达发散性思维的有效图形工具。它运用图文并重的技巧，把各级主题的关系用相互隶属或并列等相关的层级图表现出来，把主题关键词与图像、颜色等建立记忆链接。</w:t>
      </w:r>
    </w:p>
    <w:p>
      <w:pPr>
        <w:snapToGrid w:val="0"/>
        <w:ind w:firstLine="480" w:firstLineChars="200"/>
      </w:pPr>
      <w:r>
        <w:rPr>
          <w:rFonts w:hint="eastAsia"/>
        </w:rPr>
        <w:t>学习内容富有逻辑性、各要素之间关联度高时，非常适合使用思维导图记录。思维导图反应的是思维和记忆的过程，在建立思维导图后，同学们在回想知识点、应用知识点时，完全可以根据导图的路线进行思考。如医学学科疾病的病因、病理、诊断、治疗等方面的内容逻辑性强，关联度高，非常适合这种方法。但建立思维导图需要自身对于学习内容有了一定的了解，因此思维导图适用于复习和整理笔记。</w:t>
      </w:r>
    </w:p>
    <w:p>
      <w:pPr>
        <w:snapToGrid w:val="0"/>
        <w:ind w:firstLine="480" w:firstLineChars="200"/>
      </w:pPr>
      <w:r>
        <w:drawing>
          <wp:anchor distT="0" distB="0" distL="114300" distR="114300" simplePos="0" relativeHeight="251664384" behindDoc="0" locked="0" layoutInCell="1" allowOverlap="1">
            <wp:simplePos x="0" y="0"/>
            <wp:positionH relativeFrom="column">
              <wp:posOffset>1152525</wp:posOffset>
            </wp:positionH>
            <wp:positionV relativeFrom="paragraph">
              <wp:posOffset>1339850</wp:posOffset>
            </wp:positionV>
            <wp:extent cx="3056890" cy="4932045"/>
            <wp:effectExtent l="0" t="0" r="0" b="1905"/>
            <wp:wrapTopAndBottom/>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56890" cy="4932045"/>
                    </a:xfrm>
                    <a:prstGeom prst="rect">
                      <a:avLst/>
                    </a:prstGeom>
                  </pic:spPr>
                </pic:pic>
              </a:graphicData>
            </a:graphic>
          </wp:anchor>
        </w:drawing>
      </w:r>
      <w:r>
        <w:rPr>
          <w:rFonts w:hint="eastAsia"/>
        </w:rPr>
        <w:t>思维导图可以通过手绘或者使用现有软件制作。思维导图的绘制软件很多，比如</w:t>
      </w:r>
      <w:r>
        <w:t>Xmind</w:t>
      </w:r>
      <w:r>
        <w:rPr>
          <w:rFonts w:hint="eastAsia"/>
        </w:rPr>
        <w:t>，</w:t>
      </w:r>
      <w:r>
        <w:t>MindManager</w:t>
      </w:r>
      <w:r>
        <w:rPr>
          <w:rFonts w:hint="eastAsia"/>
        </w:rPr>
        <w:t>，</w:t>
      </w:r>
      <w:r>
        <w:t>Freemind</w:t>
      </w:r>
      <w:r>
        <w:rPr>
          <w:rFonts w:hint="eastAsia"/>
        </w:rPr>
        <w:t>，幕布等。（特别提醒：</w:t>
      </w:r>
      <w:r>
        <w:t>Xmind</w:t>
      </w:r>
      <w:r>
        <w:rPr>
          <w:rFonts w:hint="eastAsia"/>
        </w:rPr>
        <w:t>已经纳入四川大学正版化平台(</w:t>
      </w:r>
      <w:r>
        <w:fldChar w:fldCharType="begin"/>
      </w:r>
      <w:r>
        <w:instrText xml:space="preserve"> HYPERLINK "https://ua.scu.edu.cn/login?locale=zh_cn&amp;service=https://soft.scu.edu.cn" </w:instrText>
      </w:r>
      <w:r>
        <w:fldChar w:fldCharType="separate"/>
      </w:r>
      <w:r>
        <w:rPr>
          <w:rStyle w:val="27"/>
        </w:rPr>
        <w:t>https://ua.scu.edu.cn/login?locale=zh_cn&amp;service=https://soft.scu.edu.cn</w:t>
      </w:r>
      <w:r>
        <w:rPr>
          <w:rStyle w:val="27"/>
        </w:rPr>
        <w:fldChar w:fldCharType="end"/>
      </w:r>
      <w:r>
        <w:rPr>
          <w:rFonts w:hint="eastAsia"/>
        </w:rPr>
        <w:t>)了呦！）</w:t>
      </w:r>
    </w:p>
    <w:p>
      <w:pPr>
        <w:ind w:firstLine="360"/>
        <w:jc w:val="center"/>
        <w:rPr>
          <w:rFonts w:ascii="等线 Light" w:hAnsi="等线 Light" w:eastAsia="黑体" w:cs="Times New Roman"/>
          <w:b/>
          <w:sz w:val="20"/>
          <w:szCs w:val="20"/>
        </w:rPr>
      </w:pPr>
      <w:r>
        <w:rPr>
          <w:rFonts w:hint="eastAsia" w:cs="Times New Roman"/>
          <w:sz w:val="18"/>
          <w:szCs w:val="18"/>
        </w:rPr>
        <w:t>图1-</w:t>
      </w:r>
      <w:r>
        <w:rPr>
          <w:rFonts w:cs="Times New Roman"/>
          <w:sz w:val="18"/>
          <w:szCs w:val="18"/>
        </w:rPr>
        <w:t>1</w:t>
      </w:r>
      <w:r>
        <w:rPr>
          <w:rFonts w:hint="eastAsia" w:cs="Times New Roman"/>
          <w:sz w:val="18"/>
          <w:szCs w:val="18"/>
        </w:rPr>
        <w:t>5</w:t>
      </w:r>
      <w:r>
        <w:rPr>
          <w:rFonts w:cs="Times New Roman"/>
          <w:sz w:val="18"/>
          <w:szCs w:val="18"/>
        </w:rPr>
        <w:t xml:space="preserve"> </w:t>
      </w:r>
      <w:r>
        <w:rPr>
          <w:rFonts w:hint="eastAsia" w:cs="Times New Roman"/>
          <w:sz w:val="18"/>
          <w:szCs w:val="18"/>
        </w:rPr>
        <w:t>思维导图示意图-来自华西口腔医学院</w:t>
      </w:r>
      <w:r>
        <w:rPr>
          <w:rFonts w:cs="Times New Roman"/>
          <w:sz w:val="18"/>
          <w:szCs w:val="18"/>
        </w:rPr>
        <w:t>2016级学生赵一凡所做笔记</w:t>
      </w:r>
    </w:p>
    <w:p>
      <w:pPr>
        <w:snapToGrid w:val="0"/>
        <w:ind w:firstLine="360"/>
        <w:rPr>
          <w:rFonts w:ascii="等线 Light" w:hAnsi="等线 Light" w:eastAsia="黑体" w:cs="Times New Roman"/>
          <w:sz w:val="18"/>
          <w:szCs w:val="18"/>
        </w:rPr>
      </w:pPr>
    </w:p>
    <w:p>
      <w:pPr>
        <w:snapToGrid w:val="0"/>
        <w:ind w:firstLine="482" w:firstLineChars="200"/>
        <w:rPr>
          <w:b/>
        </w:rPr>
      </w:pPr>
      <w:r>
        <w:rPr>
          <w:rFonts w:hint="eastAsia"/>
          <w:b/>
        </w:rPr>
        <w:t>（</w:t>
      </w:r>
      <w:r>
        <w:rPr>
          <w:b/>
        </w:rPr>
        <w:t>3</w:t>
      </w:r>
      <w:r>
        <w:rPr>
          <w:rFonts w:hint="eastAsia"/>
          <w:b/>
        </w:rPr>
        <w:t>）康奈尔笔记法</w:t>
      </w:r>
    </w:p>
    <w:p>
      <w:pPr>
        <w:snapToGrid w:val="0"/>
        <w:ind w:firstLine="480" w:firstLineChars="200"/>
      </w:pPr>
      <w:r>
        <w:rPr>
          <w:rFonts w:hint="eastAsia"/>
        </w:rPr>
        <w:t>康奈尔笔记法是一种很流行的笔记方法。它侧重于笔记的反复使用，需要记录者不断丰富笔记内容，总结资料，加深记忆。</w:t>
      </w:r>
    </w:p>
    <w:p>
      <w:pPr>
        <w:snapToGrid w:val="0"/>
        <w:ind w:firstLine="480" w:firstLineChars="200"/>
      </w:pPr>
      <w:r>
        <w:rPr>
          <w:rFonts w:hint="eastAsia"/>
        </w:rPr>
        <w:t>康奈尔笔记法把一页纸分成了三部分：右上最大的空间是平时做笔记的地方，按照平时的习惯记录即可。左边那竖着的一条空间叫做“线索栏”，用来归纳右边的内容，理清笔记主体的逻辑关系，在后续复习中使用，这样一方面可以复习学习内容，另一方面也可以帮助理清头绪。下面横着的一栏是笔记的总结，用一两句话总结这页记录的内容，是笔记内容的极度浓缩和升华，同时也可以作为本页内容的补充，这一栏是在复习阶段回顾笔记时所书写和使用。</w:t>
      </w:r>
    </w:p>
    <w:p>
      <w:pPr>
        <w:snapToGrid w:val="0"/>
        <w:ind w:firstLine="480" w:firstLineChars="200"/>
      </w:pPr>
      <w:r>
        <w:rPr>
          <w:rFonts w:hint="eastAsia"/>
        </w:rPr>
        <w:t>需要注意的是，康奈尔笔记法的重点不在于笔记的格式，而是强调笔记的回顾和更新。</w:t>
      </w:r>
    </w:p>
    <w:p>
      <w:pPr>
        <w:snapToGrid w:val="0"/>
        <w:ind w:firstLine="480" w:firstLineChars="200"/>
      </w:pPr>
      <w:r>
        <mc:AlternateContent>
          <mc:Choice Requires="wps">
            <w:drawing>
              <wp:anchor distT="0" distB="0" distL="114300" distR="114300" simplePos="0" relativeHeight="251695104" behindDoc="0" locked="0" layoutInCell="1" allowOverlap="1">
                <wp:simplePos x="0" y="0"/>
                <wp:positionH relativeFrom="column">
                  <wp:posOffset>876300</wp:posOffset>
                </wp:positionH>
                <wp:positionV relativeFrom="paragraph">
                  <wp:posOffset>41275</wp:posOffset>
                </wp:positionV>
                <wp:extent cx="415925" cy="666750"/>
                <wp:effectExtent l="0" t="0" r="22225" b="19050"/>
                <wp:wrapNone/>
                <wp:docPr id="307" name="文本框 2"/>
                <wp:cNvGraphicFramePr/>
                <a:graphic xmlns:a="http://schemas.openxmlformats.org/drawingml/2006/main">
                  <a:graphicData uri="http://schemas.microsoft.com/office/word/2010/wordprocessingShape">
                    <wps:wsp>
                      <wps:cNvSpPr txBox="1">
                        <a:spLocks noChangeArrowheads="1"/>
                      </wps:cNvSpPr>
                      <wps:spPr bwMode="auto">
                        <a:xfrm>
                          <a:off x="0" y="0"/>
                          <a:ext cx="415925" cy="666750"/>
                        </a:xfrm>
                        <a:prstGeom prst="rect">
                          <a:avLst/>
                        </a:prstGeom>
                        <a:solidFill>
                          <a:srgbClr val="FFFFFF"/>
                        </a:solidFill>
                        <a:ln w="9525">
                          <a:solidFill>
                            <a:srgbClr val="000000"/>
                          </a:solidFill>
                          <a:miter lim="800000"/>
                        </a:ln>
                      </wps:spPr>
                      <wps:txbx>
                        <w:txbxContent>
                          <w:p>
                            <w:r>
                              <w:rPr>
                                <w:rFonts w:hint="eastAsia"/>
                              </w:rPr>
                              <w:t>归纳</w:t>
                            </w: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69pt;margin-top:3.25pt;height:52.5pt;width:32.75pt;z-index:251695104;mso-width-relative:page;mso-height-relative:page;" fillcolor="#FFFFFF" filled="t" stroked="t" coordsize="21600,21600" o:gfxdata="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dyFQX1wAAAAkBAAAPAAAAAAAAAAEAIAAAACIAAABkcnMvZG93&#10;bnJldi54bWxQSwECFAAUAAAACACHTuJAW8smNDoCAAB8BAAADgAAAAAAAAABACAAAAAmAQAAZHJz&#10;L2Uyb0RvYy54bWxQSwUGAAAAAAYABgBZAQAA0gUAAAAA&#10;">
                <v:fill on="t" focussize="0,0"/>
                <v:stroke color="#000000" miterlimit="8" joinstyle="miter"/>
                <v:imagedata o:title=""/>
                <o:lock v:ext="edit" aspectratio="f"/>
                <v:textbox>
                  <w:txbxContent>
                    <w:p>
                      <w:r>
                        <w:rPr>
                          <w:rFonts w:hint="eastAsia"/>
                        </w:rPr>
                        <w:t>归纳</w:t>
                      </w:r>
                    </w:p>
                  </w:txbxContent>
                </v:textbox>
              </v:shape>
            </w:pict>
          </mc:Fallback>
        </mc:AlternateContent>
      </w:r>
      <w:r>
        <w:drawing>
          <wp:anchor distT="0" distB="0" distL="114300" distR="114300" simplePos="0" relativeHeight="251710464" behindDoc="0" locked="0" layoutInCell="1" allowOverlap="1">
            <wp:simplePos x="0" y="0"/>
            <wp:positionH relativeFrom="column">
              <wp:posOffset>1990725</wp:posOffset>
            </wp:positionH>
            <wp:positionV relativeFrom="paragraph">
              <wp:posOffset>117475</wp:posOffset>
            </wp:positionV>
            <wp:extent cx="1633855" cy="2127250"/>
            <wp:effectExtent l="76200" t="76200" r="137795" b="139700"/>
            <wp:wrapNone/>
            <wp:docPr id="166" name="图片 166"/>
            <wp:cNvGraphicFramePr/>
            <a:graphic xmlns:a="http://schemas.openxmlformats.org/drawingml/2006/main">
              <a:graphicData uri="http://schemas.openxmlformats.org/drawingml/2006/picture">
                <pic:pic xmlns:pic="http://schemas.openxmlformats.org/drawingml/2006/picture">
                  <pic:nvPicPr>
                    <pic:cNvPr id="166" name="图片 166"/>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1633855" cy="212725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p>
    <w:p>
      <w:pPr>
        <w:snapToGrid w:val="0"/>
        <w:ind w:firstLine="480" w:firstLineChars="200"/>
      </w:pPr>
      <w:r>
        <mc:AlternateContent>
          <mc:Choice Requires="wps">
            <w:drawing>
              <wp:anchor distT="0" distB="0" distL="114300" distR="114300" simplePos="0" relativeHeight="251694080" behindDoc="0" locked="0" layoutInCell="1" allowOverlap="1">
                <wp:simplePos x="0" y="0"/>
                <wp:positionH relativeFrom="column">
                  <wp:posOffset>1366520</wp:posOffset>
                </wp:positionH>
                <wp:positionV relativeFrom="paragraph">
                  <wp:posOffset>197485</wp:posOffset>
                </wp:positionV>
                <wp:extent cx="504190" cy="105410"/>
                <wp:effectExtent l="38100" t="57150" r="29210" b="27940"/>
                <wp:wrapNone/>
                <wp:docPr id="27" name="直接箭头连接符 27"/>
                <wp:cNvGraphicFramePr/>
                <a:graphic xmlns:a="http://schemas.openxmlformats.org/drawingml/2006/main">
                  <a:graphicData uri="http://schemas.microsoft.com/office/word/2010/wordprocessingShape">
                    <wps:wsp>
                      <wps:cNvCnPr/>
                      <wps:spPr>
                        <a:xfrm flipH="1" flipV="1">
                          <a:off x="0" y="0"/>
                          <a:ext cx="504190" cy="10541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x y;margin-left:107.6pt;margin-top:15.55pt;height:8.3pt;width:39.7pt;z-index:251694080;mso-width-relative:page;mso-height-relative:page;" filled="f" stroked="t" coordsize="21600,21600" o:gfxdata="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jN+XM9cAAAAJAQAA&#10;DwAAAAAAAAABACAAAAAiAAAAZHJzL2Rvd25yZXYueG1sUEsBAhQAFAAAAAgAh07iQJIKbZkaAgAA&#10;+AMAAA4AAAAAAAAAAQAgAAAAJgEAAGRycy9lMm9Eb2MueG1sUEsFBgAAAAAGAAYAWQEAALIFAAAA&#10;AA==&#10;">
                <v:fill on="f" focussize="0,0"/>
                <v:stroke weight="0.5pt" color="#ED7D31 [3205]" miterlimit="8" joinstyle="miter" endarrow="open"/>
                <v:imagedata o:title=""/>
                <o:lock v:ext="edit" aspectratio="f"/>
              </v:shape>
            </w:pict>
          </mc:Fallback>
        </mc:AlternateContent>
      </w:r>
    </w:p>
    <w:p>
      <w:pPr>
        <w:snapToGrid w:val="0"/>
        <w:ind w:firstLine="480" w:firstLineChars="200"/>
      </w:pPr>
    </w:p>
    <w:p>
      <w:pPr>
        <w:snapToGrid w:val="0"/>
        <w:ind w:firstLine="480" w:firstLineChars="200"/>
      </w:pPr>
    </w:p>
    <w:p>
      <w:pPr>
        <w:snapToGrid w:val="0"/>
        <w:ind w:firstLine="480" w:firstLineChars="200"/>
      </w:pPr>
    </w:p>
    <w:p>
      <w:pPr>
        <w:ind w:firstLine="360"/>
        <w:jc w:val="center"/>
        <w:rPr>
          <w:rFonts w:cs="Times New Roman"/>
          <w:color w:val="0D0D0D"/>
          <w:sz w:val="18"/>
          <w:szCs w:val="18"/>
        </w:rPr>
      </w:pPr>
    </w:p>
    <w:p>
      <w:pPr>
        <w:ind w:firstLine="360"/>
        <w:jc w:val="center"/>
        <w:rPr>
          <w:rFonts w:cs="Times New Roman"/>
          <w:color w:val="0D0D0D"/>
          <w:sz w:val="18"/>
          <w:szCs w:val="18"/>
        </w:rPr>
      </w:pPr>
    </w:p>
    <w:p>
      <w:pPr>
        <w:ind w:firstLine="360"/>
        <w:jc w:val="center"/>
        <w:rPr>
          <w:rFonts w:cs="Times New Roman"/>
          <w:color w:val="0D0D0D"/>
          <w:sz w:val="18"/>
          <w:szCs w:val="18"/>
        </w:rPr>
      </w:pPr>
    </w:p>
    <w:p>
      <w:pPr>
        <w:ind w:firstLine="360"/>
        <w:jc w:val="center"/>
        <w:rPr>
          <w:rFonts w:cs="Times New Roman"/>
          <w:color w:val="0D0D0D"/>
          <w:sz w:val="18"/>
          <w:szCs w:val="18"/>
        </w:rPr>
      </w:pPr>
    </w:p>
    <w:p>
      <w:pPr>
        <w:ind w:firstLine="360"/>
        <w:jc w:val="center"/>
        <w:rPr>
          <w:rFonts w:ascii="等线 Light" w:hAnsi="等线 Light" w:eastAsia="黑体" w:cs="Times New Roman"/>
          <w:b/>
          <w:bCs/>
          <w:sz w:val="20"/>
          <w:szCs w:val="20"/>
        </w:rPr>
      </w:pPr>
      <w:r>
        <w:rPr>
          <w:rFonts w:hint="eastAsia" w:cs="Times New Roman"/>
          <w:color w:val="0D0D0D"/>
          <w:sz w:val="18"/>
          <w:szCs w:val="18"/>
        </w:rPr>
        <w:t>图1-16康奈尔笔记法示意图</w:t>
      </w:r>
    </w:p>
    <w:p>
      <w:pPr>
        <w:pStyle w:val="5"/>
      </w:pPr>
      <w:bookmarkStart w:id="42" w:name="_Toc18439"/>
      <w:bookmarkStart w:id="43" w:name="_Toc27448"/>
      <w:r>
        <w:t>2.</w:t>
      </w:r>
      <w:r>
        <w:rPr>
          <w:rFonts w:hint="eastAsia"/>
        </w:rPr>
        <w:t>手写还是用电子设备记录？</w:t>
      </w:r>
      <w:bookmarkEnd w:id="42"/>
      <w:bookmarkEnd w:id="43"/>
    </w:p>
    <w:p>
      <w:pPr>
        <w:snapToGrid w:val="0"/>
      </w:pPr>
      <w:r>
        <w:t xml:space="preserve">    </w:t>
      </w:r>
      <w:r>
        <w:rPr>
          <w:rFonts w:hint="eastAsia"/>
        </w:rPr>
        <w:t>笔记有</w:t>
      </w:r>
      <w:r>
        <w:rPr>
          <w:rFonts w:hint="eastAsia"/>
          <w:b/>
        </w:rPr>
        <w:t>手写版</w:t>
      </w:r>
      <w:r>
        <w:rPr>
          <w:rFonts w:hint="eastAsia"/>
        </w:rPr>
        <w:t>和</w:t>
      </w:r>
      <w:r>
        <w:rPr>
          <w:rFonts w:hint="eastAsia"/>
          <w:b/>
        </w:rPr>
        <w:t>电子版</w:t>
      </w:r>
      <w:r>
        <w:rPr>
          <w:rFonts w:hint="eastAsia"/>
        </w:rPr>
        <w:t>两种方式，两种方式各有优缺点。</w:t>
      </w:r>
    </w:p>
    <w:p>
      <w:pPr>
        <w:snapToGrid w:val="0"/>
        <w:ind w:firstLine="480" w:firstLineChars="200"/>
      </w:pPr>
      <w:r>
        <w:rPr>
          <w:rFonts w:hint="eastAsia"/>
        </w:rPr>
        <w:t>手写的笔记非常传统，对于现在的学生来说是从小一直练习和使用的，较为简单，对记笔记的其他因素的要求不高。</w:t>
      </w:r>
    </w:p>
    <w:p>
      <w:pPr>
        <w:snapToGrid w:val="0"/>
        <w:ind w:firstLine="482" w:firstLineChars="200"/>
        <w:rPr>
          <w:b/>
          <w:bCs/>
        </w:rPr>
      </w:pPr>
      <w:r>
        <w:rPr>
          <w:rFonts w:hint="eastAsia"/>
          <w:b/>
          <w:bCs/>
        </w:rPr>
        <w:t>优点</w:t>
      </w:r>
      <w:r>
        <w:rPr>
          <w:b/>
          <w:bCs/>
        </w:rPr>
        <w:t xml:space="preserve">: </w:t>
      </w:r>
    </w:p>
    <w:p>
      <w:pPr>
        <w:snapToGrid w:val="0"/>
        <w:ind w:firstLine="480" w:firstLineChars="200"/>
      </w:pPr>
      <w:r>
        <w:rPr>
          <w:rFonts w:hint="eastAsia" w:ascii="微软雅黑" w:hAnsi="微软雅黑" w:eastAsia="微软雅黑" w:cs="微软雅黑"/>
        </w:rPr>
        <w:t>①</w:t>
      </w:r>
      <w:r>
        <w:rPr>
          <w:rFonts w:hint="eastAsia"/>
        </w:rPr>
        <w:t>手写笔记更有写字的实感，对于思考和理解都有很大的帮助并且不容易分心。</w:t>
      </w:r>
    </w:p>
    <w:p>
      <w:pPr>
        <w:snapToGrid w:val="0"/>
        <w:ind w:firstLine="480" w:firstLineChars="200"/>
      </w:pPr>
      <w:r>
        <w:rPr>
          <w:rFonts w:hint="eastAsia" w:ascii="微软雅黑" w:hAnsi="微软雅黑" w:eastAsia="微软雅黑" w:cs="微软雅黑"/>
        </w:rPr>
        <w:t>②</w:t>
      </w:r>
      <w:r>
        <w:rPr>
          <w:rFonts w:hint="eastAsia"/>
        </w:rPr>
        <w:t>手写笔记上手最快，不需要考虑软件适应性问题。</w:t>
      </w:r>
    </w:p>
    <w:p>
      <w:pPr>
        <w:snapToGrid w:val="0"/>
        <w:ind w:firstLine="480" w:firstLineChars="200"/>
      </w:pPr>
      <w:r>
        <w:rPr>
          <w:rFonts w:hint="eastAsia" w:ascii="微软雅黑" w:hAnsi="微软雅黑" w:eastAsia="微软雅黑" w:cs="微软雅黑"/>
        </w:rPr>
        <w:t>③</w:t>
      </w:r>
      <w:r>
        <w:rPr>
          <w:rFonts w:hint="eastAsia"/>
        </w:rPr>
        <w:t>在教材等材料上标注，不仅记录效率高，还可以加深对教材的认识，有助于系统复习。</w:t>
      </w:r>
    </w:p>
    <w:p>
      <w:pPr>
        <w:snapToGrid w:val="0"/>
        <w:ind w:firstLine="480" w:firstLineChars="200"/>
      </w:pPr>
      <w:r>
        <w:rPr>
          <w:rFonts w:hint="eastAsia" w:ascii="微软雅黑" w:hAnsi="微软雅黑" w:eastAsia="微软雅黑" w:cs="微软雅黑"/>
        </w:rPr>
        <w:t>④</w:t>
      </w:r>
      <w:r>
        <w:rPr>
          <w:rFonts w:hint="eastAsia"/>
        </w:rPr>
        <w:t>当需要绘制草图或要记录的内容有特殊符号时，比如微积分、化学方程式中的一些符号，记录效率高。</w:t>
      </w:r>
    </w:p>
    <w:p>
      <w:pPr>
        <w:snapToGrid w:val="0"/>
        <w:ind w:firstLine="480" w:firstLineChars="200"/>
      </w:pPr>
      <w:r>
        <w:rPr>
          <w:rFonts w:hint="eastAsia" w:ascii="微软雅黑" w:hAnsi="微软雅黑" w:eastAsia="微软雅黑" w:cs="微软雅黑"/>
        </w:rPr>
        <w:t>⑤</w:t>
      </w:r>
      <w:r>
        <w:rPr>
          <w:rFonts w:hint="eastAsia"/>
        </w:rPr>
        <w:t>手写笔记可以表达任何知识之间的关联形式，标注形式，不受以设计好的软件程序的限制。</w:t>
      </w:r>
    </w:p>
    <w:p>
      <w:pPr>
        <w:snapToGrid w:val="0"/>
        <w:ind w:firstLine="482" w:firstLineChars="200"/>
        <w:rPr>
          <w:b/>
          <w:bCs/>
        </w:rPr>
      </w:pPr>
      <w:r>
        <w:rPr>
          <w:rFonts w:hint="eastAsia"/>
          <w:b/>
          <w:bCs/>
        </w:rPr>
        <w:t>缺点：</w:t>
      </w:r>
    </w:p>
    <w:p>
      <w:pPr>
        <w:snapToGrid w:val="0"/>
        <w:ind w:firstLine="480" w:firstLineChars="200"/>
      </w:pPr>
      <w:r>
        <w:rPr>
          <w:rFonts w:hint="eastAsia" w:ascii="微软雅黑" w:hAnsi="微软雅黑" w:eastAsia="微软雅黑" w:cs="微软雅黑"/>
        </w:rPr>
        <w:t>①</w:t>
      </w:r>
      <w:r>
        <w:rPr>
          <w:rFonts w:hint="eastAsia"/>
        </w:rPr>
        <w:t>对写字速度、抓重点的能力有较高要求。</w:t>
      </w:r>
    </w:p>
    <w:p>
      <w:pPr>
        <w:snapToGrid w:val="0"/>
        <w:ind w:firstLine="480" w:firstLineChars="200"/>
      </w:pPr>
      <w:r>
        <w:rPr>
          <w:rFonts w:hint="eastAsia" w:ascii="微软雅黑" w:hAnsi="微软雅黑" w:eastAsia="微软雅黑" w:cs="微软雅黑"/>
        </w:rPr>
        <w:t>②</w:t>
      </w:r>
      <w:r>
        <w:rPr>
          <w:rFonts w:hint="eastAsia"/>
        </w:rPr>
        <w:t>可能需要拍照辅助记笔记，并且抄写照片内容花费时间。</w:t>
      </w:r>
    </w:p>
    <w:p>
      <w:pPr>
        <w:snapToGrid w:val="0"/>
        <w:ind w:firstLine="480" w:firstLineChars="200"/>
      </w:pPr>
      <w:r>
        <w:rPr>
          <w:rFonts w:hint="eastAsia" w:ascii="微软雅黑" w:hAnsi="微软雅黑" w:eastAsia="微软雅黑" w:cs="微软雅黑"/>
        </w:rPr>
        <w:t>③</w:t>
      </w:r>
      <w:r>
        <w:rPr>
          <w:rFonts w:hint="eastAsia"/>
        </w:rPr>
        <w:t>上课需要带上课本或打印好的课程</w:t>
      </w:r>
      <w:r>
        <w:t>PPT</w:t>
      </w:r>
      <w:r>
        <w:rPr>
          <w:rFonts w:hint="eastAsia"/>
        </w:rPr>
        <w:t>等资料，增加书包负担。</w:t>
      </w:r>
    </w:p>
    <w:p>
      <w:pPr>
        <w:snapToGrid w:val="0"/>
        <w:ind w:firstLine="480" w:firstLineChars="200"/>
      </w:pPr>
      <w:r>
        <w:rPr>
          <w:rFonts w:hint="eastAsia" w:ascii="微软雅黑" w:hAnsi="微软雅黑" w:eastAsia="微软雅黑" w:cs="微软雅黑"/>
        </w:rPr>
        <w:t>④</w:t>
      </w:r>
      <w:r>
        <w:rPr>
          <w:rFonts w:hint="eastAsia"/>
        </w:rPr>
        <w:t>课本或笔记本所留空白有限时，不方便修改、补充笔记，或修改、补充后十分不美观，影响使用心情。</w:t>
      </w:r>
    </w:p>
    <w:p>
      <w:pPr>
        <w:snapToGrid w:val="0"/>
        <w:ind w:firstLine="480" w:firstLineChars="200"/>
      </w:pPr>
      <w:r>
        <w:rPr>
          <w:rFonts w:hint="eastAsia" w:ascii="微软雅黑" w:hAnsi="微软雅黑" w:eastAsia="微软雅黑" w:cs="微软雅黑"/>
        </w:rPr>
        <w:t>⑤</w:t>
      </w:r>
      <w:r>
        <w:rPr>
          <w:rFonts w:hint="eastAsia"/>
        </w:rPr>
        <w:t>当同时在课本和笔记本上记录时，知识分散，可能不利于笔记的体系化和日后的复习。</w:t>
      </w:r>
    </w:p>
    <w:p>
      <w:pPr>
        <w:snapToGrid w:val="0"/>
        <w:ind w:firstLine="480" w:firstLineChars="200"/>
      </w:pPr>
    </w:p>
    <w:p>
      <w:pPr>
        <w:snapToGrid w:val="0"/>
        <w:ind w:firstLine="480" w:firstLineChars="200"/>
      </w:pPr>
      <w:r>
        <w:rPr>
          <w:rFonts w:hint="eastAsia"/>
        </w:rPr>
        <w:t>电子版笔记现在随着时代的发展和设备的进步，以其方便快捷的优势，为越来越多的大学生所使用。</w:t>
      </w:r>
    </w:p>
    <w:p>
      <w:pPr>
        <w:snapToGrid w:val="0"/>
        <w:ind w:firstLine="482" w:firstLineChars="200"/>
        <w:rPr>
          <w:b/>
          <w:bCs/>
        </w:rPr>
      </w:pPr>
      <w:r>
        <w:rPr>
          <w:rFonts w:hint="eastAsia"/>
          <w:b/>
          <w:bCs/>
        </w:rPr>
        <w:t>优点：</w:t>
      </w:r>
    </w:p>
    <w:p>
      <w:pPr>
        <w:snapToGrid w:val="0"/>
        <w:ind w:firstLine="480" w:firstLineChars="200"/>
      </w:pPr>
      <w:r>
        <w:rPr>
          <w:rFonts w:hint="eastAsia" w:ascii="微软雅黑" w:hAnsi="微软雅黑" w:eastAsia="微软雅黑" w:cs="微软雅黑"/>
        </w:rPr>
        <w:t>①</w:t>
      </w:r>
      <w:r>
        <w:rPr>
          <w:rFonts w:hint="eastAsia"/>
        </w:rPr>
        <w:t>可复制性好，不容易丢失。</w:t>
      </w:r>
    </w:p>
    <w:p>
      <w:pPr>
        <w:snapToGrid w:val="0"/>
        <w:ind w:firstLine="480" w:firstLineChars="200"/>
      </w:pPr>
      <w:r>
        <w:rPr>
          <w:rFonts w:hint="eastAsia" w:ascii="微软雅黑" w:hAnsi="微软雅黑" w:eastAsia="微软雅黑" w:cs="微软雅黑"/>
        </w:rPr>
        <w:t>②</w:t>
      </w:r>
      <w:r>
        <w:rPr>
          <w:rFonts w:hint="eastAsia"/>
        </w:rPr>
        <w:t>方便直接在老师的课程</w:t>
      </w:r>
      <w:r>
        <w:t>PPT</w:t>
      </w:r>
      <w:r>
        <w:rPr>
          <w:rFonts w:hint="eastAsia"/>
        </w:rPr>
        <w:t>、</w:t>
      </w:r>
      <w:r>
        <w:t>Word</w:t>
      </w:r>
      <w:r>
        <w:rPr>
          <w:rFonts w:hint="eastAsia"/>
        </w:rPr>
        <w:t>等文件中补充笔记。</w:t>
      </w:r>
    </w:p>
    <w:p>
      <w:pPr>
        <w:snapToGrid w:val="0"/>
        <w:ind w:firstLine="480" w:firstLineChars="200"/>
      </w:pPr>
      <w:r>
        <w:rPr>
          <w:rFonts w:hint="eastAsia" w:ascii="微软雅黑" w:hAnsi="微软雅黑" w:eastAsia="微软雅黑" w:cs="微软雅黑"/>
        </w:rPr>
        <w:t>③</w:t>
      </w:r>
      <w:r>
        <w:rPr>
          <w:rFonts w:hint="eastAsia"/>
        </w:rPr>
        <w:t>可编辑性强，在复习中可以随时添加遗漏内容，在后续发现记录错误等容易修改。</w:t>
      </w:r>
    </w:p>
    <w:p>
      <w:pPr>
        <w:snapToGrid w:val="0"/>
        <w:ind w:firstLine="480" w:firstLineChars="200"/>
      </w:pPr>
      <w:r>
        <w:rPr>
          <w:rFonts w:hint="eastAsia" w:ascii="微软雅黑" w:hAnsi="微软雅黑" w:eastAsia="微软雅黑" w:cs="微软雅黑"/>
        </w:rPr>
        <w:t>④</w:t>
      </w:r>
      <w:r>
        <w:rPr>
          <w:rFonts w:hint="eastAsia"/>
        </w:rPr>
        <w:t>方便整理期末复习笔记，只需复制、粘贴、修改、完善平时笔记，节约期末宝贵时间。</w:t>
      </w:r>
    </w:p>
    <w:p>
      <w:pPr>
        <w:snapToGrid w:val="0"/>
        <w:ind w:firstLine="480" w:firstLineChars="200"/>
      </w:pPr>
      <w:r>
        <w:rPr>
          <w:rFonts w:hint="eastAsia" w:ascii="微软雅黑" w:hAnsi="微软雅黑" w:eastAsia="微软雅黑" w:cs="微软雅黑"/>
        </w:rPr>
        <w:t>⑤</w:t>
      </w:r>
      <w:r>
        <w:rPr>
          <w:rFonts w:hint="eastAsia"/>
        </w:rPr>
        <w:t>方便迅速上网了解不熟悉的内容，并复制链接或文本、图片粘贴到笔记里，提高学习效率。</w:t>
      </w:r>
    </w:p>
    <w:p>
      <w:pPr>
        <w:snapToGrid w:val="0"/>
        <w:ind w:firstLine="480" w:firstLineChars="200"/>
      </w:pPr>
      <w:r>
        <w:rPr>
          <w:rFonts w:hint="eastAsia" w:ascii="微软雅黑" w:hAnsi="微软雅黑" w:eastAsia="微软雅黑" w:cs="微软雅黑"/>
        </w:rPr>
        <w:t>⑥</w:t>
      </w:r>
      <w:r>
        <w:rPr>
          <w:rFonts w:hint="eastAsia"/>
        </w:rPr>
        <w:t>所有笔记等学习资料只需要保存在同一设备中，携带轻便。</w:t>
      </w:r>
    </w:p>
    <w:p>
      <w:pPr>
        <w:snapToGrid w:val="0"/>
        <w:ind w:firstLine="482" w:firstLineChars="200"/>
        <w:rPr>
          <w:b/>
          <w:bCs/>
        </w:rPr>
      </w:pPr>
      <w:r>
        <w:rPr>
          <w:rFonts w:hint="eastAsia"/>
          <w:b/>
          <w:bCs/>
        </w:rPr>
        <w:t>缺点：</w:t>
      </w:r>
    </w:p>
    <w:p>
      <w:pPr>
        <w:snapToGrid w:val="0"/>
        <w:ind w:firstLine="480" w:firstLineChars="200"/>
      </w:pPr>
      <w:r>
        <w:rPr>
          <w:rFonts w:hint="eastAsia" w:ascii="微软雅黑" w:hAnsi="微软雅黑" w:eastAsia="微软雅黑" w:cs="微软雅黑"/>
        </w:rPr>
        <w:t>①</w:t>
      </w:r>
      <w:r>
        <w:rPr>
          <w:rFonts w:hint="eastAsia"/>
        </w:rPr>
        <w:t>在电脑或</w:t>
      </w:r>
      <w:r>
        <w:t>ipad</w:t>
      </w:r>
      <w:r>
        <w:rPr>
          <w:rFonts w:hint="eastAsia"/>
        </w:rPr>
        <w:t>等电子设备上记笔记，可能会忍不住点开一些网页或和朋友线上聊天，对自制力有较高要求。</w:t>
      </w:r>
    </w:p>
    <w:p>
      <w:pPr>
        <w:snapToGrid w:val="0"/>
        <w:ind w:firstLine="480" w:firstLineChars="200"/>
      </w:pPr>
      <w:r>
        <w:rPr>
          <w:rFonts w:hint="eastAsia" w:ascii="微软雅黑" w:hAnsi="微软雅黑" w:eastAsia="微软雅黑" w:cs="微软雅黑"/>
        </w:rPr>
        <w:t>②</w:t>
      </w:r>
      <w:r>
        <w:t>Office</w:t>
      </w:r>
      <w:r>
        <w:rPr>
          <w:rFonts w:hint="eastAsia"/>
        </w:rPr>
        <w:t>组件并不方便编辑化学式、数学符号等内容，当需要记录较多这些内容时，效率较低。</w:t>
      </w:r>
    </w:p>
    <w:p>
      <w:pPr>
        <w:snapToGrid w:val="0"/>
        <w:ind w:firstLine="480" w:firstLineChars="200"/>
      </w:pPr>
      <w:r>
        <w:rPr>
          <w:rFonts w:hint="eastAsia" w:ascii="微软雅黑" w:hAnsi="微软雅黑" w:eastAsia="微软雅黑" w:cs="微软雅黑"/>
        </w:rPr>
        <w:t>③</w:t>
      </w:r>
      <w:r>
        <w:rPr>
          <w:rFonts w:hint="eastAsia"/>
        </w:rPr>
        <w:t>课程</w:t>
      </w:r>
      <w:r>
        <w:t>PPT</w:t>
      </w:r>
      <w:r>
        <w:rPr>
          <w:rFonts w:hint="eastAsia"/>
        </w:rPr>
        <w:t>是精炼版的课本，只在课程</w:t>
      </w:r>
      <w:r>
        <w:t>PPT</w:t>
      </w:r>
      <w:r>
        <w:rPr>
          <w:rFonts w:hint="eastAsia"/>
        </w:rPr>
        <w:t>上补充笔记时，可能会忽略课本上对知识的深入解读，影响知识吸收。</w:t>
      </w:r>
    </w:p>
    <w:p>
      <w:pPr>
        <w:snapToGrid w:val="0"/>
        <w:ind w:firstLine="480" w:firstLineChars="200"/>
      </w:pPr>
      <w:r>
        <w:rPr>
          <w:rFonts w:hint="eastAsia"/>
        </w:rPr>
        <w:t>对于这两种笔记方式，大家可以衡量自身的打字</w:t>
      </w:r>
      <w:r>
        <w:t>/</w:t>
      </w:r>
      <w:r>
        <w:rPr>
          <w:rFonts w:hint="eastAsia"/>
        </w:rPr>
        <w:t>写字速度、设备情况、学习内容、个人习惯喜好等方面的因素去选择，选取最高效、最有记忆效果的笔记方式。</w:t>
      </w:r>
    </w:p>
    <w:p>
      <w:pPr>
        <w:pStyle w:val="5"/>
      </w:pPr>
      <w:bookmarkStart w:id="44" w:name="_Toc15210"/>
      <w:bookmarkStart w:id="45" w:name="_Toc21096"/>
      <w:r>
        <w:t xml:space="preserve">3. </w:t>
      </w:r>
      <w:r>
        <w:rPr>
          <w:rFonts w:hint="eastAsia"/>
        </w:rPr>
        <w:t>笔记的后续使用</w:t>
      </w:r>
      <w:bookmarkEnd w:id="44"/>
      <w:bookmarkEnd w:id="45"/>
    </w:p>
    <w:p>
      <w:pPr>
        <w:snapToGrid w:val="0"/>
        <w:ind w:firstLine="480" w:firstLineChars="200"/>
      </w:pPr>
      <w:r>
        <w:rPr>
          <w:rFonts w:hint="eastAsia"/>
        </w:rPr>
        <w:t>笔记的课后回顾是记笔记过程的一个不可或缺的环节。有学者认为，整理和使用笔记同其他学习策略同样重要，对于课后作业和考试来说，使用笔记似乎是更重要的。同学们万万不可课后将笔记弃之不顾。</w:t>
      </w:r>
    </w:p>
    <w:p>
      <w:pPr>
        <w:snapToGrid w:val="0"/>
        <w:ind w:firstLine="482" w:firstLineChars="200"/>
        <w:rPr>
          <w:b/>
        </w:rPr>
      </w:pPr>
      <w:r>
        <w:rPr>
          <w:rFonts w:hint="eastAsia"/>
          <w:b/>
        </w:rPr>
        <w:t>（1）整理</w:t>
      </w:r>
    </w:p>
    <w:p>
      <w:pPr>
        <w:snapToGrid w:val="0"/>
        <w:ind w:firstLine="480" w:firstLineChars="200"/>
      </w:pPr>
      <w:r>
        <w:rPr>
          <w:rFonts w:hint="eastAsia"/>
        </w:rPr>
        <w:t>正如前面所说，在大学的课堂上，老师们授课通常比较快，同学们随堂记下的内容也往往比较简练。所以，笔记在课后一定要及时整理充填，这一行为最好在上课后的当天完成。整理的时候，准备好</w:t>
      </w:r>
      <w:r>
        <w:rPr>
          <w:rFonts w:hint="eastAsia"/>
          <w:b/>
          <w:bCs/>
        </w:rPr>
        <w:t>教材、老师的讲义</w:t>
      </w:r>
      <w:r>
        <w:rPr>
          <w:b/>
          <w:bCs/>
        </w:rPr>
        <w:t>PPT</w:t>
      </w:r>
      <w:r>
        <w:rPr>
          <w:rFonts w:hint="eastAsia"/>
        </w:rPr>
        <w:t>（如果老师可以提供的话）等材料，将知识点完整地梳理下来。而且，课下时间较为充裕，同学们可以对知识点进行归纳总结，整理成图表、思维导图、示意简图等等，便于个人记忆。</w:t>
      </w:r>
    </w:p>
    <w:p>
      <w:pPr>
        <w:snapToGrid w:val="0"/>
        <w:ind w:firstLine="482" w:firstLineChars="200"/>
        <w:rPr>
          <w:b/>
        </w:rPr>
      </w:pPr>
      <w:r>
        <w:rPr>
          <w:rFonts w:hint="eastAsia"/>
          <w:b/>
        </w:rPr>
        <w:t>（2）复习</w:t>
      </w:r>
    </w:p>
    <w:p>
      <w:pPr>
        <w:snapToGrid w:val="0"/>
        <w:ind w:firstLine="480" w:firstLineChars="200"/>
        <w:rPr>
          <w:rFonts w:ascii="楷体" w:hAnsi="楷体" w:eastAsia="楷体"/>
          <w:iCs/>
          <w:color w:val="0D0D0D"/>
        </w:rPr>
      </w:pPr>
      <w:r>
        <w:rPr>
          <w:rFonts w:hint="eastAsia"/>
        </w:rPr>
        <w:t>学习一个阶段的内容后，要联系前后章节定期回顾前期笔记上的内容。尤其在期末考试前，反复回顾笔记内容，并根据自己平时学习中的思考，以及老师强调的重难点，将相对应的知识再进行补充和思考，能够加深对知识点及其应用的理解。在复习中还可以练习在脱离笔记的情况下，回忆笔记上的内容，从而有效地提高对笔记内容的记忆。</w:t>
      </w:r>
    </w:p>
    <w:p>
      <w:pPr>
        <w:snapToGrid w:val="0"/>
        <w:spacing w:line="240" w:lineRule="auto"/>
        <w:jc w:val="right"/>
        <w:rPr>
          <w:rFonts w:ascii="楷体" w:hAnsi="楷体" w:eastAsia="楷体"/>
          <w:iCs/>
          <w:color w:val="0D0D0D"/>
        </w:rPr>
      </w:pPr>
      <w:r>
        <w:t xml:space="preserve"> </w:t>
      </w:r>
      <w:r>
        <w:rPr>
          <w:rFonts w:hint="eastAsia" w:ascii="楷体" w:hAnsi="楷体" w:eastAsia="楷体"/>
          <w:iCs/>
          <w:color w:val="0D0D0D"/>
        </w:rPr>
        <w:t>（徐嘉</w:t>
      </w:r>
      <w:r>
        <w:rPr>
          <w:rFonts w:ascii="楷体" w:hAnsi="楷体" w:eastAsia="楷体"/>
          <w:iCs/>
          <w:color w:val="0D0D0D"/>
        </w:rPr>
        <w:t xml:space="preserve"> </w:t>
      </w:r>
      <w:r>
        <w:rPr>
          <w:rFonts w:hint="eastAsia" w:ascii="楷体" w:hAnsi="楷体" w:eastAsia="楷体"/>
          <w:iCs/>
          <w:color w:val="0D0D0D"/>
        </w:rPr>
        <w:t>夏岷镁）</w:t>
      </w:r>
    </w:p>
    <w:p>
      <w:pPr>
        <w:pStyle w:val="4"/>
      </w:pPr>
      <w:bookmarkStart w:id="46" w:name="_Toc24152"/>
      <w:bookmarkStart w:id="47" w:name="_Toc25816"/>
      <w:bookmarkStart w:id="48" w:name="_Toc75364225"/>
      <w:r>
        <w:rPr>
          <w:rFonts w:hint="eastAsia"/>
        </w:rPr>
        <w:t>（四）优秀笔记展示</w:t>
      </w:r>
      <w:bookmarkEnd w:id="46"/>
      <w:bookmarkEnd w:id="47"/>
      <w:bookmarkEnd w:id="48"/>
    </w:p>
    <w:p>
      <w:pPr>
        <w:snapToGrid w:val="0"/>
        <w:spacing w:line="240" w:lineRule="auto"/>
        <w:jc w:val="center"/>
      </w:pPr>
      <w:r>
        <w:drawing>
          <wp:inline distT="0" distB="0" distL="0" distR="0">
            <wp:extent cx="2519680" cy="295402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noChangeArrowheads="1"/>
                    </pic:cNvPicPr>
                  </pic:nvPicPr>
                  <pic:blipFill>
                    <a:blip r:embed="rId20" cstate="print">
                      <a:extLst>
                        <a:ext uri="{28A0092B-C50C-407E-A947-70E740481C1C}">
                          <a14:useLocalDpi xmlns:a14="http://schemas.microsoft.com/office/drawing/2010/main" val="0"/>
                        </a:ext>
                      </a:extLst>
                    </a:blip>
                    <a:srcRect l="21070" t="3406" r="23378" b="4478"/>
                    <a:stretch>
                      <a:fillRect/>
                    </a:stretch>
                  </pic:blipFill>
                  <pic:spPr>
                    <a:xfrm>
                      <a:off x="0" y="0"/>
                      <a:ext cx="2520000" cy="2954427"/>
                    </a:xfrm>
                    <a:prstGeom prst="rect">
                      <a:avLst/>
                    </a:prstGeom>
                    <a:noFill/>
                    <a:ln>
                      <a:noFill/>
                    </a:ln>
                  </pic:spPr>
                </pic:pic>
              </a:graphicData>
            </a:graphic>
          </wp:inline>
        </w:drawing>
      </w:r>
      <w:r>
        <w:t xml:space="preserve"> </w:t>
      </w:r>
      <w:r>
        <w:drawing>
          <wp:inline distT="0" distB="0" distL="0" distR="0">
            <wp:extent cx="2519680" cy="2548255"/>
            <wp:effectExtent l="0" t="0" r="0" b="444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21" cstate="print">
                      <a:extLst>
                        <a:ext uri="{28A0092B-C50C-407E-A947-70E740481C1C}">
                          <a14:useLocalDpi xmlns:a14="http://schemas.microsoft.com/office/drawing/2010/main" val="0"/>
                        </a:ext>
                      </a:extLst>
                    </a:blip>
                    <a:srcRect l="3126" r="4185"/>
                    <a:stretch>
                      <a:fillRect/>
                    </a:stretch>
                  </pic:blipFill>
                  <pic:spPr>
                    <a:xfrm>
                      <a:off x="0" y="0"/>
                      <a:ext cx="2520000" cy="2548885"/>
                    </a:xfrm>
                    <a:prstGeom prst="rect">
                      <a:avLst/>
                    </a:prstGeom>
                    <a:noFill/>
                    <a:ln>
                      <a:noFill/>
                    </a:ln>
                  </pic:spPr>
                </pic:pic>
              </a:graphicData>
            </a:graphic>
          </wp:inline>
        </w:drawing>
      </w:r>
    </w:p>
    <w:p>
      <w:pPr>
        <w:snapToGrid w:val="0"/>
        <w:spacing w:line="240" w:lineRule="auto"/>
        <w:ind w:firstLine="360"/>
        <w:jc w:val="center"/>
        <w:rPr>
          <w:color w:val="404040"/>
        </w:rPr>
      </w:pPr>
      <w:r>
        <w:rPr>
          <w:rFonts w:hint="eastAsia"/>
          <w:sz w:val="18"/>
          <w:szCs w:val="18"/>
        </w:rPr>
        <w:t>图1-17 作者：程泽生</w:t>
      </w:r>
      <w:r>
        <w:rPr>
          <w:rFonts w:hint="eastAsia"/>
          <w:b/>
          <w:bCs/>
          <w:sz w:val="18"/>
          <w:szCs w:val="18"/>
        </w:rPr>
        <w:t xml:space="preserve"> </w:t>
      </w:r>
      <w:r>
        <w:rPr>
          <w:rFonts w:hint="eastAsia"/>
          <w:sz w:val="18"/>
          <w:szCs w:val="18"/>
        </w:rPr>
        <w:t>华西药学院</w:t>
      </w:r>
    </w:p>
    <w:p>
      <w:pPr>
        <w:snapToGrid w:val="0"/>
        <w:ind w:firstLine="482"/>
        <w:rPr>
          <w:b/>
        </w:rPr>
      </w:pPr>
      <w:r>
        <w:rPr>
          <w:rFonts w:hint="eastAsia"/>
          <w:b/>
        </w:rPr>
        <w:t>推荐理由：</w:t>
      </w:r>
    </w:p>
    <w:p>
      <w:pPr>
        <w:snapToGrid w:val="0"/>
        <w:ind w:firstLine="480" w:firstLineChars="200"/>
      </w:pPr>
      <w:r>
        <w:rPr>
          <w:rFonts w:hint="eastAsia"/>
        </w:rPr>
        <w:t>图文并茂，画工高超，用素描加线条的方式勾勒出医学知识，同时配有文字阐释，将部位名称详细而清楚的呈现在笔记上，清晰而有逻辑，更易内化于心。</w:t>
      </w:r>
    </w:p>
    <w:p>
      <w:pPr>
        <w:snapToGrid w:val="0"/>
      </w:pPr>
      <w:r>
        <w:rPr>
          <w:rFonts w:hint="eastAsia"/>
        </w:rPr>
        <w:t>（P</w:t>
      </w:r>
      <w:r>
        <w:t>.S.</w:t>
      </w:r>
      <w:r>
        <w:rPr>
          <w:rFonts w:hint="eastAsia"/>
        </w:rPr>
        <w:t>画工不是重点，图文并举的笔记方式才是推荐的核心～）</w:t>
      </w:r>
    </w:p>
    <w:p>
      <w:pPr>
        <w:snapToGrid w:val="0"/>
        <w:spacing w:line="360" w:lineRule="auto"/>
      </w:pPr>
      <w:r>
        <w:drawing>
          <wp:inline distT="0" distB="0" distL="0" distR="0">
            <wp:extent cx="2456815" cy="3223260"/>
            <wp:effectExtent l="0" t="0" r="63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noChangeArrowheads="1"/>
                    </pic:cNvPicPr>
                  </pic:nvPicPr>
                  <pic:blipFill>
                    <a:blip r:embed="rId22" cstate="print">
                      <a:grayscl/>
                      <a:extLst>
                        <a:ext uri="{28A0092B-C50C-407E-A947-70E740481C1C}">
                          <a14:useLocalDpi xmlns:a14="http://schemas.microsoft.com/office/drawing/2010/main" val="0"/>
                        </a:ext>
                      </a:extLst>
                    </a:blip>
                    <a:srcRect/>
                    <a:stretch>
                      <a:fillRect/>
                    </a:stretch>
                  </pic:blipFill>
                  <pic:spPr>
                    <a:xfrm>
                      <a:off x="0" y="0"/>
                      <a:ext cx="2456522" cy="3223114"/>
                    </a:xfrm>
                    <a:prstGeom prst="rect">
                      <a:avLst/>
                    </a:prstGeom>
                    <a:noFill/>
                    <a:ln>
                      <a:noFill/>
                    </a:ln>
                  </pic:spPr>
                </pic:pic>
              </a:graphicData>
            </a:graphic>
          </wp:inline>
        </w:drawing>
      </w:r>
      <w:r>
        <w:t xml:space="preserve"> </w:t>
      </w:r>
      <w:r>
        <w:drawing>
          <wp:inline distT="0" distB="0" distL="0" distR="0">
            <wp:extent cx="2447290" cy="3210560"/>
            <wp:effectExtent l="0" t="0" r="0" b="889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noChangeArrowheads="1"/>
                    </pic:cNvPicPr>
                  </pic:nvPicPr>
                  <pic:blipFill>
                    <a:blip r:embed="rId23" cstate="print">
                      <a:grayscl/>
                      <a:extLst>
                        <a:ext uri="{28A0092B-C50C-407E-A947-70E740481C1C}">
                          <a14:useLocalDpi xmlns:a14="http://schemas.microsoft.com/office/drawing/2010/main" val="0"/>
                        </a:ext>
                      </a:extLst>
                    </a:blip>
                    <a:srcRect/>
                    <a:stretch>
                      <a:fillRect/>
                    </a:stretch>
                  </pic:blipFill>
                  <pic:spPr>
                    <a:xfrm>
                      <a:off x="0" y="0"/>
                      <a:ext cx="2447290" cy="3210560"/>
                    </a:xfrm>
                    <a:prstGeom prst="rect">
                      <a:avLst/>
                    </a:prstGeom>
                    <a:noFill/>
                    <a:ln>
                      <a:noFill/>
                    </a:ln>
                  </pic:spPr>
                </pic:pic>
              </a:graphicData>
            </a:graphic>
          </wp:inline>
        </w:drawing>
      </w:r>
    </w:p>
    <w:p>
      <w:pPr>
        <w:snapToGrid w:val="0"/>
        <w:ind w:firstLine="360"/>
        <w:jc w:val="center"/>
        <w:rPr>
          <w:b/>
        </w:rPr>
      </w:pPr>
      <w:r>
        <w:rPr>
          <w:rFonts w:hint="eastAsia"/>
          <w:sz w:val="18"/>
          <w:szCs w:val="18"/>
        </w:rPr>
        <w:t>图1-18 作者：</w:t>
      </w:r>
      <w:r>
        <w:rPr>
          <w:sz w:val="18"/>
          <w:szCs w:val="18"/>
        </w:rPr>
        <w:t>徐嫣然</w:t>
      </w:r>
      <w:r>
        <w:rPr>
          <w:rFonts w:hint="eastAsia"/>
          <w:sz w:val="18"/>
          <w:szCs w:val="18"/>
        </w:rPr>
        <w:t xml:space="preserve">  </w:t>
      </w:r>
      <w:r>
        <w:rPr>
          <w:sz w:val="18"/>
          <w:szCs w:val="18"/>
        </w:rPr>
        <w:t>数学学院</w:t>
      </w:r>
    </w:p>
    <w:p>
      <w:pPr>
        <w:snapToGrid w:val="0"/>
        <w:ind w:firstLine="482"/>
        <w:rPr>
          <w:b/>
        </w:rPr>
      </w:pPr>
      <w:r>
        <w:rPr>
          <w:rFonts w:hint="eastAsia"/>
          <w:b/>
        </w:rPr>
        <w:t>推荐理由：</w:t>
      </w:r>
    </w:p>
    <w:p>
      <w:pPr>
        <w:snapToGrid w:val="0"/>
      </w:pPr>
      <w:r>
        <w:rPr>
          <w:rFonts w:hint="eastAsia"/>
        </w:rPr>
        <w:t xml:space="preserve">   字迹工整，把握细节，用清新淡雅的马卡龙色系标明不同重点，有总结，有分析同时备注例题说明，对知识点把握更准确！</w:t>
      </w:r>
    </w:p>
    <w:p>
      <w:pPr>
        <w:snapToGrid w:val="0"/>
      </w:pPr>
      <w:r>
        <w:drawing>
          <wp:anchor distT="0" distB="0" distL="114300" distR="114300" simplePos="0" relativeHeight="251666432" behindDoc="0" locked="0" layoutInCell="1" allowOverlap="1">
            <wp:simplePos x="0" y="0"/>
            <wp:positionH relativeFrom="column">
              <wp:posOffset>2729230</wp:posOffset>
            </wp:positionH>
            <wp:positionV relativeFrom="paragraph">
              <wp:posOffset>284480</wp:posOffset>
            </wp:positionV>
            <wp:extent cx="2340610" cy="3236595"/>
            <wp:effectExtent l="0" t="0" r="2540" b="1905"/>
            <wp:wrapTopAndBottom/>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noChangeArrowheads="1"/>
                    </pic:cNvPicPr>
                  </pic:nvPicPr>
                  <pic:blipFill>
                    <a:blip r:embed="rId24" cstate="print">
                      <a:grayscl/>
                      <a:extLst>
                        <a:ext uri="{28A0092B-C50C-407E-A947-70E740481C1C}">
                          <a14:useLocalDpi xmlns:a14="http://schemas.microsoft.com/office/drawing/2010/main" val="0"/>
                        </a:ext>
                      </a:extLst>
                    </a:blip>
                    <a:srcRect l="10434" t="10872" r="7377" b="8750"/>
                    <a:stretch>
                      <a:fillRect/>
                    </a:stretch>
                  </pic:blipFill>
                  <pic:spPr>
                    <a:xfrm>
                      <a:off x="0" y="0"/>
                      <a:ext cx="2340610" cy="3236595"/>
                    </a:xfrm>
                    <a:prstGeom prst="rect">
                      <a:avLst/>
                    </a:prstGeom>
                    <a:noFill/>
                    <a:ln>
                      <a:noFill/>
                    </a:ln>
                  </pic:spPr>
                </pic:pic>
              </a:graphicData>
            </a:graphic>
          </wp:anchor>
        </w:drawing>
      </w:r>
      <w:r>
        <w:drawing>
          <wp:anchor distT="0" distB="0" distL="114300" distR="114300" simplePos="0" relativeHeight="251665408" behindDoc="0" locked="0" layoutInCell="1" allowOverlap="1">
            <wp:simplePos x="0" y="0"/>
            <wp:positionH relativeFrom="column">
              <wp:posOffset>144780</wp:posOffset>
            </wp:positionH>
            <wp:positionV relativeFrom="paragraph">
              <wp:posOffset>292100</wp:posOffset>
            </wp:positionV>
            <wp:extent cx="2316480" cy="3228975"/>
            <wp:effectExtent l="0" t="0" r="7620" b="9525"/>
            <wp:wrapTopAndBottom/>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noChangeArrowheads="1"/>
                    </pic:cNvPicPr>
                  </pic:nvPicPr>
                  <pic:blipFill>
                    <a:blip r:embed="rId25" cstate="print">
                      <a:grayscl/>
                      <a:extLst>
                        <a:ext uri="{28A0092B-C50C-407E-A947-70E740481C1C}">
                          <a14:useLocalDpi xmlns:a14="http://schemas.microsoft.com/office/drawing/2010/main" val="0"/>
                        </a:ext>
                      </a:extLst>
                    </a:blip>
                    <a:srcRect l="9277" t="9252" r="6746" b="7990"/>
                    <a:stretch>
                      <a:fillRect/>
                    </a:stretch>
                  </pic:blipFill>
                  <pic:spPr>
                    <a:xfrm>
                      <a:off x="0" y="0"/>
                      <a:ext cx="2316480" cy="3228975"/>
                    </a:xfrm>
                    <a:prstGeom prst="rect">
                      <a:avLst/>
                    </a:prstGeom>
                    <a:noFill/>
                    <a:ln>
                      <a:noFill/>
                    </a:ln>
                  </pic:spPr>
                </pic:pic>
              </a:graphicData>
            </a:graphic>
          </wp:anchor>
        </w:drawing>
      </w:r>
    </w:p>
    <w:p>
      <w:pPr>
        <w:snapToGrid w:val="0"/>
        <w:ind w:firstLine="360"/>
        <w:jc w:val="center"/>
        <w:rPr>
          <w:sz w:val="18"/>
          <w:szCs w:val="18"/>
        </w:rPr>
      </w:pPr>
      <w:r>
        <w:rPr>
          <w:rFonts w:hint="eastAsia"/>
          <w:sz w:val="18"/>
          <w:szCs w:val="18"/>
        </w:rPr>
        <w:t>图1-19 作者：郑孟雨</w:t>
      </w:r>
      <w:r>
        <w:rPr>
          <w:sz w:val="18"/>
          <w:szCs w:val="18"/>
        </w:rPr>
        <w:t xml:space="preserve"> 商学院</w:t>
      </w:r>
    </w:p>
    <w:p>
      <w:pPr>
        <w:snapToGrid w:val="0"/>
        <w:ind w:firstLine="482"/>
        <w:rPr>
          <w:b/>
        </w:rPr>
      </w:pPr>
    </w:p>
    <w:p>
      <w:pPr>
        <w:snapToGrid w:val="0"/>
        <w:ind w:firstLine="482"/>
        <w:rPr>
          <w:b/>
        </w:rPr>
      </w:pPr>
    </w:p>
    <w:p>
      <w:pPr>
        <w:snapToGrid w:val="0"/>
        <w:ind w:firstLine="482"/>
        <w:rPr>
          <w:b/>
        </w:rPr>
      </w:pPr>
      <w:r>
        <w:rPr>
          <w:rFonts w:hint="eastAsia"/>
          <w:b/>
        </w:rPr>
        <w:t>推荐理由：</w:t>
      </w:r>
    </w:p>
    <w:p>
      <w:pPr>
        <w:snapToGrid w:val="0"/>
        <w:ind w:firstLine="480" w:firstLineChars="200"/>
      </w:pPr>
      <w:r>
        <w:drawing>
          <wp:anchor distT="0" distB="0" distL="114300" distR="114300" simplePos="0" relativeHeight="251668480" behindDoc="0" locked="0" layoutInCell="1" allowOverlap="1">
            <wp:simplePos x="0" y="0"/>
            <wp:positionH relativeFrom="column">
              <wp:posOffset>2725420</wp:posOffset>
            </wp:positionH>
            <wp:positionV relativeFrom="paragraph">
              <wp:posOffset>521970</wp:posOffset>
            </wp:positionV>
            <wp:extent cx="2606040" cy="3515360"/>
            <wp:effectExtent l="0" t="0" r="3810" b="8890"/>
            <wp:wrapTopAndBottom/>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noChangeArrowheads="1"/>
                    </pic:cNvPicPr>
                  </pic:nvPicPr>
                  <pic:blipFill>
                    <a:blip r:embed="rId26" cstate="print">
                      <a:grayscl/>
                      <a:extLst>
                        <a:ext uri="{28A0092B-C50C-407E-A947-70E740481C1C}">
                          <a14:useLocalDpi xmlns:a14="http://schemas.microsoft.com/office/drawing/2010/main" val="0"/>
                        </a:ext>
                      </a:extLst>
                    </a:blip>
                    <a:srcRect t="9108" r="12324" b="7274"/>
                    <a:stretch>
                      <a:fillRect/>
                    </a:stretch>
                  </pic:blipFill>
                  <pic:spPr>
                    <a:xfrm>
                      <a:off x="0" y="0"/>
                      <a:ext cx="2606040" cy="3515360"/>
                    </a:xfrm>
                    <a:prstGeom prst="rect">
                      <a:avLst/>
                    </a:prstGeom>
                    <a:noFill/>
                    <a:ln>
                      <a:noFill/>
                    </a:ln>
                  </pic:spPr>
                </pic:pic>
              </a:graphicData>
            </a:graphic>
          </wp:anchor>
        </w:drawing>
      </w:r>
      <w:r>
        <w:drawing>
          <wp:anchor distT="0" distB="0" distL="114300" distR="114300" simplePos="0" relativeHeight="251667456" behindDoc="0" locked="0" layoutInCell="1" allowOverlap="1">
            <wp:simplePos x="0" y="0"/>
            <wp:positionH relativeFrom="column">
              <wp:posOffset>-116840</wp:posOffset>
            </wp:positionH>
            <wp:positionV relativeFrom="paragraph">
              <wp:posOffset>535940</wp:posOffset>
            </wp:positionV>
            <wp:extent cx="2591435" cy="3573780"/>
            <wp:effectExtent l="0" t="0" r="0" b="7620"/>
            <wp:wrapTopAndBottom/>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noChangeArrowheads="1"/>
                    </pic:cNvPicPr>
                  </pic:nvPicPr>
                  <pic:blipFill>
                    <a:blip r:embed="rId27" cstate="print">
                      <a:grayscl/>
                      <a:extLst>
                        <a:ext uri="{28A0092B-C50C-407E-A947-70E740481C1C}">
                          <a14:useLocalDpi xmlns:a14="http://schemas.microsoft.com/office/drawing/2010/main" val="0"/>
                        </a:ext>
                      </a:extLst>
                    </a:blip>
                    <a:srcRect l="364" t="7900" r="12585" b="7197"/>
                    <a:stretch>
                      <a:fillRect/>
                    </a:stretch>
                  </pic:blipFill>
                  <pic:spPr>
                    <a:xfrm>
                      <a:off x="0" y="0"/>
                      <a:ext cx="2591435" cy="3573780"/>
                    </a:xfrm>
                    <a:prstGeom prst="rect">
                      <a:avLst/>
                    </a:prstGeom>
                    <a:noFill/>
                    <a:ln>
                      <a:noFill/>
                    </a:ln>
                  </pic:spPr>
                </pic:pic>
              </a:graphicData>
            </a:graphic>
          </wp:anchor>
        </w:drawing>
      </w:r>
      <w:r>
        <w:rPr>
          <w:rFonts w:hint="eastAsia"/>
        </w:rPr>
        <w:t>层次分明，条理清楚，用大括号、小箭头、框图等形式对知识点重新整合梳理，将课上知识点加以个人理解成为知识体系，层层递进，整齐美观。</w:t>
      </w:r>
    </w:p>
    <w:p>
      <w:pPr>
        <w:snapToGrid w:val="0"/>
        <w:ind w:firstLine="480" w:firstLineChars="200"/>
      </w:pPr>
    </w:p>
    <w:p>
      <w:pPr>
        <w:snapToGrid w:val="0"/>
        <w:ind w:firstLine="360"/>
        <w:jc w:val="center"/>
        <w:rPr>
          <w:sz w:val="18"/>
          <w:szCs w:val="18"/>
        </w:rPr>
      </w:pPr>
      <w:r>
        <w:rPr>
          <w:rFonts w:hint="eastAsia"/>
          <w:sz w:val="18"/>
          <w:szCs w:val="18"/>
        </w:rPr>
        <w:t>图1-20 作者：</w:t>
      </w:r>
      <w:r>
        <w:rPr>
          <w:sz w:val="18"/>
          <w:szCs w:val="18"/>
        </w:rPr>
        <w:t>罗梦琳</w:t>
      </w:r>
      <w:r>
        <w:rPr>
          <w:rFonts w:hint="eastAsia"/>
          <w:sz w:val="18"/>
          <w:szCs w:val="18"/>
        </w:rPr>
        <w:t xml:space="preserve"> </w:t>
      </w:r>
      <w:r>
        <w:rPr>
          <w:sz w:val="18"/>
          <w:szCs w:val="18"/>
        </w:rPr>
        <w:t>外国语学院</w:t>
      </w:r>
    </w:p>
    <w:p>
      <w:pPr>
        <w:snapToGrid w:val="0"/>
      </w:pPr>
    </w:p>
    <w:p>
      <w:pPr>
        <w:snapToGrid w:val="0"/>
        <w:ind w:firstLine="482"/>
        <w:rPr>
          <w:b/>
        </w:rPr>
      </w:pPr>
      <w:r>
        <w:rPr>
          <w:rFonts w:hint="eastAsia"/>
          <w:b/>
        </w:rPr>
        <w:t>推荐理由：</w:t>
      </w:r>
    </w:p>
    <w:p>
      <w:pPr>
        <w:snapToGrid w:val="0"/>
      </w:pPr>
      <w:r>
        <w:rPr>
          <w:rFonts w:hint="eastAsia"/>
        </w:rPr>
        <w:t xml:space="preserve">    简洁精致，美观大方，用大括号小标题辅之黑红两种颜色，善用各类序号，</w:t>
      </w:r>
    </w:p>
    <w:p>
      <w:pPr>
        <w:snapToGrid w:val="0"/>
        <w:rPr>
          <w:rFonts w:ascii="楷体" w:hAnsi="楷体" w:eastAsia="楷体"/>
          <w:iCs/>
          <w:color w:val="0D0D0D"/>
        </w:rPr>
      </w:pPr>
      <w:r>
        <w:rPr>
          <w:rFonts w:hint="eastAsia"/>
        </w:rPr>
        <w:t>将日语知识点逻辑进行刨析，括号小标题形成个人模式，便于检索与记忆。</w:t>
      </w:r>
    </w:p>
    <w:p>
      <w:pPr>
        <w:snapToGrid w:val="0"/>
        <w:jc w:val="right"/>
        <w:rPr>
          <w:rFonts w:ascii="楷体" w:hAnsi="楷体" w:eastAsia="楷体"/>
          <w:iCs/>
          <w:color w:val="0D0D0D"/>
        </w:rPr>
      </w:pPr>
      <w:r>
        <w:rPr>
          <w:rFonts w:hint="eastAsia" w:ascii="楷体" w:hAnsi="楷体" w:eastAsia="楷体"/>
          <w:iCs/>
          <w:color w:val="0D0D0D"/>
        </w:rPr>
        <w:t>（于世博）</w:t>
      </w:r>
    </w:p>
    <w:p>
      <w:pPr>
        <w:pStyle w:val="4"/>
      </w:pPr>
      <w:bookmarkStart w:id="49" w:name="_Toc67338107"/>
      <w:bookmarkStart w:id="50" w:name="_Toc75364226"/>
      <w:r>
        <w:rPr>
          <w:rFonts w:hint="eastAsia"/>
        </w:rPr>
        <w:t>（五）记笔记</w:t>
      </w:r>
      <w:bookmarkEnd w:id="49"/>
      <w:r>
        <w:rPr>
          <w:rFonts w:hint="eastAsia"/>
        </w:rPr>
        <w:t>小贴士</w:t>
      </w:r>
      <w:bookmarkEnd w:id="50"/>
    </w:p>
    <w:p>
      <w:pPr>
        <w:snapToGrid w:val="0"/>
        <w:jc w:val="both"/>
        <w:rPr>
          <w:rFonts w:cstheme="minorBidi"/>
          <w:b/>
          <w:bCs/>
          <w:szCs w:val="22"/>
        </w:rPr>
      </w:pPr>
      <w:r>
        <w:rPr>
          <w:rFonts w:cstheme="minorBidi"/>
          <w:b/>
          <w:bCs/>
          <w:szCs w:val="22"/>
        </w:rPr>
        <w:t>1.Q：理科课程</w:t>
      </w:r>
      <w:r>
        <w:rPr>
          <w:rFonts w:hint="eastAsia" w:cstheme="minorBidi"/>
          <w:b/>
          <w:bCs/>
          <w:szCs w:val="22"/>
        </w:rPr>
        <w:t>应</w:t>
      </w:r>
      <w:r>
        <w:rPr>
          <w:rFonts w:cstheme="minorBidi"/>
          <w:b/>
          <w:bCs/>
          <w:szCs w:val="22"/>
        </w:rPr>
        <w:t>该如何记笔记呢?</w:t>
      </w:r>
    </w:p>
    <w:p>
      <w:pPr>
        <w:snapToGrid w:val="0"/>
        <w:spacing w:line="360" w:lineRule="auto"/>
        <w:ind w:firstLine="240" w:firstLineChars="100"/>
        <w:jc w:val="both"/>
        <w:rPr>
          <w:rFonts w:cstheme="minorBidi"/>
          <w:szCs w:val="22"/>
        </w:rPr>
      </w:pPr>
      <w:r>
        <w:rPr>
          <w:rFonts w:hint="eastAsia" w:cstheme="minorBidi"/>
          <w:szCs w:val="22"/>
        </w:rPr>
        <w:t>A：学习理科课程时，要将</w:t>
      </w:r>
      <w:r>
        <w:rPr>
          <w:rFonts w:hint="eastAsia" w:cstheme="minorBidi"/>
          <w:kern w:val="0"/>
          <w:szCs w:val="22"/>
        </w:rPr>
        <w:t>课堂听讲放在首位，其次才是记录笔记</w:t>
      </w:r>
      <w:r>
        <w:rPr>
          <w:rFonts w:hint="eastAsia" w:cstheme="minorBidi"/>
          <w:szCs w:val="22"/>
        </w:rPr>
        <w:t>。对于理解为重的学科，课堂上首先应听会、听懂。因为学科知识点基本都呈现在书本上，所以笔记的作用是辅助补充和归纳总结，记录时抓住重点即可。这里想重点强调课后整理思维导图的作用。学习完每个章节后，建议大家先复习教材上的知识点和笔记，再根据记忆绘制出一份思维导图，并结合教材完善思维导图。这样就能清楚知晓自己对该章知识的掌握情况。对于第一遍没能联想到的知识点应做好标记，作为复习重点。同理，跨章节的学习与复习也可以采取此种方法。</w:t>
      </w:r>
    </w:p>
    <w:p>
      <w:pPr>
        <w:snapToGrid w:val="0"/>
        <w:jc w:val="both"/>
        <w:rPr>
          <w:rFonts w:cstheme="minorBidi"/>
          <w:szCs w:val="22"/>
        </w:rPr>
      </w:pPr>
    </w:p>
    <w:p>
      <w:pPr>
        <w:snapToGrid w:val="0"/>
        <w:jc w:val="both"/>
        <w:rPr>
          <w:rFonts w:cstheme="minorBidi"/>
          <w:b/>
          <w:bCs/>
          <w:szCs w:val="22"/>
        </w:rPr>
      </w:pPr>
      <w:r>
        <w:rPr>
          <w:rFonts w:cstheme="minorBidi"/>
          <w:b/>
          <w:bCs/>
          <w:szCs w:val="22"/>
        </w:rPr>
        <w:t>2.Q：思政课</w:t>
      </w:r>
      <w:r>
        <w:rPr>
          <w:rFonts w:hint="eastAsia" w:cstheme="minorBidi"/>
          <w:b/>
          <w:bCs/>
          <w:szCs w:val="22"/>
        </w:rPr>
        <w:t>应</w:t>
      </w:r>
      <w:r>
        <w:rPr>
          <w:rFonts w:cstheme="minorBidi"/>
          <w:b/>
          <w:bCs/>
          <w:szCs w:val="22"/>
        </w:rPr>
        <w:t>该如何记笔记呢?</w:t>
      </w:r>
    </w:p>
    <w:p>
      <w:pPr>
        <w:snapToGrid w:val="0"/>
        <w:ind w:firstLine="240" w:firstLineChars="100"/>
        <w:jc w:val="both"/>
        <w:rPr>
          <w:rFonts w:cstheme="minorBidi"/>
          <w:szCs w:val="22"/>
        </w:rPr>
      </w:pPr>
      <w:r>
        <w:rPr>
          <w:rFonts w:hint="eastAsia" w:cstheme="minorBidi"/>
          <w:szCs w:val="22"/>
        </w:rPr>
        <w:t>A：对于期末如思政课这类需要重点背诵的课程，建议对简答大题进行梳理，将题目和相应答案一条一条进行总结。先提炼出每道题中的核心关键词，将问答中的给分点着重标记。背诵时先通读一遍完整的题目与解答，再根据关键词进行理解记忆；不必拘泥于书本原话，考试时用自己的语言流畅完整表达即可。对于文科课程复习的重要提醒是：不要临到要考试时才去整理背诵，一定要注重平时跟着老师的上课节奏进行整理、记忆，否则最后复习时会很吃力。</w:t>
      </w:r>
    </w:p>
    <w:p>
      <w:pPr>
        <w:snapToGrid w:val="0"/>
        <w:jc w:val="both"/>
        <w:rPr>
          <w:rFonts w:cstheme="minorBidi"/>
          <w:szCs w:val="22"/>
        </w:rPr>
      </w:pPr>
    </w:p>
    <w:p>
      <w:pPr>
        <w:snapToGrid w:val="0"/>
        <w:jc w:val="both"/>
        <w:rPr>
          <w:rFonts w:cstheme="minorBidi"/>
          <w:b/>
          <w:bCs/>
          <w:szCs w:val="22"/>
        </w:rPr>
      </w:pPr>
      <w:r>
        <w:rPr>
          <w:rFonts w:cstheme="minorBidi"/>
          <w:b/>
          <w:bCs/>
          <w:szCs w:val="22"/>
        </w:rPr>
        <w:t>3.Q：英语</w:t>
      </w:r>
      <w:r>
        <w:rPr>
          <w:rFonts w:hint="eastAsia" w:cstheme="minorBidi"/>
          <w:b/>
          <w:bCs/>
          <w:szCs w:val="22"/>
        </w:rPr>
        <w:t>课应</w:t>
      </w:r>
      <w:r>
        <w:rPr>
          <w:rFonts w:cstheme="minorBidi"/>
          <w:b/>
          <w:bCs/>
          <w:szCs w:val="22"/>
        </w:rPr>
        <w:t>该如何记笔记呢?</w:t>
      </w:r>
    </w:p>
    <w:p>
      <w:pPr>
        <w:snapToGrid w:val="0"/>
        <w:spacing w:after="163" w:afterLines="50"/>
        <w:ind w:firstLine="240" w:firstLineChars="100"/>
        <w:jc w:val="both"/>
        <w:rPr>
          <w:rFonts w:cstheme="minorBidi"/>
          <w:szCs w:val="22"/>
        </w:rPr>
      </w:pPr>
      <w:r>
        <w:rPr>
          <w:rFonts w:hint="eastAsia" w:cstheme="minorBidi"/>
          <w:szCs w:val="22"/>
        </w:rPr>
        <w:t>A：对于非英语专业的学生，英语课程比较少，课堂并不是记笔记的主战场，重要的是日常积累和总结，单词、词组、好句子都可以成为英语笔记的良好素材。在记录日常学习中遇到的不熟悉的单词或表达时，注意记录的重点不是零散的单词，而应该将单词分解成词根，再串联成为单词或词组进行记录。例如：</w:t>
      </w:r>
    </w:p>
    <w:p>
      <w:pPr>
        <w:snapToGrid w:val="0"/>
        <w:ind w:firstLine="440" w:firstLineChars="200"/>
        <w:jc w:val="both"/>
        <w:rPr>
          <w:rFonts w:ascii="Times New Roman" w:hAnsi="Times New Roman" w:eastAsia="楷体" w:cs="Times New Roman"/>
          <w:sz w:val="22"/>
          <w:szCs w:val="21"/>
        </w:rPr>
      </w:pPr>
      <w:r>
        <w:rPr>
          <w:rFonts w:ascii="Times New Roman" w:hAnsi="Times New Roman" w:eastAsia="楷体" w:cs="Times New Roman"/>
          <w:sz w:val="22"/>
          <w:szCs w:val="21"/>
        </w:rPr>
        <w:t>aggregate n. /a.总计，总数，总计的，合计的。</w:t>
      </w:r>
    </w:p>
    <w:p>
      <w:pPr>
        <w:snapToGrid w:val="0"/>
        <w:ind w:firstLine="440" w:firstLineChars="200"/>
        <w:jc w:val="both"/>
        <w:rPr>
          <w:rFonts w:ascii="Times New Roman" w:hAnsi="Times New Roman" w:eastAsia="楷体" w:cs="Times New Roman"/>
          <w:sz w:val="22"/>
          <w:szCs w:val="21"/>
        </w:rPr>
      </w:pPr>
      <w:r>
        <w:rPr>
          <w:rFonts w:ascii="Times New Roman" w:hAnsi="Times New Roman" w:eastAsia="楷体" w:cs="Times New Roman"/>
          <w:sz w:val="22"/>
          <w:szCs w:val="21"/>
        </w:rPr>
        <w:t>ag-表示加强，greg表示群体，-ate表动作“使”</w:t>
      </w:r>
    </w:p>
    <w:p>
      <w:pPr>
        <w:snapToGrid w:val="0"/>
        <w:ind w:firstLine="440" w:firstLineChars="200"/>
        <w:jc w:val="both"/>
        <w:rPr>
          <w:rFonts w:ascii="Times New Roman" w:hAnsi="Times New Roman" w:eastAsia="楷体" w:cs="Times New Roman"/>
          <w:sz w:val="22"/>
          <w:szCs w:val="21"/>
        </w:rPr>
      </w:pPr>
      <w:r>
        <w:rPr>
          <w:rFonts w:ascii="Times New Roman" w:hAnsi="Times New Roman" w:eastAsia="楷体" w:cs="Times New Roman"/>
          <w:sz w:val="22"/>
          <w:szCs w:val="21"/>
        </w:rPr>
        <w:t>in the aggregate 总共，作为总体。</w:t>
      </w:r>
    </w:p>
    <w:p>
      <w:pPr>
        <w:snapToGrid w:val="0"/>
        <w:spacing w:before="163" w:beforeLines="50"/>
        <w:jc w:val="both"/>
        <w:rPr>
          <w:rFonts w:cstheme="minorBidi"/>
          <w:szCs w:val="22"/>
        </w:rPr>
      </w:pPr>
      <w:r>
        <w:rPr>
          <w:rFonts w:hint="eastAsia" w:cstheme="minorBidi"/>
          <w:szCs w:val="22"/>
        </w:rPr>
        <w:t>如此这般长期坚持下来，有一天你就会发现，自己词汇量越来越大，英语能力也悄然提升了！</w:t>
      </w:r>
    </w:p>
    <w:p>
      <w:pPr>
        <w:snapToGrid w:val="0"/>
        <w:jc w:val="both"/>
        <w:rPr>
          <w:rFonts w:cstheme="minorBidi"/>
          <w:szCs w:val="22"/>
        </w:rPr>
      </w:pPr>
    </w:p>
    <w:p>
      <w:pPr>
        <w:snapToGrid w:val="0"/>
        <w:jc w:val="both"/>
        <w:rPr>
          <w:rFonts w:cstheme="minorBidi"/>
          <w:b/>
          <w:bCs/>
          <w:szCs w:val="22"/>
        </w:rPr>
      </w:pPr>
      <w:r>
        <w:rPr>
          <w:rFonts w:cstheme="minorBidi"/>
          <w:b/>
          <w:bCs/>
          <w:szCs w:val="22"/>
        </w:rPr>
        <w:t>4.Q：如何记</w:t>
      </w:r>
      <w:r>
        <w:rPr>
          <w:rFonts w:hint="eastAsia" w:cstheme="minorBidi"/>
          <w:b/>
          <w:bCs/>
          <w:szCs w:val="22"/>
        </w:rPr>
        <w:t>好</w:t>
      </w:r>
      <w:r>
        <w:rPr>
          <w:rFonts w:cstheme="minorBidi"/>
          <w:b/>
          <w:bCs/>
          <w:szCs w:val="22"/>
        </w:rPr>
        <w:t>纸质笔记?</w:t>
      </w:r>
    </w:p>
    <w:p>
      <w:pPr>
        <w:snapToGrid w:val="0"/>
        <w:ind w:firstLine="240" w:firstLineChars="100"/>
        <w:jc w:val="both"/>
        <w:rPr>
          <w:rFonts w:cstheme="minorBidi"/>
          <w:szCs w:val="22"/>
        </w:rPr>
      </w:pPr>
      <w:r>
        <w:rPr>
          <w:rFonts w:hint="eastAsia" w:cstheme="minorBidi"/>
          <w:szCs w:val="22"/>
        </w:rPr>
        <w:t>A：①当老师课前提供</w:t>
      </w:r>
      <w:r>
        <w:rPr>
          <w:rFonts w:ascii="Times New Roman" w:hAnsi="Times New Roman" w:cs="Times New Roman"/>
          <w:szCs w:val="22"/>
        </w:rPr>
        <w:t>PPT</w:t>
      </w:r>
      <w:r>
        <w:rPr>
          <w:rFonts w:hint="eastAsia" w:cstheme="minorBidi"/>
          <w:szCs w:val="22"/>
        </w:rPr>
        <w:t>时，可以打印</w:t>
      </w:r>
      <w:r>
        <w:rPr>
          <w:rFonts w:ascii="Times New Roman" w:hAnsi="Times New Roman" w:cs="Times New Roman"/>
          <w:szCs w:val="22"/>
        </w:rPr>
        <w:t>PPT</w:t>
      </w:r>
      <w:r>
        <w:rPr>
          <w:rFonts w:hint="eastAsia" w:cstheme="minorBidi"/>
          <w:szCs w:val="22"/>
        </w:rPr>
        <w:t>，在</w:t>
      </w:r>
      <w:r>
        <w:rPr>
          <w:rFonts w:ascii="Times New Roman" w:hAnsi="Times New Roman" w:cs="Times New Roman"/>
          <w:szCs w:val="22"/>
        </w:rPr>
        <w:t>PPT</w:t>
      </w:r>
      <w:r>
        <w:rPr>
          <w:rFonts w:hint="eastAsia" w:cstheme="minorBidi"/>
          <w:szCs w:val="22"/>
        </w:rPr>
        <w:t>上标记注释。</w:t>
      </w:r>
    </w:p>
    <w:p>
      <w:pPr>
        <w:snapToGrid w:val="0"/>
        <w:ind w:firstLine="480" w:firstLineChars="200"/>
        <w:jc w:val="both"/>
        <w:rPr>
          <w:rFonts w:cstheme="minorBidi"/>
          <w:szCs w:val="22"/>
        </w:rPr>
      </w:pPr>
      <w:r>
        <w:rPr>
          <w:rFonts w:hint="eastAsia" w:cstheme="minorBidi"/>
          <w:szCs w:val="22"/>
        </w:rPr>
        <w:t>②如果想用笔记本记笔记，建议用活页本，方便日后补充完善。</w:t>
      </w:r>
    </w:p>
    <w:p>
      <w:pPr>
        <w:snapToGrid w:val="0"/>
        <w:ind w:firstLine="480" w:firstLineChars="200"/>
        <w:jc w:val="both"/>
        <w:rPr>
          <w:rFonts w:cstheme="minorBidi"/>
          <w:szCs w:val="22"/>
        </w:rPr>
      </w:pPr>
      <w:r>
        <w:rPr>
          <w:rFonts w:hint="eastAsia" w:cstheme="minorBidi"/>
          <w:szCs w:val="22"/>
        </w:rPr>
        <w:t>③可以在笔记本左侧或右侧留出一定空间作为批注栏，记录非重点内容、辅助理解型内容、例题或相关案例等，避免笔记主体内容庞杂，缺乏体系性。比如，国际公法笔记正文写道“欧洲人权法院人权审查程序的启动”，批注栏记“</w:t>
      </w:r>
      <w:r>
        <w:rPr>
          <w:rFonts w:ascii="Times New Roman" w:hAnsi="Times New Roman" w:cs="Times New Roman"/>
          <w:szCs w:val="22"/>
        </w:rPr>
        <w:t>Eg. Soering</w:t>
      </w:r>
      <w:r>
        <w:rPr>
          <w:rFonts w:hint="eastAsia" w:cstheme="minorBidi"/>
          <w:szCs w:val="22"/>
        </w:rPr>
        <w:t>案”。</w:t>
      </w:r>
    </w:p>
    <w:p>
      <w:pPr>
        <w:snapToGrid w:val="0"/>
        <w:ind w:firstLine="480" w:firstLineChars="200"/>
        <w:jc w:val="both"/>
        <w:rPr>
          <w:rFonts w:cstheme="minorBidi"/>
          <w:szCs w:val="22"/>
        </w:rPr>
      </w:pPr>
      <w:r>
        <w:rPr>
          <w:rFonts w:hint="eastAsia" w:cstheme="minorBidi"/>
          <w:szCs w:val="22"/>
        </w:rPr>
        <w:t>④给目录留一定的空间，或者给笔记贴标签纸，以知道某个知识点在什么位置。</w:t>
      </w:r>
    </w:p>
    <w:p>
      <w:pPr>
        <w:snapToGrid w:val="0"/>
        <w:ind w:firstLine="480" w:firstLineChars="200"/>
        <w:jc w:val="both"/>
        <w:rPr>
          <w:rFonts w:cstheme="minorBidi"/>
          <w:szCs w:val="22"/>
        </w:rPr>
      </w:pPr>
      <w:r>
        <w:rPr>
          <w:rFonts w:hint="eastAsia" w:cstheme="minorBidi"/>
          <w:szCs w:val="22"/>
        </w:rPr>
        <w:t>⑤可以用的标题序号层级来增强笔记的逻辑性和体系性，例如：“一→（一）→1→（1）→①→</w:t>
      </w:r>
      <w:r>
        <w:rPr>
          <w:rFonts w:ascii="Times New Roman" w:hAnsi="Times New Roman" w:cs="Times New Roman"/>
          <w:szCs w:val="22"/>
        </w:rPr>
        <w:t>A</w:t>
      </w:r>
      <w:r>
        <w:rPr>
          <w:rFonts w:hint="eastAsia" w:cstheme="minorBidi"/>
          <w:szCs w:val="22"/>
        </w:rPr>
        <w:t>→</w:t>
      </w:r>
      <w:r>
        <w:rPr>
          <w:rFonts w:ascii="Times New Roman" w:hAnsi="Times New Roman" w:cs="Times New Roman"/>
          <w:szCs w:val="22"/>
        </w:rPr>
        <w:t>a</w:t>
      </w:r>
      <w:r>
        <w:rPr>
          <w:rFonts w:hint="eastAsia" w:cstheme="minorBidi"/>
          <w:szCs w:val="22"/>
        </w:rPr>
        <w:t>”，还可以使用不同颜色的笔写标题。</w:t>
      </w:r>
    </w:p>
    <w:p>
      <w:pPr>
        <w:snapToGrid w:val="0"/>
        <w:ind w:firstLine="480" w:firstLineChars="200"/>
        <w:jc w:val="both"/>
        <w:rPr>
          <w:rFonts w:cstheme="minorBidi"/>
          <w:szCs w:val="22"/>
        </w:rPr>
      </w:pPr>
      <w:r>
        <w:rPr>
          <w:rFonts w:hint="eastAsia" w:cstheme="minorBidi"/>
          <w:szCs w:val="22"/>
        </w:rPr>
        <w:t>⑥课堂要将更多注意力放在听讲上，来不及记录的在老师允许时进行拍照，课后及时补在笔记里。</w:t>
      </w:r>
    </w:p>
    <w:p>
      <w:pPr>
        <w:snapToGrid w:val="0"/>
        <w:ind w:firstLine="480" w:firstLineChars="200"/>
        <w:jc w:val="both"/>
        <w:rPr>
          <w:rFonts w:cstheme="minorBidi"/>
          <w:szCs w:val="22"/>
        </w:rPr>
      </w:pPr>
      <w:r>
        <w:rPr>
          <w:rFonts w:hint="eastAsia" w:cstheme="minorBidi"/>
          <w:szCs w:val="22"/>
        </w:rPr>
        <w:t>⑦可以创造自己常用的注记符号，比如：“</w:t>
      </w:r>
      <w:r>
        <w:rPr>
          <w:rFonts w:ascii="Times New Roman" w:hAnsi="Times New Roman" w:cs="Times New Roman"/>
          <w:szCs w:val="22"/>
        </w:rPr>
        <w:t>KB</w:t>
      </w:r>
      <w:r>
        <w:rPr>
          <w:rFonts w:hint="eastAsia" w:cstheme="minorBidi"/>
          <w:szCs w:val="22"/>
        </w:rPr>
        <w:t>（课本）”“</w:t>
      </w:r>
      <w:r>
        <w:rPr>
          <w:rFonts w:ascii="Times New Roman" w:hAnsi="Times New Roman" w:cs="Times New Roman"/>
          <w:szCs w:val="22"/>
        </w:rPr>
        <w:t>LJ</w:t>
      </w:r>
      <w:r>
        <w:rPr>
          <w:rFonts w:hint="eastAsia" w:cstheme="minorBidi"/>
          <w:szCs w:val="22"/>
        </w:rPr>
        <w:t>（链接到某一页）”“</w:t>
      </w:r>
      <w:r>
        <w:rPr>
          <w:rFonts w:ascii="Times New Roman" w:hAnsi="Times New Roman" w:cs="Times New Roman"/>
          <w:szCs w:val="22"/>
        </w:rPr>
        <w:t>PAT</w:t>
      </w:r>
      <w:r>
        <w:rPr>
          <w:rFonts w:hint="eastAsia" w:cstheme="minorBidi"/>
          <w:szCs w:val="22"/>
        </w:rPr>
        <w:t>（</w:t>
      </w:r>
      <w:r>
        <w:rPr>
          <w:rFonts w:ascii="Times New Roman" w:hAnsi="Times New Roman" w:cs="Times New Roman"/>
          <w:szCs w:val="22"/>
        </w:rPr>
        <w:t>pay attention to</w:t>
      </w:r>
      <w:r>
        <w:rPr>
          <w:rFonts w:hint="eastAsia" w:cstheme="minorBidi"/>
          <w:szCs w:val="22"/>
        </w:rPr>
        <w:t>）”“！”“&amp;”等。</w:t>
      </w:r>
    </w:p>
    <w:p>
      <w:pPr>
        <w:snapToGrid w:val="0"/>
        <w:ind w:firstLine="480" w:firstLineChars="200"/>
        <w:jc w:val="both"/>
        <w:rPr>
          <w:rFonts w:cstheme="minorBidi"/>
          <w:szCs w:val="22"/>
        </w:rPr>
      </w:pPr>
      <w:r>
        <w:rPr>
          <w:rFonts w:hint="eastAsia" w:cstheme="minorBidi"/>
          <w:szCs w:val="22"/>
        </w:rPr>
        <w:t>⑧色彩和图形可以给人视觉冲击力。</w:t>
      </w:r>
    </w:p>
    <w:p>
      <w:pPr>
        <w:snapToGrid w:val="0"/>
        <w:ind w:firstLine="480" w:firstLineChars="200"/>
        <w:jc w:val="both"/>
        <w:rPr>
          <w:rFonts w:cstheme="minorBidi"/>
          <w:szCs w:val="22"/>
        </w:rPr>
      </w:pPr>
      <w:r>
        <w:rPr>
          <w:rFonts w:hint="eastAsia" w:cstheme="minorBidi"/>
          <w:szCs w:val="22"/>
        </w:rPr>
        <w:t>⑨方格笔记本隔行用会很有条理，也很适合做</w:t>
      </w:r>
      <w:r>
        <w:rPr>
          <w:rFonts w:ascii="Times New Roman" w:hAnsi="Times New Roman" w:cs="Times New Roman"/>
          <w:szCs w:val="22"/>
        </w:rPr>
        <w:t>To-Do Lsit</w:t>
      </w:r>
      <w:r>
        <w:rPr>
          <w:rFonts w:hint="eastAsia" w:cstheme="minorBidi"/>
          <w:szCs w:val="22"/>
        </w:rPr>
        <w:t>。</w:t>
      </w:r>
    </w:p>
    <w:p>
      <w:pPr>
        <w:snapToGrid w:val="0"/>
        <w:ind w:firstLine="480" w:firstLineChars="200"/>
        <w:jc w:val="both"/>
        <w:rPr>
          <w:rFonts w:cstheme="minorBidi"/>
          <w:szCs w:val="22"/>
        </w:rPr>
      </w:pPr>
      <w:r>
        <w:rPr>
          <w:rFonts w:hint="eastAsia" w:cstheme="minorBidi"/>
          <w:szCs w:val="22"/>
        </w:rPr>
        <w:t>⑩可以给笔记本标页码。</w:t>
      </w:r>
    </w:p>
    <w:p>
      <w:pPr>
        <w:snapToGrid w:val="0"/>
        <w:jc w:val="both"/>
        <w:rPr>
          <w:rFonts w:cstheme="minorBidi"/>
          <w:szCs w:val="22"/>
        </w:rPr>
      </w:pPr>
    </w:p>
    <w:p>
      <w:pPr>
        <w:snapToGrid w:val="0"/>
        <w:jc w:val="both"/>
        <w:rPr>
          <w:rFonts w:cstheme="minorBidi"/>
          <w:b/>
          <w:bCs/>
          <w:szCs w:val="22"/>
        </w:rPr>
      </w:pPr>
      <w:r>
        <w:rPr>
          <w:rFonts w:cstheme="minorBidi"/>
          <w:b/>
          <w:bCs/>
          <w:szCs w:val="22"/>
        </w:rPr>
        <w:t>5.Q：如何</w:t>
      </w:r>
      <w:r>
        <w:rPr>
          <w:rFonts w:hint="eastAsia" w:cstheme="minorBidi"/>
          <w:b/>
          <w:bCs/>
          <w:szCs w:val="22"/>
        </w:rPr>
        <w:t>记好</w:t>
      </w:r>
      <w:r>
        <w:rPr>
          <w:rFonts w:cstheme="minorBidi"/>
          <w:b/>
          <w:bCs/>
          <w:szCs w:val="22"/>
        </w:rPr>
        <w:t>电子笔记?</w:t>
      </w:r>
    </w:p>
    <w:p>
      <w:pPr>
        <w:snapToGrid w:val="0"/>
        <w:ind w:firstLine="240" w:firstLineChars="100"/>
        <w:jc w:val="both"/>
        <w:rPr>
          <w:rFonts w:cstheme="minorBidi"/>
          <w:szCs w:val="22"/>
        </w:rPr>
      </w:pPr>
      <w:r>
        <w:rPr>
          <w:rFonts w:hint="eastAsia" w:cstheme="minorBidi"/>
          <w:szCs w:val="22"/>
        </w:rPr>
        <w:t>A：①如果老师课前给</w:t>
      </w:r>
      <w:r>
        <w:rPr>
          <w:rFonts w:ascii="Times New Roman" w:hAnsi="Times New Roman" w:cs="Times New Roman"/>
          <w:szCs w:val="22"/>
        </w:rPr>
        <w:t>PPT</w:t>
      </w:r>
      <w:r>
        <w:rPr>
          <w:rFonts w:hint="eastAsia" w:cstheme="minorBidi"/>
          <w:szCs w:val="22"/>
        </w:rPr>
        <w:t>、</w:t>
      </w:r>
      <w:r>
        <w:rPr>
          <w:rFonts w:ascii="Times New Roman" w:hAnsi="Times New Roman" w:cs="Times New Roman"/>
          <w:szCs w:val="22"/>
        </w:rPr>
        <w:t>Word</w:t>
      </w:r>
      <w:r>
        <w:rPr>
          <w:rFonts w:hint="eastAsia" w:cstheme="minorBidi"/>
          <w:szCs w:val="22"/>
        </w:rPr>
        <w:t>等课程文件（也可以找直系学长学姐要），可以直接在文件里编辑、补充笔记，把更多精力放在听讲上。</w:t>
      </w:r>
    </w:p>
    <w:p>
      <w:pPr>
        <w:snapToGrid w:val="0"/>
        <w:ind w:firstLine="480" w:firstLineChars="200"/>
        <w:jc w:val="both"/>
        <w:rPr>
          <w:rFonts w:cstheme="minorBidi"/>
          <w:szCs w:val="22"/>
        </w:rPr>
      </w:pPr>
      <w:r>
        <w:rPr>
          <w:rFonts w:cstheme="minorBidi"/>
          <w:szCs w:val="22"/>
        </w:rPr>
        <w:drawing>
          <wp:anchor distT="0" distB="0" distL="114300" distR="114300" simplePos="0" relativeHeight="251669504" behindDoc="0" locked="0" layoutInCell="1" allowOverlap="1">
            <wp:simplePos x="0" y="0"/>
            <wp:positionH relativeFrom="column">
              <wp:posOffset>349250</wp:posOffset>
            </wp:positionH>
            <wp:positionV relativeFrom="paragraph">
              <wp:posOffset>575310</wp:posOffset>
            </wp:positionV>
            <wp:extent cx="4711700" cy="2165350"/>
            <wp:effectExtent l="0" t="0" r="0" b="635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8" cstate="print">
                      <a:extLst>
                        <a:ext uri="{BEBA8EAE-BF5A-486C-A8C5-ECC9F3942E4B}">
                          <a14:imgProps xmlns:a14="http://schemas.microsoft.com/office/drawing/2010/main">
                            <a14:imgLayer r:embed="rId29">
                              <a14:imgEffect>
                                <a14:saturation sat="0"/>
                              </a14:imgEffect>
                            </a14:imgLayer>
                          </a14:imgProps>
                        </a:ext>
                        <a:ext uri="{28A0092B-C50C-407E-A947-70E740481C1C}">
                          <a14:useLocalDpi xmlns:a14="http://schemas.microsoft.com/office/drawing/2010/main" val="0"/>
                        </a:ext>
                      </a:extLst>
                    </a:blip>
                    <a:srcRect l="10655" t="22806" b="4282"/>
                    <a:stretch>
                      <a:fillRect/>
                    </a:stretch>
                  </pic:blipFill>
                  <pic:spPr>
                    <a:xfrm>
                      <a:off x="0" y="0"/>
                      <a:ext cx="4711700" cy="2165350"/>
                    </a:xfrm>
                    <a:prstGeom prst="rect">
                      <a:avLst/>
                    </a:prstGeom>
                    <a:noFill/>
                    <a:ln>
                      <a:noFill/>
                    </a:ln>
                  </pic:spPr>
                </pic:pic>
              </a:graphicData>
            </a:graphic>
          </wp:anchor>
        </w:drawing>
      </w:r>
      <w:r>
        <w:rPr>
          <w:rFonts w:hint="eastAsia" w:cstheme="minorBidi"/>
          <w:szCs w:val="22"/>
        </w:rPr>
        <w:t>②可以使用</w:t>
      </w:r>
      <w:r>
        <w:rPr>
          <w:rFonts w:ascii="Times New Roman" w:hAnsi="Times New Roman" w:cs="Times New Roman"/>
          <w:kern w:val="0"/>
          <w:szCs w:val="22"/>
        </w:rPr>
        <w:t>PPT</w:t>
      </w:r>
      <w:r>
        <w:rPr>
          <w:rFonts w:hint="eastAsia" w:cstheme="minorBidi"/>
          <w:kern w:val="0"/>
          <w:szCs w:val="22"/>
        </w:rPr>
        <w:t>、</w:t>
      </w:r>
      <w:r>
        <w:rPr>
          <w:rFonts w:ascii="Times New Roman" w:hAnsi="Times New Roman" w:cs="Times New Roman"/>
          <w:kern w:val="0"/>
          <w:szCs w:val="22"/>
        </w:rPr>
        <w:t>Word</w:t>
      </w:r>
      <w:r>
        <w:rPr>
          <w:rFonts w:hint="eastAsia" w:cstheme="minorBidi"/>
          <w:szCs w:val="22"/>
        </w:rPr>
        <w:t>的“批注”功能，记录非重点内容、辅助理解型内容、例题或相关案例等。</w:t>
      </w:r>
    </w:p>
    <w:p>
      <w:pPr>
        <w:pStyle w:val="9"/>
        <w:ind w:firstLine="400"/>
        <w:jc w:val="center"/>
        <w:rPr>
          <w:rFonts w:ascii="宋体" w:hAnsi="宋体" w:eastAsia="宋体"/>
          <w:sz w:val="18"/>
          <w:szCs w:val="18"/>
        </w:rPr>
      </w:pPr>
      <w:r>
        <w:rPr>
          <w:rFonts w:hint="eastAsia" w:ascii="宋体" w:hAnsi="宋体" w:eastAsia="宋体"/>
          <w:sz w:val="18"/>
          <w:szCs w:val="18"/>
        </w:rPr>
        <w:t>图1-21</w:t>
      </w:r>
      <w:r>
        <w:rPr>
          <w:rFonts w:ascii="宋体" w:hAnsi="宋体" w:eastAsia="宋体"/>
          <w:sz w:val="18"/>
          <w:szCs w:val="18"/>
        </w:rPr>
        <w:t xml:space="preserve"> </w:t>
      </w:r>
      <w:r>
        <w:rPr>
          <w:rFonts w:hint="eastAsia" w:ascii="宋体" w:hAnsi="宋体" w:eastAsia="宋体"/>
          <w:sz w:val="18"/>
          <w:szCs w:val="18"/>
        </w:rPr>
        <w:t>PPT笔记示意图</w:t>
      </w:r>
      <w:r>
        <w:rPr>
          <w:rFonts w:hint="eastAsia" w:ascii="宋体" w:hAnsi="宋体" w:eastAsia="宋体"/>
          <w:color w:val="FF0000"/>
          <w:sz w:val="18"/>
          <w:szCs w:val="18"/>
        </w:rPr>
        <w:t>-来源？</w:t>
      </w:r>
    </w:p>
    <w:p>
      <w:pPr>
        <w:snapToGrid w:val="0"/>
        <w:ind w:left="240" w:leftChars="100" w:firstLine="480" w:firstLineChars="200"/>
        <w:jc w:val="both"/>
        <w:rPr>
          <w:rFonts w:cstheme="minorBidi"/>
          <w:szCs w:val="22"/>
        </w:rPr>
      </w:pPr>
      <w:r>
        <w:rPr>
          <w:rFonts w:hint="eastAsia" w:cstheme="minorBidi"/>
          <w:szCs w:val="22"/>
        </w:rPr>
        <w:t>③用</w:t>
      </w:r>
      <w:r>
        <w:rPr>
          <w:rFonts w:ascii="Times New Roman" w:hAnsi="Times New Roman" w:cs="Times New Roman"/>
          <w:szCs w:val="22"/>
        </w:rPr>
        <w:t>Word</w:t>
      </w:r>
      <w:r>
        <w:rPr>
          <w:rFonts w:hint="eastAsia" w:cstheme="minorBidi"/>
          <w:szCs w:val="22"/>
        </w:rPr>
        <w:t>记笔记时，可以使用标题样式、项目符号等增加笔记的逻辑性和体系性。并且，可以使用“视图”下的“导航窗格”功能或“引用”下的“目录”功能，生成大纲或目录，方便定位知识点。</w:t>
      </w:r>
    </w:p>
    <w:p>
      <w:pPr>
        <w:snapToGrid w:val="0"/>
        <w:ind w:left="240" w:leftChars="100" w:firstLine="480" w:firstLineChars="200"/>
        <w:jc w:val="both"/>
        <w:rPr>
          <w:rFonts w:cstheme="minorBidi"/>
          <w:szCs w:val="22"/>
        </w:rPr>
      </w:pPr>
      <w:r>
        <w:rPr>
          <w:rFonts w:cstheme="minorBidi"/>
          <w:szCs w:val="22"/>
        </w:rPr>
        <w:fldChar w:fldCharType="begin"/>
      </w:r>
      <w:r>
        <w:rPr>
          <w:rFonts w:cstheme="minorBidi"/>
          <w:szCs w:val="22"/>
        </w:rPr>
        <w:instrText xml:space="preserve"> </w:instrText>
      </w:r>
      <w:r>
        <w:rPr>
          <w:rFonts w:hint="eastAsia" w:cstheme="minorBidi"/>
          <w:szCs w:val="22"/>
        </w:rPr>
        <w:instrText xml:space="preserve">= 4 \* GB3</w:instrText>
      </w:r>
      <w:r>
        <w:rPr>
          <w:rFonts w:cstheme="minorBidi"/>
          <w:szCs w:val="22"/>
        </w:rPr>
        <w:instrText xml:space="preserve"> </w:instrText>
      </w:r>
      <w:r>
        <w:rPr>
          <w:rFonts w:cstheme="minorBidi"/>
          <w:szCs w:val="22"/>
        </w:rPr>
        <w:fldChar w:fldCharType="separate"/>
      </w:r>
      <w:r>
        <w:rPr>
          <w:rFonts w:hint="eastAsia" w:cstheme="minorBidi"/>
          <w:szCs w:val="22"/>
        </w:rPr>
        <w:t>④</w:t>
      </w:r>
      <w:r>
        <w:rPr>
          <w:rFonts w:cstheme="minorBidi"/>
          <w:szCs w:val="22"/>
        </w:rPr>
        <w:fldChar w:fldCharType="end"/>
      </w:r>
      <w:r>
        <w:rPr>
          <w:rFonts w:hint="eastAsia" w:cstheme="minorBidi"/>
          <w:szCs w:val="22"/>
        </w:rPr>
        <w:t>使用平板记录电子笔记就更加方便携带和整理了，有条件的同学建议配置合适的电容笔，这样就可以像记录纸质笔记一样记录在电子设备上，并具有轻便、快捷的优势。</w:t>
      </w:r>
    </w:p>
    <w:p>
      <w:pPr>
        <w:snapToGrid w:val="0"/>
        <w:jc w:val="right"/>
        <w:rPr>
          <w:rFonts w:ascii="楷体" w:hAnsi="楷体" w:eastAsia="楷体"/>
          <w:iCs/>
          <w:color w:val="0D0D0D"/>
        </w:rPr>
      </w:pPr>
      <w:r>
        <w:rPr>
          <w:rFonts w:hint="eastAsia" w:ascii="楷体" w:hAnsi="楷体" w:eastAsia="楷体"/>
          <w:iCs/>
          <w:color w:val="0D0D0D"/>
        </w:rPr>
        <w:t>（郭怡琳）</w:t>
      </w:r>
    </w:p>
    <w:p>
      <w:pPr>
        <w:keepNext/>
        <w:keepLines/>
        <w:spacing w:before="100" w:beforeAutospacing="1" w:after="100" w:afterAutospacing="1"/>
        <w:ind w:firstLine="602"/>
        <w:outlineLvl w:val="1"/>
        <w:rPr>
          <w:b/>
          <w:bCs/>
          <w:sz w:val="30"/>
          <w:szCs w:val="30"/>
        </w:rPr>
      </w:pPr>
      <w:bookmarkStart w:id="51" w:name="_Toc29877"/>
      <w:bookmarkStart w:id="52" w:name="_Toc8686"/>
      <w:bookmarkStart w:id="53" w:name="_Toc75364227"/>
      <w:r>
        <w:rPr>
          <w:rFonts w:hint="eastAsia"/>
          <w:b/>
          <w:bCs/>
          <w:sz w:val="30"/>
          <w:szCs w:val="30"/>
        </w:rPr>
        <w:t>三、日常学习方法</w:t>
      </w:r>
      <w:bookmarkEnd w:id="51"/>
      <w:bookmarkEnd w:id="52"/>
      <w:bookmarkEnd w:id="53"/>
    </w:p>
    <w:p>
      <w:pPr>
        <w:pStyle w:val="4"/>
      </w:pPr>
      <w:bookmarkStart w:id="54" w:name="_Toc75364228"/>
      <w:bookmarkStart w:id="55" w:name="_Toc27216"/>
      <w:bookmarkStart w:id="56" w:name="_Toc112"/>
      <w:r>
        <w:rPr>
          <w:rFonts w:hint="eastAsia"/>
        </w:rPr>
        <w:t>（一）预习和复习</w:t>
      </w:r>
      <w:bookmarkEnd w:id="54"/>
      <w:bookmarkEnd w:id="55"/>
      <w:bookmarkEnd w:id="56"/>
    </w:p>
    <w:p>
      <w:pPr>
        <w:pStyle w:val="5"/>
      </w:pPr>
      <w:bookmarkStart w:id="57" w:name="_Toc11296"/>
      <w:bookmarkStart w:id="58" w:name="_Toc31878"/>
      <w:r>
        <w:rPr>
          <w:rFonts w:hint="eastAsia"/>
        </w:rPr>
        <w:t>1</w:t>
      </w:r>
      <w:r>
        <w:t>.</w:t>
      </w:r>
      <w:r>
        <w:rPr>
          <w:rFonts w:hint="eastAsia"/>
        </w:rPr>
        <w:t>预习</w:t>
      </w:r>
      <w:bookmarkEnd w:id="57"/>
      <w:bookmarkEnd w:id="58"/>
    </w:p>
    <w:p>
      <w:pPr>
        <w:ind w:firstLine="480" w:firstLineChars="200"/>
      </w:pPr>
      <w:r>
        <w:rPr>
          <w:rFonts w:hint="eastAsia"/>
        </w:rPr>
        <w:t>大学课程有较强的</w:t>
      </w:r>
      <w:r>
        <w:rPr>
          <w:rFonts w:hint="eastAsia"/>
          <w:b/>
        </w:rPr>
        <w:t>逻辑性</w:t>
      </w:r>
      <w:r>
        <w:rPr>
          <w:rFonts w:hint="eastAsia"/>
        </w:rPr>
        <w:t>，而且上课节奏很快，所以，对同学们的功课预习提出了很高的要求。课前预习相比上课听讲，是一个自己</w:t>
      </w:r>
      <w:r>
        <w:rPr>
          <w:rFonts w:hint="eastAsia"/>
          <w:b/>
        </w:rPr>
        <w:t>主动接触</w:t>
      </w:r>
      <w:r>
        <w:rPr>
          <w:rFonts w:hint="eastAsia"/>
        </w:rPr>
        <w:t>新知识的过程，在这个过程中，可以拥有对新知识的第一手、未经别人左右的印象，总体来看，有助于对知识的理解和长期的记忆。课前预习还可以帮助自己熟悉下节课的</w:t>
      </w:r>
      <w:r>
        <w:rPr>
          <w:rFonts w:hint="eastAsia" w:cs="微软雅黑"/>
        </w:rPr>
        <w:t>内容，紧跟课堂节奏。而且在预习过程中，发现</w:t>
      </w:r>
      <w:r>
        <w:rPr>
          <w:rFonts w:hint="eastAsia" w:cs="微软雅黑"/>
          <w:b/>
        </w:rPr>
        <w:t>疑点</w:t>
      </w:r>
      <w:r>
        <w:rPr>
          <w:rFonts w:hint="eastAsia" w:cs="微软雅黑"/>
        </w:rPr>
        <w:t>，也会督促自己在课上努力解决。</w:t>
      </w:r>
      <w:r>
        <w:rPr>
          <w:rFonts w:hint="eastAsia"/>
        </w:rPr>
        <w:t>那么同学们应该如何有效地完成课程预习呢？</w:t>
      </w:r>
    </w:p>
    <w:p>
      <w:pPr>
        <w:ind w:firstLine="480" w:firstLineChars="200"/>
      </w:pPr>
      <w:r>
        <w:rPr>
          <w:rFonts w:hint="eastAsia"/>
        </w:rPr>
        <w:t>预习时，阅读课本这个过程很有必要。这时，同学们要</w:t>
      </w:r>
      <w:r>
        <w:rPr>
          <w:rFonts w:hint="eastAsia"/>
          <w:b/>
        </w:rPr>
        <w:t>没有偏倚</w:t>
      </w:r>
      <w:r>
        <w:rPr>
          <w:rFonts w:hint="eastAsia"/>
        </w:rPr>
        <w:t>地仔细阅读课本的每一个角落。一方面，大家会对即将学习的知识、专业词汇等有一个</w:t>
      </w:r>
      <w:r>
        <w:rPr>
          <w:rFonts w:hint="eastAsia"/>
          <w:b/>
        </w:rPr>
        <w:t>初步的了解</w:t>
      </w:r>
      <w:r>
        <w:rPr>
          <w:rFonts w:hint="eastAsia"/>
        </w:rPr>
        <w:t>，在课堂上能够及时跟上老师的步伐。另一方面，此时没有偏倚的阅读，会让大家对知识有一个</w:t>
      </w:r>
      <w:r>
        <w:rPr>
          <w:rFonts w:hint="eastAsia"/>
          <w:b/>
        </w:rPr>
        <w:t>全面的了解</w:t>
      </w:r>
      <w:r>
        <w:rPr>
          <w:rFonts w:hint="eastAsia"/>
        </w:rPr>
        <w:t>。当期末同学们被所谓的“重点内容”所支配的时候，曾经全面的了解会让大家更容易注意到并重拾那些细节知识。</w:t>
      </w:r>
    </w:p>
    <w:p>
      <w:pPr>
        <w:ind w:firstLine="480" w:firstLineChars="200"/>
      </w:pPr>
      <w:r>
        <w:rPr>
          <w:rFonts w:hint="eastAsia"/>
        </w:rPr>
        <w:t>对预习时间的把握也很重要。预习并不需要像准备考试的复习那样需要很多时间。一般情况下，上课前</w:t>
      </w:r>
      <w:r>
        <w:rPr>
          <w:rFonts w:hint="eastAsia"/>
          <w:b/>
        </w:rPr>
        <w:t>提前1～</w:t>
      </w:r>
      <w:r>
        <w:rPr>
          <w:b/>
        </w:rPr>
        <w:t>3</w:t>
      </w:r>
      <w:r>
        <w:rPr>
          <w:rFonts w:hint="eastAsia"/>
          <w:b/>
        </w:rPr>
        <w:t>日</w:t>
      </w:r>
      <w:r>
        <w:rPr>
          <w:rFonts w:hint="eastAsia"/>
        </w:rPr>
        <w:t>阅读教材或者参考资料就足够了，而根据课程量花费</w:t>
      </w:r>
      <w:r>
        <w:rPr>
          <w:rFonts w:hint="eastAsia"/>
          <w:b/>
        </w:rPr>
        <w:t>1</w:t>
      </w:r>
      <w:r>
        <w:rPr>
          <w:b/>
        </w:rPr>
        <w:t>5</w:t>
      </w:r>
      <w:r>
        <w:rPr>
          <w:rFonts w:hint="eastAsia"/>
          <w:b/>
        </w:rPr>
        <w:t>～</w:t>
      </w:r>
      <w:r>
        <w:rPr>
          <w:b/>
        </w:rPr>
        <w:t>45</w:t>
      </w:r>
      <w:r>
        <w:rPr>
          <w:rFonts w:hint="eastAsia"/>
          <w:b/>
        </w:rPr>
        <w:t>分钟</w:t>
      </w:r>
      <w:r>
        <w:rPr>
          <w:rFonts w:hint="eastAsia"/>
        </w:rPr>
        <w:t>预习就可以起到很好的效果。值得注意的是，在预习过程中，不强求死记硬背，重在</w:t>
      </w:r>
      <w:r>
        <w:rPr>
          <w:rFonts w:hint="eastAsia"/>
          <w:b/>
        </w:rPr>
        <w:t>理解</w:t>
      </w:r>
      <w:r>
        <w:rPr>
          <w:rFonts w:hint="eastAsia"/>
        </w:rPr>
        <w:t>。</w:t>
      </w:r>
    </w:p>
    <w:p>
      <w:pPr>
        <w:ind w:firstLine="480" w:firstLineChars="200"/>
      </w:pPr>
      <w:r>
        <w:t>课前预习</w:t>
      </w:r>
      <w:r>
        <w:rPr>
          <w:rFonts w:hint="eastAsia"/>
        </w:rPr>
        <w:t>过程中</w:t>
      </w:r>
      <w:r>
        <w:t>难免也会遇到问题，遇到了问题可以先将其</w:t>
      </w:r>
      <w:r>
        <w:rPr>
          <w:b/>
        </w:rPr>
        <w:t>勾画记录</w:t>
      </w:r>
      <w:r>
        <w:t>，带着问题上课，也许</w:t>
      </w:r>
      <w:r>
        <w:rPr>
          <w:rFonts w:hint="eastAsia"/>
        </w:rPr>
        <w:t>更能</w:t>
      </w:r>
      <w:r>
        <w:t>加深同学们对知识的理解</w:t>
      </w:r>
      <w:r>
        <w:rPr>
          <w:rFonts w:hint="eastAsia"/>
        </w:rPr>
        <w:t>。当然，在时间充裕的情况下，</w:t>
      </w:r>
      <w:r>
        <w:t>也可以查阅课外资料，自己进行</w:t>
      </w:r>
      <w:r>
        <w:rPr>
          <w:rFonts w:hint="eastAsia"/>
        </w:rPr>
        <w:t>初步</w:t>
      </w:r>
      <w:r>
        <w:t>探索</w:t>
      </w:r>
      <w:r>
        <w:rPr>
          <w:rFonts w:hint="eastAsia"/>
        </w:rPr>
        <w:t>。</w:t>
      </w:r>
    </w:p>
    <w:p>
      <w:pPr>
        <w:ind w:firstLine="480"/>
      </w:pPr>
    </w:p>
    <w:p>
      <w:pPr>
        <w:pStyle w:val="5"/>
      </w:pPr>
      <w:bookmarkStart w:id="59" w:name="_Toc26018"/>
      <w:bookmarkStart w:id="60" w:name="_Toc5054"/>
      <w:r>
        <w:rPr>
          <w:rFonts w:hint="eastAsia"/>
        </w:rPr>
        <w:t>2</w:t>
      </w:r>
      <w:r>
        <w:t>.</w:t>
      </w:r>
      <w:r>
        <w:rPr>
          <w:rFonts w:hint="eastAsia"/>
        </w:rPr>
        <w:t>复习</w:t>
      </w:r>
      <w:bookmarkEnd w:id="59"/>
      <w:bookmarkEnd w:id="60"/>
    </w:p>
    <w:p>
      <w:pPr>
        <w:ind w:firstLine="480" w:firstLineChars="200"/>
      </w:pPr>
      <w:r>
        <w:rPr>
          <w:rFonts w:hint="eastAsia"/>
        </w:rPr>
        <w:t>很多同学可能存在一个误区，以为进入大学以后，学习不用像高中那般刻苦，仅靠期末复习就能把知识学好。</w:t>
      </w:r>
    </w:p>
    <w:p>
      <w:pPr>
        <w:ind w:firstLine="480" w:firstLineChars="200"/>
      </w:pPr>
      <w:r>
        <w:rPr>
          <w:rFonts w:hint="eastAsia"/>
        </w:rPr>
        <w:t>在这里小思特别提醒大家：复习可不能只在期末，也要</w:t>
      </w:r>
      <w:r>
        <w:rPr>
          <w:rFonts w:hint="eastAsia"/>
          <w:b/>
        </w:rPr>
        <w:t>在平时</w:t>
      </w:r>
      <w:r>
        <w:rPr>
          <w:rFonts w:hint="eastAsia"/>
        </w:rPr>
        <w:t>、</w:t>
      </w:r>
      <w:r>
        <w:rPr>
          <w:rFonts w:hint="eastAsia"/>
          <w:b/>
        </w:rPr>
        <w:t>在周末</w:t>
      </w:r>
      <w:r>
        <w:rPr>
          <w:rFonts w:hint="eastAsia"/>
        </w:rPr>
        <w:t>。大学课程安排大多较为紧凑，即便是进行了课前预习，企图仅靠课堂时间一遍就把课堂内容完全消化非常困难，所以需要同学们课下多花时间整理老师的</w:t>
      </w:r>
      <w:r>
        <w:rPr>
          <w:rFonts w:hint="eastAsia"/>
          <w:b/>
        </w:rPr>
        <w:t>思路</w:t>
      </w:r>
      <w:r>
        <w:rPr>
          <w:rFonts w:hint="eastAsia"/>
        </w:rPr>
        <w:t>、消化</w:t>
      </w:r>
      <w:r>
        <w:rPr>
          <w:rFonts w:hint="eastAsia"/>
          <w:b/>
        </w:rPr>
        <w:t>课堂内容</w:t>
      </w:r>
      <w:r>
        <w:rPr>
          <w:rFonts w:hint="eastAsia"/>
        </w:rPr>
        <w:t>。这一过程可以帮助同学们将知识内化成自己的东西，也有助于加深理解、长期记忆知识点。</w:t>
      </w:r>
    </w:p>
    <w:p>
      <w:pPr>
        <w:ind w:firstLine="480" w:firstLineChars="200"/>
      </w:pPr>
      <w:r>
        <w:rPr>
          <w:rFonts w:hint="eastAsia"/>
        </w:rPr>
        <w:t>平时课后复习时间可以比较灵活，但是必须在</w:t>
      </w:r>
      <w:r>
        <w:rPr>
          <w:rFonts w:hint="eastAsia"/>
          <w:b/>
        </w:rPr>
        <w:t>当周内</w:t>
      </w:r>
      <w:r>
        <w:rPr>
          <w:rFonts w:hint="eastAsia"/>
        </w:rPr>
        <w:t>完成，避免因为拖延而影响进度，而且拖的时间越久，越容易遗忘。复习时，可以把老师课堂的</w:t>
      </w:r>
      <w:r>
        <w:t>PPT及课堂笔记</w:t>
      </w:r>
      <w:r>
        <w:rPr>
          <w:rFonts w:hint="eastAsia"/>
        </w:rPr>
        <w:t>作</w:t>
      </w:r>
      <w:r>
        <w:t>为主线进行复习，</w:t>
      </w:r>
      <w:r>
        <w:rPr>
          <w:rFonts w:hint="eastAsia"/>
        </w:rPr>
        <w:t>把握上节课所讲授的知识点；此外，根据不同专业学习需要，同学们还可结合作业、练习题、实际问题等，将所学知识进行应用。</w:t>
      </w:r>
      <w:r>
        <w:t>课前</w:t>
      </w:r>
      <w:r>
        <w:rPr>
          <w:rFonts w:hint="eastAsia"/>
        </w:rPr>
        <w:t>预习加上</w:t>
      </w:r>
      <w:r>
        <w:t>课后复习，这两个环节如果做好了，</w:t>
      </w:r>
      <w:r>
        <w:rPr>
          <w:rFonts w:hint="eastAsia"/>
        </w:rPr>
        <w:t>到了</w:t>
      </w:r>
      <w:r>
        <w:t>期末</w:t>
      </w:r>
      <w:r>
        <w:rPr>
          <w:rFonts w:hint="eastAsia"/>
        </w:rPr>
        <w:t>，</w:t>
      </w:r>
      <w:r>
        <w:t>复习的任务</w:t>
      </w:r>
      <w:r>
        <w:rPr>
          <w:rFonts w:hint="eastAsia"/>
        </w:rPr>
        <w:t>和压力就明显</w:t>
      </w:r>
      <w:r>
        <w:t>会轻松很多。</w:t>
      </w:r>
    </w:p>
    <w:p>
      <w:pPr>
        <w:ind w:firstLine="480" w:firstLineChars="200"/>
      </w:pPr>
      <w:r>
        <w:rPr>
          <w:rFonts w:hint="eastAsia"/>
        </w:rPr>
        <w:t>期末的时候，学校会给予一段特定的时间让学生全身心投入到期末复习中，这时的复习强度会很大，需要同学们做好充足的准备。</w:t>
      </w:r>
    </w:p>
    <w:p>
      <w:pPr>
        <w:ind w:firstLine="480" w:firstLineChars="200"/>
      </w:pPr>
      <w:r>
        <w:rPr>
          <w:rFonts w:hint="eastAsia"/>
        </w:rPr>
        <w:t>（1）尽量早地开始进入期末复习状态，要在期末考试前1个月或更早开始进入期末复习状态，制定期末学习计划，安排学习内容。每门课程可能需要复习2遍甚至更多遍，才能印象深刻，所以要留出足够的时间。</w:t>
      </w:r>
    </w:p>
    <w:p>
      <w:pPr>
        <w:ind w:firstLine="480" w:firstLineChars="200"/>
      </w:pPr>
      <w:r>
        <w:rPr>
          <w:rFonts w:hint="eastAsia"/>
        </w:rPr>
        <w:t>（2）计划要具体详实。尽可能计划到每一天需要学习的内容，比如复习哪一本书的哪几个章节，完成哪些练习题等。</w:t>
      </w:r>
    </w:p>
    <w:p>
      <w:pPr>
        <w:ind w:firstLine="480" w:firstLineChars="200"/>
      </w:pPr>
      <w:r>
        <w:rPr>
          <w:rFonts w:hint="eastAsia"/>
        </w:rPr>
        <w:t>（3）及时回顾。当在期末复习阶段，每天全身心投入到学习中，学习任务量很大。即使是一门课程也需要很多天的复习时间，更别说期末时实际上需要几门课程同时复习。为了记忆牢靠，应该在复习的同时及时回顾。比如，昨天复习了一本书的第1~</w:t>
      </w:r>
      <w:r>
        <w:t>3</w:t>
      </w:r>
      <w:r>
        <w:rPr>
          <w:rFonts w:hint="eastAsia"/>
        </w:rPr>
        <w:t>章节，那么今天在复习后面第4章内容之前，用稍短的时间，快速回顾一下前一天复习的知识，自我检查一下是否有所遗忘，并及时复习遗忘的部分，这样就会事半功倍。回顾的周期甚至可以更短，在午餐的路上，脑海中回想一下上午学习的内容，也会起到非常好的效果。</w:t>
      </w:r>
    </w:p>
    <w:p>
      <w:pPr>
        <w:ind w:firstLine="480" w:firstLineChars="200"/>
      </w:pPr>
      <w:r>
        <w:rPr>
          <w:rFonts w:hint="eastAsia"/>
        </w:rPr>
        <w:t>（4）劳逸结合。期末复习阶段往往心理压力很大，在保证学习进度的同时，适当进行体育锻炼等，放松心情，调节情绪，正所谓“磨刀不误砍柴工”，有助于提升学习效率。</w:t>
      </w:r>
    </w:p>
    <w:p>
      <w:pPr>
        <w:jc w:val="right"/>
        <w:rPr>
          <w:rFonts w:ascii="楷体" w:hAnsi="楷体" w:eastAsia="楷体"/>
          <w:iCs/>
          <w:color w:val="0D0D0D"/>
        </w:rPr>
      </w:pPr>
      <w:r>
        <w:rPr>
          <w:rFonts w:hint="eastAsia" w:ascii="楷体" w:hAnsi="楷体" w:eastAsia="楷体"/>
          <w:iCs/>
          <w:color w:val="0D0D0D"/>
        </w:rPr>
        <w:t>（徐嘉 万睿琳）</w:t>
      </w:r>
    </w:p>
    <w:p>
      <w:pPr>
        <w:pStyle w:val="4"/>
      </w:pPr>
      <w:bookmarkStart w:id="61" w:name="_Toc22247"/>
      <w:bookmarkStart w:id="62" w:name="_Toc26021"/>
      <w:bookmarkStart w:id="63" w:name="_Toc75364229"/>
      <w:r>
        <w:rPr>
          <w:rFonts w:hint="eastAsia"/>
        </w:rPr>
        <w:t>（二）背诵与记忆</w:t>
      </w:r>
      <w:bookmarkEnd w:id="61"/>
      <w:bookmarkEnd w:id="62"/>
      <w:bookmarkEnd w:id="63"/>
    </w:p>
    <w:p>
      <w:pPr>
        <w:ind w:firstLine="480" w:firstLineChars="200"/>
      </w:pPr>
      <w:r>
        <w:rPr>
          <w:rFonts w:hint="eastAsia"/>
        </w:rPr>
        <w:t>无论是哪种学科，背诵与记忆都是学习新知识不可绕过的一环，也是理解知识和将知识转化为实践应用的重要环节。懂得记忆的人，明白如何找到信息之间的</w:t>
      </w:r>
      <w:r>
        <w:rPr>
          <w:rFonts w:hint="eastAsia"/>
          <w:b/>
          <w:bCs/>
        </w:rPr>
        <w:t>关联，</w:t>
      </w:r>
      <w:r>
        <w:rPr>
          <w:rFonts w:hint="eastAsia"/>
        </w:rPr>
        <w:t>并且</w:t>
      </w:r>
      <w:r>
        <w:rPr>
          <w:rFonts w:hint="eastAsia"/>
          <w:b/>
          <w:bCs/>
        </w:rPr>
        <w:t>创造意义，</w:t>
      </w:r>
      <w:r>
        <w:rPr>
          <w:rFonts w:hint="eastAsia"/>
        </w:rPr>
        <w:t>构建</w:t>
      </w:r>
      <w:r>
        <w:rPr>
          <w:rFonts w:hint="eastAsia"/>
          <w:b/>
          <w:bCs/>
        </w:rPr>
        <w:t>知识体系</w:t>
      </w:r>
      <w:r>
        <w:rPr>
          <w:rFonts w:hint="eastAsia"/>
        </w:rPr>
        <w:t>，进而能够较长期地记忆重要信息。同学们的记忆从保存时长上来看，可以分成三类，分别是</w:t>
      </w:r>
      <w:r>
        <w:rPr>
          <w:rFonts w:hint="eastAsia"/>
          <w:b/>
          <w:bCs/>
        </w:rPr>
        <w:t>瞬时记忆、短时记忆</w:t>
      </w:r>
      <w:r>
        <w:rPr>
          <w:rFonts w:hint="eastAsia"/>
        </w:rPr>
        <w:t>和</w:t>
      </w:r>
      <w:r>
        <w:rPr>
          <w:rFonts w:hint="eastAsia"/>
          <w:b/>
          <w:bCs/>
        </w:rPr>
        <w:t>长时记忆</w:t>
      </w:r>
      <w:r>
        <w:rPr>
          <w:rFonts w:hint="eastAsia"/>
        </w:rPr>
        <w:t>，大脑根据这三个步骤依次深入，对大家碰到的信息进行加工、编码并存储。</w:t>
      </w:r>
    </w:p>
    <w:p>
      <w:pPr>
        <w:ind w:firstLine="480" w:firstLineChars="200"/>
      </w:pPr>
    </w:p>
    <w:p>
      <w:pPr>
        <w:ind w:firstLine="480" w:firstLineChars="200"/>
      </w:pPr>
      <w:r>
        <mc:AlternateContent>
          <mc:Choice Requires="wps">
            <w:drawing>
              <wp:anchor distT="0" distB="0" distL="114300" distR="114300" simplePos="0" relativeHeight="251681792" behindDoc="0" locked="0" layoutInCell="1" allowOverlap="1">
                <wp:simplePos x="0" y="0"/>
                <wp:positionH relativeFrom="column">
                  <wp:posOffset>457200</wp:posOffset>
                </wp:positionH>
                <wp:positionV relativeFrom="paragraph">
                  <wp:posOffset>987425</wp:posOffset>
                </wp:positionV>
                <wp:extent cx="4356100" cy="215900"/>
                <wp:effectExtent l="0" t="0" r="6350" b="0"/>
                <wp:wrapTopAndBottom/>
                <wp:docPr id="143" name="文本框 143"/>
                <wp:cNvGraphicFramePr/>
                <a:graphic xmlns:a="http://schemas.openxmlformats.org/drawingml/2006/main">
                  <a:graphicData uri="http://schemas.microsoft.com/office/word/2010/wordprocessingShape">
                    <wps:wsp>
                      <wps:cNvSpPr txBox="1"/>
                      <wps:spPr>
                        <a:xfrm>
                          <a:off x="0" y="0"/>
                          <a:ext cx="4356100" cy="215900"/>
                        </a:xfrm>
                        <a:prstGeom prst="rect">
                          <a:avLst/>
                        </a:prstGeom>
                        <a:solidFill>
                          <a:prstClr val="white"/>
                        </a:solidFill>
                        <a:ln>
                          <a:noFill/>
                        </a:ln>
                      </wps:spPr>
                      <wps:txbx>
                        <w:txbxContent>
                          <w:p>
                            <w:pPr>
                              <w:pStyle w:val="9"/>
                              <w:ind w:firstLine="360"/>
                              <w:jc w:val="center"/>
                              <w:rPr>
                                <w:rFonts w:ascii="宋体" w:hAnsi="宋体" w:eastAsia="宋体"/>
                                <w:sz w:val="18"/>
                                <w:szCs w:val="18"/>
                              </w:rPr>
                            </w:pPr>
                            <w:r>
                              <w:rPr>
                                <w:rFonts w:hint="eastAsia" w:ascii="宋体" w:hAnsi="宋体" w:eastAsia="宋体"/>
                                <w:sz w:val="18"/>
                                <w:szCs w:val="18"/>
                              </w:rPr>
                              <w:t>图1-22</w:t>
                            </w:r>
                            <w:r>
                              <w:rPr>
                                <w:rFonts w:ascii="宋体" w:hAnsi="宋体" w:eastAsia="宋体"/>
                                <w:sz w:val="18"/>
                                <w:szCs w:val="18"/>
                              </w:rPr>
                              <w:t xml:space="preserve"> </w:t>
                            </w:r>
                            <w:r>
                              <w:rPr>
                                <w:rFonts w:hint="eastAsia" w:ascii="宋体" w:hAnsi="宋体" w:eastAsia="宋体"/>
                                <w:sz w:val="18"/>
                                <w:szCs w:val="18"/>
                              </w:rPr>
                              <w:t>记忆过程示意图---</w:t>
                            </w:r>
                            <w:r>
                              <w:rPr>
                                <w:rFonts w:hint="eastAsia" w:ascii="宋体" w:hAnsi="宋体" w:eastAsia="宋体"/>
                                <w:color w:val="FF0000"/>
                                <w:sz w:val="18"/>
                                <w:szCs w:val="18"/>
                              </w:rPr>
                              <w:t>来源？</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36pt;margin-top:77.75pt;height:17pt;width:343pt;mso-wrap-distance-bottom:0pt;mso-wrap-distance-top:0pt;z-index:251681792;mso-width-relative:page;mso-height-relative:page;" fillcolor="#FFFFFF" filled="t" stroked="f" coordsize="21600,21600" o:gfxdata="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&#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p6kyBdgAAAAKAQAADwAAAAAAAAABACAAAAAiAAAAZHJz&#10;L2Rvd25yZXYueG1sUEsBAhQAFAAAAAgAh07iQGPhzz49AgAAeQQAAA4AAAAAAAAAAQAgAAAAJwEA&#10;AGRycy9lMm9Eb2MueG1sUEsFBgAAAAAGAAYAWQEAANYFAAAAAA==&#10;">
                <v:fill on="t" focussize="0,0"/>
                <v:stroke on="f"/>
                <v:imagedata o:title=""/>
                <o:lock v:ext="edit" aspectratio="f"/>
                <v:textbox inset="0mm,0mm,0mm,0mm">
                  <w:txbxContent>
                    <w:p>
                      <w:pPr>
                        <w:pStyle w:val="9"/>
                        <w:ind w:firstLine="360"/>
                        <w:jc w:val="center"/>
                        <w:rPr>
                          <w:rFonts w:ascii="宋体" w:hAnsi="宋体" w:eastAsia="宋体"/>
                          <w:sz w:val="18"/>
                          <w:szCs w:val="18"/>
                        </w:rPr>
                      </w:pPr>
                      <w:r>
                        <w:rPr>
                          <w:rFonts w:hint="eastAsia" w:ascii="宋体" w:hAnsi="宋体" w:eastAsia="宋体"/>
                          <w:sz w:val="18"/>
                          <w:szCs w:val="18"/>
                        </w:rPr>
                        <w:t>图1-22</w:t>
                      </w:r>
                      <w:r>
                        <w:rPr>
                          <w:rFonts w:ascii="宋体" w:hAnsi="宋体" w:eastAsia="宋体"/>
                          <w:sz w:val="18"/>
                          <w:szCs w:val="18"/>
                        </w:rPr>
                        <w:t xml:space="preserve"> </w:t>
                      </w:r>
                      <w:r>
                        <w:rPr>
                          <w:rFonts w:hint="eastAsia" w:ascii="宋体" w:hAnsi="宋体" w:eastAsia="宋体"/>
                          <w:sz w:val="18"/>
                          <w:szCs w:val="18"/>
                        </w:rPr>
                        <w:t>记忆过程示意图---</w:t>
                      </w:r>
                      <w:r>
                        <w:rPr>
                          <w:rFonts w:hint="eastAsia" w:ascii="宋体" w:hAnsi="宋体" w:eastAsia="宋体"/>
                          <w:color w:val="FF0000"/>
                          <w:sz w:val="18"/>
                          <w:szCs w:val="18"/>
                        </w:rPr>
                        <w:t>来源？</w:t>
                      </w:r>
                    </w:p>
                  </w:txbxContent>
                </v:textbox>
                <w10:wrap type="topAndBottom"/>
              </v:shape>
            </w:pict>
          </mc:Fallback>
        </mc:AlternateContent>
      </w:r>
      <w:r>
        <w:drawing>
          <wp:anchor distT="0" distB="0" distL="114300" distR="114300" simplePos="0" relativeHeight="251670528" behindDoc="0" locked="0" layoutInCell="1" allowOverlap="1">
            <wp:simplePos x="0" y="0"/>
            <wp:positionH relativeFrom="column">
              <wp:posOffset>617220</wp:posOffset>
            </wp:positionH>
            <wp:positionV relativeFrom="paragraph">
              <wp:posOffset>43815</wp:posOffset>
            </wp:positionV>
            <wp:extent cx="4135120" cy="892175"/>
            <wp:effectExtent l="0" t="0" r="10160" b="6985"/>
            <wp:wrapTopAndBottom/>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noChangeArrowheads="1"/>
                    </pic:cNvPicPr>
                  </pic:nvPicPr>
                  <pic:blipFill>
                    <a:blip r:embed="rId30" cstate="print">
                      <a:extLst>
                        <a:ext uri="{BEBA8EAE-BF5A-486C-A8C5-ECC9F3942E4B}">
                          <a14:imgProps xmlns:a14="http://schemas.microsoft.com/office/drawing/2010/main">
                            <a14:imgLayer r:embed="rId31">
                              <a14:imgEffect>
                                <a14:saturation sat="0"/>
                              </a14:imgEffect>
                            </a14:imgLayer>
                          </a14:imgProps>
                        </a:ext>
                        <a:ext uri="{28A0092B-C50C-407E-A947-70E740481C1C}">
                          <a14:useLocalDpi xmlns:a14="http://schemas.microsoft.com/office/drawing/2010/main" val="0"/>
                        </a:ext>
                      </a:extLst>
                    </a:blip>
                    <a:srcRect/>
                    <a:stretch>
                      <a:fillRect/>
                    </a:stretch>
                  </pic:blipFill>
                  <pic:spPr>
                    <a:xfrm>
                      <a:off x="0" y="0"/>
                      <a:ext cx="4135120" cy="892175"/>
                    </a:xfrm>
                    <a:prstGeom prst="rect">
                      <a:avLst/>
                    </a:prstGeom>
                    <a:noFill/>
                    <a:ln>
                      <a:noFill/>
                    </a:ln>
                  </pic:spPr>
                </pic:pic>
              </a:graphicData>
            </a:graphic>
          </wp:anchor>
        </w:drawing>
      </w:r>
      <w:r>
        <w:rPr>
          <w:rFonts w:hint="eastAsia"/>
        </w:rPr>
        <w:t>对于不同的学科，小思也有不同的记忆技巧和感悟分享给大家。</w:t>
      </w:r>
    </w:p>
    <w:p>
      <w:pPr>
        <w:pStyle w:val="5"/>
      </w:pPr>
      <w:bookmarkStart w:id="64" w:name="_Toc23504"/>
      <w:bookmarkStart w:id="65" w:name="_Toc31051"/>
      <w:r>
        <w:rPr>
          <w:rFonts w:hint="eastAsia"/>
        </w:rPr>
        <w:t>1</w:t>
      </w:r>
      <w:r>
        <w:t>.</w:t>
      </w:r>
      <w:r>
        <w:rPr>
          <w:rFonts w:hint="eastAsia"/>
        </w:rPr>
        <w:t>理工科篇</w:t>
      </w:r>
      <w:bookmarkEnd w:id="64"/>
      <w:bookmarkEnd w:id="65"/>
    </w:p>
    <w:p>
      <w:pPr>
        <w:ind w:firstLine="480" w:firstLineChars="200"/>
      </w:pPr>
      <w:r>
        <w:rPr>
          <w:rFonts w:hint="eastAsia"/>
        </w:rPr>
        <w:t>学习理工类学科需要在</w:t>
      </w:r>
      <w:r>
        <w:rPr>
          <w:rFonts w:hint="eastAsia"/>
          <w:b/>
          <w:bCs/>
        </w:rPr>
        <w:t>理解</w:t>
      </w:r>
      <w:r>
        <w:rPr>
          <w:rFonts w:hint="eastAsia"/>
        </w:rPr>
        <w:t>的基础上进行记忆，而非死记硬背，</w:t>
      </w:r>
      <w:r>
        <w:rPr>
          <w:rFonts w:hint="eastAsia"/>
          <w:b/>
          <w:bCs/>
        </w:rPr>
        <w:t>应用</w:t>
      </w:r>
      <w:r>
        <w:rPr>
          <w:rFonts w:hint="eastAsia"/>
        </w:rPr>
        <w:t>是第一目标。</w:t>
      </w:r>
    </w:p>
    <w:p>
      <w:pPr>
        <w:ind w:firstLine="480" w:firstLineChars="200"/>
      </w:pPr>
      <w:r>
        <w:rPr>
          <w:rFonts w:hint="eastAsia"/>
        </w:rPr>
        <w:t>通常同学们在理解某一知识点后，自然而然就可以用自己的方式记住相关的概念、语义和用法。但如果很难理解某一知识点怎么办呢？小思建议大家，首先要反复阅读该知识点的定义和解析，所谓“书读百遍，其义自见”，带着思考进行阅读甚至朗读是十分有效的学习方法；然后可以查阅一些网络资料，补充完善对这一知识点的说明和应用；最后可以自己实践一下以检验是否记忆牢固。若是概念十分模糊或多方解释相悖的话，可以和任课老师进行沟通和交流，听取自己更认可的意见。</w:t>
      </w:r>
    </w:p>
    <w:p>
      <w:pPr>
        <w:ind w:firstLine="480" w:firstLineChars="200"/>
      </w:pPr>
      <w:r>
        <w:rPr>
          <w:rFonts w:hint="eastAsia"/>
        </w:rPr>
        <w:t>对于考试时需要以专业语言描述的专有名词，小思也是建议以“</w:t>
      </w:r>
      <w:r>
        <w:rPr>
          <w:rFonts w:hint="eastAsia"/>
          <w:b/>
          <w:bCs/>
        </w:rPr>
        <w:t>个人理解+关键动名词=专业概念</w:t>
      </w:r>
      <w:r>
        <w:rPr>
          <w:rFonts w:hint="eastAsia"/>
        </w:rPr>
        <w:t>”的公式进行记忆。首先要做到的是将概念本身表达的意思吃透，能够用</w:t>
      </w:r>
      <w:r>
        <w:rPr>
          <w:rFonts w:hint="eastAsia"/>
          <w:b/>
          <w:bCs/>
        </w:rPr>
        <w:t>非专业的口头语</w:t>
      </w:r>
      <w:r>
        <w:rPr>
          <w:rFonts w:hint="eastAsia"/>
        </w:rPr>
        <w:t>简要描述；再辅以记忆关键的条件、不可替换的名词和推导思路的动词即可比较好地将专业概念以科学的语言进行描述了。</w:t>
      </w:r>
    </w:p>
    <w:p>
      <w:pPr>
        <w:ind w:firstLine="480" w:firstLineChars="200"/>
      </w:pPr>
      <w:r>
        <w:rPr>
          <w:rFonts w:hint="eastAsia"/>
        </w:rPr>
        <w:t>对于知识点比较分散、没有太多语言描述的科目，“分析→总结→整理”一条龙是能有效内化知识的方法。小思建议大家还是先在理解的基础上分析知识点之间的关系，划类别找区分、看相似得共同；然后将其关联与差异进行总结，最后以合理的方式整理成可反复回顾的材料，这样有助于同学们完成日常的记忆工作，更利于最终的复习。（以笔记方式进行整理的方法可参见前文笔记篇的介绍）</w:t>
      </w:r>
    </w:p>
    <w:p>
      <w:pPr>
        <w:ind w:firstLine="480" w:firstLineChars="200"/>
      </w:pPr>
      <w:r>
        <w:rPr>
          <w:rFonts w:hint="eastAsia"/>
        </w:rPr>
        <w:t>最后，介绍一个小小的辅助记忆的推导方法：</w:t>
      </w:r>
      <w:r>
        <w:rPr>
          <w:rFonts w:hint="eastAsia"/>
          <w:b/>
          <w:bCs/>
        </w:rPr>
        <w:t>苏格拉底法</w:t>
      </w:r>
      <w:r>
        <w:rPr>
          <w:rFonts w:hint="eastAsia"/>
        </w:rPr>
        <w:t>，即通过问答方式一步步解决疑问。同学们也可遵循此法，记忆各类知识点，以问答逻辑推导概念或公式。</w:t>
      </w:r>
    </w:p>
    <w:p>
      <w:pPr>
        <w:spacing w:line="240" w:lineRule="auto"/>
        <w:ind w:right="840" w:firstLine="420"/>
        <w:rPr>
          <w:rFonts w:asciiTheme="minorHAnsi" w:hAnsiTheme="minorHAnsi" w:eastAsiaTheme="minorEastAsia" w:cstheme="minorBidi"/>
          <w:sz w:val="21"/>
          <w:szCs w:val="21"/>
        </w:rPr>
      </w:pPr>
    </w:p>
    <w:p>
      <w:pPr>
        <w:pStyle w:val="5"/>
      </w:pPr>
      <w:bookmarkStart w:id="66" w:name="_Toc27803"/>
      <w:bookmarkStart w:id="67" w:name="_Toc29242"/>
      <w:r>
        <w:rPr>
          <w:rFonts w:hint="eastAsia"/>
        </w:rPr>
        <w:t>2</w:t>
      </w:r>
      <w:r>
        <w:t>.</w:t>
      </w:r>
      <w:r>
        <w:rPr>
          <w:rFonts w:hint="eastAsia"/>
        </w:rPr>
        <w:t>文科篇</w:t>
      </w:r>
      <w:bookmarkEnd w:id="66"/>
      <w:bookmarkEnd w:id="67"/>
    </w:p>
    <w:p>
      <w:pPr>
        <w:ind w:firstLine="480" w:firstLineChars="200"/>
      </w:pPr>
      <w:r>
        <w:rPr>
          <w:rFonts w:hint="eastAsia"/>
        </w:rPr>
        <w:t>（1）找联系</w:t>
      </w:r>
    </w:p>
    <w:p>
      <w:pPr>
        <w:ind w:firstLine="480" w:firstLineChars="200"/>
      </w:pPr>
      <w:r>
        <w:rPr>
          <w:rFonts w:hint="eastAsia"/>
        </w:rPr>
        <w:t>大家读书学习，很重要的一点在于构建自己的知识体系。碎片化的知识很难在大脑中形成深刻的印象，因此尽量要把这些知识联系起来。</w:t>
      </w:r>
    </w:p>
    <w:p>
      <w:pPr>
        <w:ind w:firstLine="480" w:firstLineChars="200"/>
      </w:pPr>
      <w:r>
        <w:rPr>
          <w:rFonts w:hint="eastAsia"/>
        </w:rPr>
        <w:t>其一，先把握大的框架，由大结构到小结构依次细化，再到知识点逐一突破；</w:t>
      </w:r>
    </w:p>
    <w:p>
      <w:pPr>
        <w:ind w:firstLine="480" w:firstLineChars="200"/>
      </w:pPr>
      <w:r>
        <w:rPr>
          <w:rFonts w:hint="eastAsia"/>
        </w:rPr>
        <w:t>其二，可以将新知识与自己已经掌握的旧知识进行类比和联想，从而更快地握新知识点。</w:t>
      </w:r>
    </w:p>
    <w:p>
      <w:pPr>
        <w:ind w:firstLine="480" w:firstLineChars="200"/>
      </w:pPr>
      <w:r>
        <w:rPr>
          <w:rFonts w:hint="eastAsia"/>
        </w:rPr>
        <w:t>（2）背关键</w:t>
      </w:r>
    </w:p>
    <w:p>
      <w:pPr>
        <w:ind w:firstLine="480" w:firstLineChars="200"/>
      </w:pPr>
      <w:r>
        <w:rPr>
          <w:rFonts w:hint="eastAsia"/>
        </w:rPr>
        <w:t>很多人困惑对于知识是否需要逐字记忆，对某些特有名词或许需要，但大多数情况可以只记关键词。高中有“得分点”的说法，其实就是指的关键词。将一大段话拆解为几个词语，再用自己的逻辑串联，考试时即可得心应手。</w:t>
      </w:r>
    </w:p>
    <w:p>
      <w:pPr>
        <w:ind w:firstLine="480" w:firstLineChars="200"/>
      </w:pPr>
      <w:r>
        <w:rPr>
          <w:rFonts w:hint="eastAsia"/>
        </w:rPr>
        <w:t>（3）及时回顾</w:t>
      </w:r>
    </w:p>
    <w:p>
      <w:pPr>
        <w:ind w:firstLine="480" w:firstLineChars="200"/>
      </w:pPr>
      <w:r>
        <w:rPr>
          <w:rFonts w:hint="eastAsia"/>
        </w:rPr>
        <w:t>试着关上书回忆所学的知识，多回忆几次看看每次是什么地方想不起来，再对症下药，对不熟悉的知识进行复盘，可以根据</w:t>
      </w:r>
      <w:r>
        <w:rPr>
          <w:rFonts w:hint="eastAsia"/>
          <w:color w:val="FF0000"/>
        </w:rPr>
        <w:t>艾宾浩斯遗忘曲线</w:t>
      </w:r>
      <w:r>
        <w:rPr>
          <w:rFonts w:hint="eastAsia"/>
        </w:rPr>
        <w:t>（德国心理学家艾宾浩斯</w:t>
      </w:r>
      <w:r>
        <w:t>(H.Ebbinghaus)研究</w:t>
      </w:r>
      <w:r>
        <w:rPr>
          <w:rFonts w:hint="eastAsia"/>
        </w:rPr>
        <w:t>认为，人们在学习中的遗忘是有规律的，遗忘的进程很快，并且先快后慢。通过遗忘曲线对</w:t>
      </w:r>
      <w:r>
        <w:t>人体大脑对新事物遗忘的循序渐进的直观描述，人们可以从中掌握遗忘规律并加以利用，从而提升自我记忆能力。</w:t>
      </w:r>
      <w:r>
        <w:rPr>
          <w:rFonts w:hint="eastAsia"/>
          <w:color w:val="FF0000"/>
        </w:rPr>
        <w:t>）</w:t>
      </w:r>
      <w:r>
        <w:rPr>
          <w:rFonts w:hint="eastAsia"/>
        </w:rPr>
        <w:t>来合理地安排回顾的时间。</w:t>
      </w:r>
    </w:p>
    <w:p>
      <w:pPr>
        <w:ind w:firstLine="480" w:firstLineChars="200"/>
      </w:pPr>
      <w:r>
        <w:rPr>
          <w:rFonts w:hint="eastAsia"/>
        </w:rPr>
        <w:t>（4）利用碎片化时间</w:t>
      </w:r>
    </w:p>
    <w:p>
      <w:pPr>
        <w:ind w:firstLine="480" w:firstLineChars="200"/>
      </w:pPr>
      <w:r>
        <w:rPr>
          <w:rFonts w:hint="eastAsia"/>
        </w:rPr>
        <w:t>现在许多的文科知识点都可以在喜马拉雅等平台找到朗读版，可以利用碎片化的时间，戴上耳机反复听几遍加深印象。</w:t>
      </w:r>
    </w:p>
    <w:p>
      <w:pPr>
        <w:ind w:firstLine="480" w:firstLineChars="200"/>
      </w:pPr>
      <w:r>
        <w:rPr>
          <w:rFonts w:hint="eastAsia"/>
        </w:rPr>
        <w:t>（5）理解是最有效的记忆法</w:t>
      </w:r>
    </w:p>
    <w:p>
      <w:pPr>
        <w:ind w:firstLine="480" w:firstLineChars="200"/>
      </w:pPr>
      <w:r>
        <w:rPr>
          <w:rFonts w:hint="eastAsia"/>
        </w:rPr>
        <w:t>在学习过程中，最重要的是深刻理解书本上的知识点，将其转化为自己的知识，才能形成有效记忆。背书是辅助学习的工具，而非目的。</w:t>
      </w:r>
    </w:p>
    <w:p>
      <w:pPr>
        <w:ind w:firstLine="480" w:firstLineChars="200"/>
      </w:pPr>
    </w:p>
    <w:p>
      <w:pPr>
        <w:pStyle w:val="5"/>
      </w:pPr>
      <w:r>
        <w:rPr>
          <w:rFonts w:hint="eastAsia"/>
        </w:rPr>
        <w:t>3</w:t>
      </w:r>
      <w:r>
        <w:t>.</w:t>
      </w:r>
      <w:r>
        <w:rPr>
          <w:rFonts w:hint="eastAsia"/>
        </w:rPr>
        <w:t>医学篇</w:t>
      </w:r>
    </w:p>
    <w:p>
      <w:pPr>
        <w:ind w:firstLine="480" w:firstLineChars="200"/>
      </w:pPr>
      <w:del w:id="4" w:author="Admin" w:date="2021-07-05T09:45:00Z">
        <w:r>
          <w:rPr>
            <w:rFonts w:hint="eastAsia"/>
          </w:rPr>
          <w:delText>都说劝人学医，天打雷劈——为什么会有这一个说法呢？</w:delText>
        </w:r>
      </w:del>
      <w:ins w:id="5" w:author="Admin" w:date="2021-07-05T09:47:00Z">
        <w:r>
          <w:rPr>
            <w:rFonts w:hint="eastAsia"/>
          </w:rPr>
          <w:t>众所周知，</w:t>
        </w:r>
      </w:ins>
      <w:del w:id="6" w:author="Admin" w:date="2021-07-05T09:47:00Z">
        <w:r>
          <w:rPr>
            <w:rFonts w:hint="eastAsia"/>
          </w:rPr>
          <w:delText>大概是</w:delText>
        </w:r>
      </w:del>
      <w:r>
        <w:rPr>
          <w:rFonts w:hint="eastAsia"/>
        </w:rPr>
        <w:t>医学生课多且背诵科目极多（几乎都是）。那么，作为一个医学生，怎么高效背书呢？</w:t>
      </w:r>
    </w:p>
    <w:p>
      <w:pPr>
        <w:ind w:firstLine="480" w:firstLineChars="200"/>
      </w:pPr>
      <w:r>
        <w:rPr>
          <w:rFonts w:hint="eastAsia"/>
        </w:rPr>
        <w:t>虽然医学知识主要是靠背，但也不是死记硬背，一定要理解其背后的逻辑和规律。</w:t>
      </w:r>
    </w:p>
    <w:p>
      <w:pPr>
        <w:ind w:firstLine="480" w:firstLineChars="200"/>
      </w:pPr>
      <w:r>
        <w:rPr>
          <w:rFonts w:hint="eastAsia"/>
        </w:rPr>
        <w:t>（1）总体意识</w:t>
      </w:r>
    </w:p>
    <w:p>
      <w:pPr>
        <w:ind w:firstLine="480" w:firstLineChars="200"/>
      </w:pPr>
      <w:r>
        <w:rPr>
          <w:rFonts w:hint="eastAsia"/>
        </w:rPr>
        <w:t>虽然医学都是背诵，但是不同的科目有不同的整体特点，不能混为一谈。首先要把握好一门课的“整体”。比如：</w:t>
      </w:r>
    </w:p>
    <w:p>
      <w:pPr>
        <w:ind w:firstLine="480" w:firstLineChars="200"/>
      </w:pPr>
      <w:r>
        <w:rPr>
          <w:rFonts w:hint="eastAsia"/>
        </w:rPr>
        <w:t>形态学、图像为主的科目：组织学与胚胎学、解剖学、病理学等。</w:t>
      </w:r>
    </w:p>
    <w:p>
      <w:pPr>
        <w:ind w:firstLine="480" w:firstLineChars="200"/>
      </w:pPr>
      <w:r>
        <w:rPr>
          <w:rFonts w:hint="eastAsia"/>
        </w:rPr>
        <w:t>在这些科目之中，同学们还可以细化：组织学与胚胎学主要是以以光镜、电镜图像为主；解剖学主要是以大体图像为主；而病理学两个侧重相同。</w:t>
      </w:r>
    </w:p>
    <w:p>
      <w:pPr>
        <w:ind w:firstLine="480" w:firstLineChars="200"/>
      </w:pPr>
      <w:r>
        <w:rPr>
          <w:rFonts w:hint="eastAsia"/>
        </w:rPr>
        <w:t>细微运动、反应为主的抽象科目：生理学、分子生物学与生物化学、病理生理学等。</w:t>
      </w:r>
    </w:p>
    <w:p>
      <w:pPr>
        <w:ind w:firstLine="480" w:firstLineChars="200"/>
      </w:pPr>
      <w:r>
        <w:rPr>
          <w:rFonts w:hint="eastAsia"/>
        </w:rPr>
        <w:t>以临床诊疗为目的的学科：诊断学、药理学、内科学、外科学等。</w:t>
      </w:r>
    </w:p>
    <w:p>
      <w:pPr>
        <w:ind w:firstLine="480" w:firstLineChars="200"/>
      </w:pPr>
      <w:r>
        <w:rPr>
          <w:rFonts w:hint="eastAsia"/>
        </w:rPr>
        <w:t>一门课的特色或者偏重点，决定了大家学习、背诵的方式。比如：</w:t>
      </w:r>
    </w:p>
    <w:p>
      <w:pPr>
        <w:ind w:firstLine="400"/>
        <w:jc w:val="center"/>
        <w:rPr>
          <w:rFonts w:cstheme="majorBidi"/>
          <w:color w:val="FF0000"/>
          <w:sz w:val="18"/>
          <w:szCs w:val="18"/>
        </w:rPr>
      </w:pPr>
      <w:r>
        <w:rPr>
          <w:rFonts w:eastAsia="黑体" w:asciiTheme="majorHAnsi" w:hAnsiTheme="majorHAnsi" w:cstheme="majorBidi"/>
          <w:sz w:val="20"/>
          <w:szCs w:val="20"/>
        </w:rPr>
        <w:drawing>
          <wp:anchor distT="0" distB="0" distL="114300" distR="114300" simplePos="0" relativeHeight="251672576" behindDoc="0" locked="0" layoutInCell="1" allowOverlap="1">
            <wp:simplePos x="0" y="0"/>
            <wp:positionH relativeFrom="column">
              <wp:posOffset>1009650</wp:posOffset>
            </wp:positionH>
            <wp:positionV relativeFrom="paragraph">
              <wp:posOffset>47625</wp:posOffset>
            </wp:positionV>
            <wp:extent cx="3587115" cy="1657985"/>
            <wp:effectExtent l="0" t="0" r="0" b="0"/>
            <wp:wrapTopAndBottom/>
            <wp:docPr id="177" name="图片 177" descr="IMG_4820(20210218-160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IMG_4820(20210218-160732)"/>
                    <pic:cNvPicPr>
                      <a:picLocks noChangeAspect="1" noChangeArrowheads="1"/>
                    </pic:cNvPicPr>
                  </pic:nvPicPr>
                  <pic:blipFill>
                    <a:blip r:embed="rId32" cstate="print">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a:stretch>
                      <a:fillRect/>
                    </a:stretch>
                  </pic:blipFill>
                  <pic:spPr>
                    <a:xfrm>
                      <a:off x="0" y="0"/>
                      <a:ext cx="3587115" cy="1657985"/>
                    </a:xfrm>
                    <a:prstGeom prst="rect">
                      <a:avLst/>
                    </a:prstGeom>
                    <a:noFill/>
                    <a:ln>
                      <a:noFill/>
                    </a:ln>
                  </pic:spPr>
                </pic:pic>
              </a:graphicData>
            </a:graphic>
          </wp:anchor>
        </w:drawing>
      </w:r>
      <w:r>
        <w:rPr>
          <w:rFonts w:hint="eastAsia" w:cstheme="majorBidi"/>
          <w:sz w:val="18"/>
          <w:szCs w:val="18"/>
        </w:rPr>
        <w:t>图1-23</w:t>
      </w:r>
      <w:r>
        <w:rPr>
          <w:rFonts w:cstheme="majorBidi"/>
          <w:sz w:val="18"/>
          <w:szCs w:val="18"/>
        </w:rPr>
        <w:t xml:space="preserve"> </w:t>
      </w:r>
      <w:r>
        <w:rPr>
          <w:rFonts w:hint="eastAsia" w:cstheme="majorBidi"/>
          <w:sz w:val="18"/>
          <w:szCs w:val="18"/>
        </w:rPr>
        <w:t>形态、图像为主的科目笔记示意图</w:t>
      </w:r>
      <w:r>
        <w:rPr>
          <w:rFonts w:hint="eastAsia" w:cstheme="majorBidi"/>
          <w:color w:val="FF0000"/>
          <w:sz w:val="18"/>
          <w:szCs w:val="18"/>
        </w:rPr>
        <w:t>-来源？</w:t>
      </w:r>
    </w:p>
    <w:p>
      <w:pPr>
        <w:ind w:firstLine="480" w:firstLineChars="200"/>
      </w:pPr>
      <w:r>
        <w:rPr>
          <w:rFonts w:hint="eastAsia"/>
        </w:rPr>
        <w:t>形态学、图像为主的科目，比如解剖学，就需要同学们熟悉图片，认识各种结构，并且对于其周遭结构的位置排布有空间记忆力。那么在学习的时候就要将重点放在对结构的记忆上，方法则侧重于多看图认图。</w:t>
      </w:r>
    </w:p>
    <w:p>
      <w:pPr>
        <w:ind w:firstLine="480" w:firstLineChars="200"/>
      </w:pPr>
      <w:r>
        <w:rPr>
          <w:rFonts w:hint="eastAsia"/>
        </w:rPr>
        <w:t>（2）大纲、总论与思维导图</w:t>
      </w:r>
    </w:p>
    <w:p>
      <w:pPr>
        <w:ind w:firstLine="482" w:firstLineChars="200"/>
      </w:pPr>
      <w:r>
        <w:rPr>
          <w:rFonts w:hint="eastAsia"/>
          <w:b/>
        </w:rPr>
        <w:t>大纲</w:t>
      </w:r>
      <w:r>
        <w:rPr>
          <w:rFonts w:hint="eastAsia"/>
        </w:rPr>
        <w:t>≈重点。在一门课开始时、一章节开课时，利用大纲快速把握所学内容的结构、重点。</w:t>
      </w:r>
    </w:p>
    <w:p>
      <w:pPr>
        <w:ind w:firstLine="480" w:firstLineChars="200"/>
      </w:pPr>
      <w:r>
        <w:rPr>
          <w:rFonts w:hint="eastAsia"/>
        </w:rPr>
        <w:t>总论是对于一门学科的高度概括和总结，一般会提出若干规律性的论断。比如，《病理学》一书的总论中提到的病理学的定义，是是研究人体疾病发生的原因、发生机制、发展规律以及疾病过程中机体的形态结构、功能代谢变化和病变转归的一门基础医学科学。在后面的章节中，对于一种病的阐述也主要是从原因——机制——发展——形态结构——代谢功能变化——病变格局这样的思路来进行，重点是放在形态结构这方面。总论中还提出了人体病理学的诊断和研究方法，大概覆盖一下几个方面，尸体剖检（大体形态），活体组织检查（光镜形态）、细胞学检查（电镜、免疫荧光染色等）。</w:t>
      </w:r>
    </w:p>
    <w:p>
      <w:pPr>
        <w:ind w:firstLine="480" w:firstLineChars="200"/>
        <w:rPr>
          <w:rFonts w:cs="Arial"/>
          <w:color w:val="333333"/>
          <w:shd w:val="clear" w:color="auto" w:fill="FFFFFF"/>
        </w:rPr>
      </w:pPr>
      <w:r>
        <w:rPr>
          <w:rFonts w:hint="eastAsia" w:cs="Arial"/>
          <w:color w:val="333333"/>
          <w:shd w:val="clear" w:color="auto" w:fill="FFFFFF"/>
        </w:rPr>
        <w:t>在《局部血液循环》这一章，课本就从造成循环障碍的三个主要原因进行大分类，然后分别阐述：以“异常物质导致血液循环障碍”为例，异常物质包括最主要的血栓，还有其他造成栓塞的物质如脂肪、气体等。重点对血栓的各个阶段的形态结构、造成的影响做了非常具体的阐述；最后，在由这些异常物质导致的栓塞的后果中，针对最严重的一种——梗死，对其进行描述，并且对各个器官进行了大体形态、光镜形态的描述。</w:t>
      </w:r>
    </w:p>
    <w:p>
      <w:pPr>
        <w:ind w:firstLine="482" w:firstLineChars="200"/>
        <w:rPr>
          <w:rFonts w:ascii="Calibri" w:hAnsi="Calibri"/>
        </w:rPr>
      </w:pPr>
      <w:r>
        <w:rPr>
          <w:rFonts w:hint="eastAsia" w:ascii="Calibri" w:hAnsi="Calibri" w:cs="Arial"/>
          <w:b/>
          <w:color w:val="333333"/>
          <w:shd w:val="clear" w:color="auto" w:fill="FFFFFF"/>
        </w:rPr>
        <w:t>思维导图</w:t>
      </w:r>
      <w:r>
        <w:rPr>
          <w:rFonts w:hint="eastAsia" w:ascii="Calibri" w:hAnsi="Calibri"/>
        </w:rPr>
        <w:t>可较好协助学习过程中的思路梳理，让书本、章节的内容在大脑中形成相互连接的神经元。便于考前顺着思维导图框架层级延伸，同时避免遗漏内容。在考试的论述题部分，同学们也可以顺着框架进行前后延伸，避免漏掉一些得分点。</w:t>
      </w:r>
    </w:p>
    <w:p>
      <w:pPr>
        <w:ind w:firstLine="480" w:firstLineChars="200"/>
        <w:rPr>
          <w:rFonts w:cs="Arial"/>
          <w:color w:val="333333"/>
          <w:shd w:val="clear" w:color="auto" w:fill="FFFFFF"/>
        </w:rPr>
      </w:pPr>
    </w:p>
    <w:p>
      <w:pPr>
        <w:ind w:firstLine="480" w:firstLineChars="200"/>
        <w:rPr>
          <w:rFonts w:cs="Arial"/>
          <w:color w:val="333333"/>
          <w:shd w:val="clear" w:color="auto" w:fill="FFFFFF"/>
        </w:rPr>
      </w:pPr>
      <w:r>
        <w:rPr>
          <w:rFonts w:hint="eastAsia" w:cs="Arial"/>
          <w:color w:val="333333"/>
          <w:shd w:val="clear" w:color="auto" w:fill="FFFFFF"/>
        </w:rPr>
        <w:t>如图</w:t>
      </w:r>
      <w:r>
        <w:rPr>
          <w:shd w:val="clear" w:color="auto" w:fill="FFFFFF"/>
        </w:rPr>
        <w:drawing>
          <wp:anchor distT="0" distB="0" distL="114300" distR="114300" simplePos="0" relativeHeight="251673600" behindDoc="0" locked="0" layoutInCell="1" allowOverlap="1">
            <wp:simplePos x="0" y="0"/>
            <wp:positionH relativeFrom="column">
              <wp:posOffset>594995</wp:posOffset>
            </wp:positionH>
            <wp:positionV relativeFrom="paragraph">
              <wp:posOffset>280035</wp:posOffset>
            </wp:positionV>
            <wp:extent cx="3663950" cy="2277110"/>
            <wp:effectExtent l="0" t="0" r="0" b="8890"/>
            <wp:wrapTopAndBottom/>
            <wp:docPr id="178" name="图片 178" descr="IMG_4822(20210218-16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IMG_4822(20210218-164824)"/>
                    <pic:cNvPicPr>
                      <a:picLocks noChangeAspect="1" noChangeArrowheads="1"/>
                    </pic:cNvPicPr>
                  </pic:nvPicPr>
                  <pic:blipFill>
                    <a:blip r:embed="rId34" cstate="print">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rcRect/>
                    <a:stretch>
                      <a:fillRect/>
                    </a:stretch>
                  </pic:blipFill>
                  <pic:spPr>
                    <a:xfrm>
                      <a:off x="0" y="0"/>
                      <a:ext cx="3663950" cy="2277110"/>
                    </a:xfrm>
                    <a:prstGeom prst="rect">
                      <a:avLst/>
                    </a:prstGeom>
                    <a:noFill/>
                    <a:ln>
                      <a:noFill/>
                    </a:ln>
                  </pic:spPr>
                </pic:pic>
              </a:graphicData>
            </a:graphic>
          </wp:anchor>
        </w:drawing>
      </w:r>
      <w:r>
        <w:rPr>
          <w:rFonts w:hint="eastAsia" w:cs="Arial"/>
          <w:color w:val="333333"/>
          <w:shd w:val="clear" w:color="auto" w:fill="FFFFFF"/>
        </w:rPr>
        <w:t>1</w:t>
      </w:r>
      <w:r>
        <w:rPr>
          <w:rFonts w:cs="Arial"/>
          <w:color w:val="333333"/>
          <w:shd w:val="clear" w:color="auto" w:fill="FFFFFF"/>
        </w:rPr>
        <w:t>-22</w:t>
      </w:r>
      <w:r>
        <w:rPr>
          <w:rFonts w:hint="eastAsia" w:cs="Arial"/>
          <w:color w:val="333333"/>
          <w:shd w:val="clear" w:color="auto" w:fill="FFFFFF"/>
        </w:rPr>
        <w:t xml:space="preserve">病理学第三章的思维导图： </w:t>
      </w:r>
    </w:p>
    <w:p>
      <w:pPr>
        <w:ind w:firstLine="360" w:firstLineChars="200"/>
        <w:jc w:val="center"/>
        <w:rPr>
          <w:color w:val="FF0000"/>
        </w:rPr>
      </w:pPr>
      <w:r>
        <w:rPr>
          <w:rFonts w:hint="eastAsia"/>
          <w:sz w:val="18"/>
          <w:szCs w:val="18"/>
        </w:rPr>
        <w:t>图1-24思维导图示意图-</w:t>
      </w:r>
      <w:r>
        <w:rPr>
          <w:rFonts w:hint="eastAsia"/>
          <w:color w:val="FF0000"/>
          <w:sz w:val="18"/>
          <w:szCs w:val="18"/>
        </w:rPr>
        <w:t>来源？</w:t>
      </w:r>
    </w:p>
    <w:p>
      <w:pPr>
        <w:ind w:firstLine="480" w:firstLineChars="200"/>
      </w:pPr>
      <w:r>
        <w:rPr>
          <w:rFonts w:hint="eastAsia"/>
        </w:rPr>
        <w:t>（3）背诵次数</w:t>
      </w:r>
    </w:p>
    <w:p>
      <w:pPr>
        <w:ind w:firstLine="480" w:firstLineChars="200"/>
      </w:pPr>
      <w:r>
        <mc:AlternateContent>
          <mc:Choice Requires="wps">
            <w:drawing>
              <wp:anchor distT="0" distB="0" distL="114300" distR="114300" simplePos="0" relativeHeight="251682816" behindDoc="0" locked="0" layoutInCell="1" allowOverlap="1">
                <wp:simplePos x="0" y="0"/>
                <wp:positionH relativeFrom="column">
                  <wp:posOffset>3175</wp:posOffset>
                </wp:positionH>
                <wp:positionV relativeFrom="paragraph">
                  <wp:posOffset>3756660</wp:posOffset>
                </wp:positionV>
                <wp:extent cx="5372100" cy="254000"/>
                <wp:effectExtent l="0" t="0" r="0" b="0"/>
                <wp:wrapTopAndBottom/>
                <wp:docPr id="146" name="文本框 146"/>
                <wp:cNvGraphicFramePr/>
                <a:graphic xmlns:a="http://schemas.openxmlformats.org/drawingml/2006/main">
                  <a:graphicData uri="http://schemas.microsoft.com/office/word/2010/wordprocessingShape">
                    <wps:wsp>
                      <wps:cNvSpPr txBox="1"/>
                      <wps:spPr>
                        <a:xfrm>
                          <a:off x="0" y="0"/>
                          <a:ext cx="5372100" cy="254000"/>
                        </a:xfrm>
                        <a:prstGeom prst="rect">
                          <a:avLst/>
                        </a:prstGeom>
                        <a:solidFill>
                          <a:prstClr val="white"/>
                        </a:solidFill>
                        <a:ln>
                          <a:noFill/>
                        </a:ln>
                      </wps:spPr>
                      <wps:txbx>
                        <w:txbxContent>
                          <w:p>
                            <w:pPr>
                              <w:pStyle w:val="9"/>
                              <w:ind w:firstLine="360"/>
                              <w:jc w:val="center"/>
                              <w:rPr>
                                <w:rFonts w:ascii="宋体" w:hAnsi="宋体" w:eastAsia="宋体"/>
                                <w:sz w:val="18"/>
                                <w:szCs w:val="18"/>
                              </w:rPr>
                            </w:pPr>
                            <w:r>
                              <w:rPr>
                                <w:rFonts w:hint="eastAsia" w:ascii="宋体" w:hAnsi="宋体" w:eastAsia="宋体"/>
                                <w:sz w:val="18"/>
                                <w:szCs w:val="18"/>
                              </w:rPr>
                              <w:t>图1-25 背诵次数示意图</w:t>
                            </w:r>
                            <w:r>
                              <w:rPr>
                                <w:rFonts w:hint="eastAsia" w:ascii="宋体" w:hAnsi="宋体" w:eastAsia="宋体"/>
                                <w:color w:val="FF0000"/>
                                <w:sz w:val="18"/>
                                <w:szCs w:val="18"/>
                              </w:rPr>
                              <w:t>-来源？</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25pt;margin-top:295.8pt;height:20pt;width:423pt;mso-wrap-distance-bottom:0pt;mso-wrap-distance-top:0pt;z-index:251682816;mso-width-relative:page;mso-height-relative:page;" fillcolor="#FFFFFF" filled="t" stroked="f" coordsize="21600,21600" o:gfxdata="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JyNMm2QAAAAgBAAAPAAAAAAAAAAEAIAAAACIAAABk&#10;cnMvZG93bnJldi54bWxQSwECFAAUAAAACACHTuJAozMdjT4CAAB5BAAADgAAAAAAAAABACAAAAAo&#10;AQAAZHJzL2Uyb0RvYy54bWxQSwUGAAAAAAYABgBZAQAA2AUAAAAA&#10;">
                <v:fill on="t" focussize="0,0"/>
                <v:stroke on="f"/>
                <v:imagedata o:title=""/>
                <o:lock v:ext="edit" aspectratio="f"/>
                <v:textbox inset="0mm,0mm,0mm,0mm" style="mso-fit-shape-to-text:t;">
                  <w:txbxContent>
                    <w:p>
                      <w:pPr>
                        <w:pStyle w:val="9"/>
                        <w:ind w:firstLine="360"/>
                        <w:jc w:val="center"/>
                        <w:rPr>
                          <w:rFonts w:ascii="宋体" w:hAnsi="宋体" w:eastAsia="宋体"/>
                          <w:sz w:val="18"/>
                          <w:szCs w:val="18"/>
                        </w:rPr>
                      </w:pPr>
                      <w:r>
                        <w:rPr>
                          <w:rFonts w:hint="eastAsia" w:ascii="宋体" w:hAnsi="宋体" w:eastAsia="宋体"/>
                          <w:sz w:val="18"/>
                          <w:szCs w:val="18"/>
                        </w:rPr>
                        <w:t>图1-25 背诵次数示意图</w:t>
                      </w:r>
                      <w:r>
                        <w:rPr>
                          <w:rFonts w:hint="eastAsia" w:ascii="宋体" w:hAnsi="宋体" w:eastAsia="宋体"/>
                          <w:color w:val="FF0000"/>
                          <w:sz w:val="18"/>
                          <w:szCs w:val="18"/>
                        </w:rPr>
                        <w:t>-来源？</w:t>
                      </w:r>
                    </w:p>
                  </w:txbxContent>
                </v:textbox>
                <w10:wrap type="topAndBottom"/>
              </v:shape>
            </w:pict>
          </mc:Fallback>
        </mc:AlternateContent>
      </w:r>
      <w:r>
        <w:drawing>
          <wp:anchor distT="0" distB="0" distL="114300" distR="114300" simplePos="0" relativeHeight="251671552" behindDoc="0" locked="0" layoutInCell="1" allowOverlap="1">
            <wp:simplePos x="0" y="0"/>
            <wp:positionH relativeFrom="column">
              <wp:posOffset>3175</wp:posOffset>
            </wp:positionH>
            <wp:positionV relativeFrom="paragraph">
              <wp:posOffset>574675</wp:posOffset>
            </wp:positionV>
            <wp:extent cx="5372100" cy="3136900"/>
            <wp:effectExtent l="38100" t="19050" r="19050" b="44450"/>
            <wp:wrapTopAndBottom/>
            <wp:docPr id="179" name="图示 17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anchor>
        </w:drawing>
      </w:r>
      <w:r>
        <w:rPr>
          <w:rFonts w:hint="eastAsia"/>
        </w:rPr>
        <w:t>在询问了众多学霸后，得出的答案为3—7遍不等。以下为大家精简展示背书三遍的流程：</w:t>
      </w:r>
    </w:p>
    <w:p>
      <w:pPr>
        <w:ind w:firstLine="480" w:firstLineChars="200"/>
      </w:pPr>
      <w:r>
        <w:rPr>
          <w:rFonts w:hint="eastAsia"/>
        </w:rPr>
        <w:t>这只是最简短次数的背诵方式，具体次数与步骤因人而异，此处提供的示意图仅供参考。希望借此抛砖引玉，让同学们都能找到适合自己的背诵模式。</w:t>
      </w:r>
    </w:p>
    <w:p>
      <w:pPr>
        <w:widowControl/>
        <w:spacing w:line="240" w:lineRule="auto"/>
      </w:pPr>
      <w:r>
        <w:br w:type="page"/>
      </w:r>
    </w:p>
    <w:p>
      <w:pPr>
        <w:pStyle w:val="5"/>
      </w:pPr>
      <w:bookmarkStart w:id="68" w:name="_Toc27338"/>
      <w:bookmarkStart w:id="69" w:name="_Toc30883"/>
      <w:r>
        <w:rPr>
          <w:rFonts w:hint="eastAsia"/>
        </w:rPr>
        <w:t>4</w:t>
      </w:r>
      <w:r>
        <w:t>.</w:t>
      </w:r>
      <w:r>
        <w:rPr>
          <w:rFonts w:hint="eastAsia"/>
        </w:rPr>
        <w:t>记忆小窍门</w:t>
      </w:r>
      <w:bookmarkEnd w:id="68"/>
      <w:bookmarkEnd w:id="69"/>
    </w:p>
    <w:p>
      <w:pPr>
        <w:ind w:firstLine="480" w:firstLineChars="200"/>
      </w:pPr>
      <w:r>
        <w:rPr>
          <w:rFonts w:hint="eastAsia"/>
        </w:rPr>
        <w:t>（1）背诵小口诀：对于一些需要死记硬背，特指文字上下无特别多逻辑的背诵点，可以借助一些口诀进行记忆，比如解剖十二对脑神经的一嗅二视三动眼；生化支链蛋白质的一两只鞋（</w:t>
      </w:r>
      <w:r>
        <w:rPr>
          <w:rFonts w:hint="eastAsia" w:cs="Arial"/>
          <w:color w:val="333333"/>
          <w:shd w:val="clear" w:color="auto" w:fill="FFFFFF"/>
        </w:rPr>
        <w:t>异亮（氨酸、亮氨酸）</w:t>
      </w:r>
      <w:r>
        <w:rPr>
          <w:rFonts w:cs="Arial"/>
          <w:color w:val="333333"/>
          <w:shd w:val="clear" w:color="auto" w:fill="FFFFFF"/>
        </w:rPr>
        <w:t>+</w:t>
      </w:r>
      <w:r>
        <w:rPr>
          <w:rFonts w:hint="eastAsia" w:cs="Arial"/>
          <w:color w:val="333333"/>
          <w:shd w:val="clear" w:color="auto" w:fill="FFFFFF"/>
        </w:rPr>
        <w:t>支</w:t>
      </w:r>
      <w:r>
        <w:rPr>
          <w:rFonts w:cs="Arial"/>
          <w:color w:val="333333"/>
          <w:shd w:val="clear" w:color="auto" w:fill="FFFFFF"/>
        </w:rPr>
        <w:t>+</w:t>
      </w:r>
      <w:r>
        <w:rPr>
          <w:rFonts w:hint="eastAsia" w:cs="Arial"/>
          <w:color w:val="333333"/>
          <w:shd w:val="clear" w:color="auto" w:fill="FFFFFF"/>
        </w:rPr>
        <w:t>缬（氨酸</w:t>
      </w:r>
      <w:r>
        <w:rPr>
          <w:rFonts w:hint="eastAsia"/>
        </w:rPr>
        <w:t>））。</w:t>
      </w:r>
    </w:p>
    <w:p>
      <w:pPr>
        <w:ind w:firstLine="480" w:firstLineChars="200"/>
      </w:pPr>
      <w:r>
        <w:drawing>
          <wp:anchor distT="0" distB="0" distL="114300" distR="114300" simplePos="0" relativeHeight="251674624" behindDoc="0" locked="0" layoutInCell="1" allowOverlap="1">
            <wp:simplePos x="0" y="0"/>
            <wp:positionH relativeFrom="column">
              <wp:posOffset>65405</wp:posOffset>
            </wp:positionH>
            <wp:positionV relativeFrom="paragraph">
              <wp:posOffset>396875</wp:posOffset>
            </wp:positionV>
            <wp:extent cx="5111750" cy="1778000"/>
            <wp:effectExtent l="0" t="0" r="0" b="0"/>
            <wp:wrapTopAndBottom/>
            <wp:docPr id="180" name="图片 180" descr="IMG_4823(20210218-170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IMG_4823(20210218-170938)"/>
                    <pic:cNvPicPr>
                      <a:picLocks noChangeAspect="1" noChangeArrowheads="1"/>
                    </pic:cNvPicPr>
                  </pic:nvPicPr>
                  <pic:blipFill>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a:stretch>
                      <a:fillRect/>
                    </a:stretch>
                  </pic:blipFill>
                  <pic:spPr>
                    <a:xfrm>
                      <a:off x="0" y="0"/>
                      <a:ext cx="5111750" cy="1778000"/>
                    </a:xfrm>
                    <a:prstGeom prst="rect">
                      <a:avLst/>
                    </a:prstGeom>
                    <a:noFill/>
                    <a:ln>
                      <a:noFill/>
                    </a:ln>
                  </pic:spPr>
                </pic:pic>
              </a:graphicData>
            </a:graphic>
          </wp:anchor>
        </w:drawing>
      </w:r>
      <w:r>
        <w:rPr>
          <w:rFonts w:hint="eastAsia"/>
        </w:rPr>
        <w:t>（2）比较记忆：列出有共同框架的知识点进行比较记忆，如下表示例：</w:t>
      </w:r>
    </w:p>
    <w:p>
      <w:pPr>
        <w:ind w:firstLine="360"/>
        <w:jc w:val="center"/>
        <w:rPr>
          <w:rFonts w:eastAsia="黑体" w:asciiTheme="majorHAnsi" w:hAnsiTheme="majorHAnsi" w:cstheme="majorBidi"/>
          <w:color w:val="FF0000"/>
          <w:sz w:val="18"/>
          <w:szCs w:val="18"/>
        </w:rPr>
      </w:pPr>
      <w:r>
        <w:rPr>
          <w:rFonts w:hint="eastAsia" w:cstheme="majorBidi"/>
          <w:sz w:val="18"/>
          <w:szCs w:val="18"/>
        </w:rPr>
        <w:t>图1-26</w:t>
      </w:r>
      <w:r>
        <w:rPr>
          <w:rFonts w:cstheme="majorBidi"/>
          <w:sz w:val="18"/>
          <w:szCs w:val="18"/>
        </w:rPr>
        <w:t xml:space="preserve"> </w:t>
      </w:r>
      <w:r>
        <w:rPr>
          <w:rFonts w:hint="eastAsia" w:cstheme="majorBidi"/>
          <w:sz w:val="18"/>
          <w:szCs w:val="18"/>
        </w:rPr>
        <w:t>比较记忆法示意图</w:t>
      </w:r>
      <w:r>
        <w:rPr>
          <w:rFonts w:cstheme="majorBidi"/>
          <w:sz w:val="18"/>
          <w:szCs w:val="18"/>
        </w:rPr>
        <w:t>—</w:t>
      </w:r>
      <w:r>
        <w:rPr>
          <w:rFonts w:hint="eastAsia" w:cstheme="majorBidi"/>
          <w:color w:val="FF0000"/>
          <w:sz w:val="18"/>
          <w:szCs w:val="18"/>
        </w:rPr>
        <w:t>来源？</w:t>
      </w:r>
    </w:p>
    <w:p>
      <w:pPr>
        <w:widowControl/>
        <w:ind w:firstLine="480" w:firstLineChars="200"/>
        <w:jc w:val="center"/>
      </w:pPr>
      <w:r>
        <w:rPr>
          <w:rFonts w:hint="eastAsia"/>
        </w:rPr>
        <w:t>（3）如何判断自己是否理解并且记住了一个知识点？需要大家试着把问题讲出来，讲给没学过医的人听，要人家听懂了，才算是真正理解了。</w:t>
      </w:r>
    </w:p>
    <w:p>
      <w:pPr>
        <w:widowControl/>
        <w:ind w:firstLine="480" w:firstLineChars="200"/>
      </w:pPr>
      <w:r>
        <w:rPr>
          <w:rFonts w:hint="eastAsia"/>
        </w:rPr>
        <w:t>（4）可以使用加粗、字体颜色、文本突出显示颜色等突出重要内容。</w:t>
      </w:r>
    </w:p>
    <w:p>
      <w:pPr>
        <w:widowControl/>
        <w:ind w:firstLine="480" w:firstLineChars="200"/>
      </w:pPr>
      <w:r>
        <w:rPr>
          <w:rFonts w:hint="eastAsia"/>
        </w:rPr>
        <w:t>（5）如果是电子笔记，可以使用“插入”下的“SmartArt”功能，增强笔记的可视性和辅助理解功能。可以使用“超链接”功能，链接到相关笔记、网页等。</w:t>
      </w:r>
    </w:p>
    <w:p>
      <w:pPr>
        <w:widowControl/>
        <w:ind w:firstLine="480" w:firstLineChars="200"/>
      </w:pPr>
      <w:r>
        <w:rPr>
          <w:rFonts w:hint="eastAsia"/>
        </w:rPr>
        <w:t>（</w:t>
      </w:r>
      <w:r>
        <w:t>6</w:t>
      </w:r>
      <w:r>
        <w:rPr>
          <w:rFonts w:hint="eastAsia"/>
        </w:rPr>
        <w:t>）对于思维导图，还可可以使用幕布、X-mind、Mindmaster、Freemind、百度脑图等方式记笔记，思维导图型的笔记自带层级性，同时具有大纲浏览功能。</w:t>
      </w:r>
    </w:p>
    <w:p>
      <w:pPr>
        <w:keepNext/>
        <w:widowControl/>
        <w:jc w:val="both"/>
        <w:rPr>
          <w:rFonts w:ascii="等线" w:hAnsi="等线" w:cs="Times New Roman"/>
        </w:rPr>
      </w:pPr>
      <w:r>
        <w:rPr>
          <w:rFonts w:ascii="等线" w:hAnsi="等线" w:cs="Times New Roman"/>
        </w:rPr>
        <w:drawing>
          <wp:anchor distT="0" distB="0" distL="114300" distR="114300" simplePos="0" relativeHeight="251675648" behindDoc="0" locked="0" layoutInCell="1" allowOverlap="1">
            <wp:simplePos x="0" y="0"/>
            <wp:positionH relativeFrom="column">
              <wp:posOffset>-180340</wp:posOffset>
            </wp:positionH>
            <wp:positionV relativeFrom="paragraph">
              <wp:posOffset>343535</wp:posOffset>
            </wp:positionV>
            <wp:extent cx="5251450" cy="1651000"/>
            <wp:effectExtent l="0" t="0" r="6350" b="6350"/>
            <wp:wrapSquare wrapText="bothSides"/>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noChangeArrowheads="1"/>
                    </pic:cNvPicPr>
                  </pic:nvPicPr>
                  <pic:blipFill>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a:stretch>
                      <a:fillRect/>
                    </a:stretch>
                  </pic:blipFill>
                  <pic:spPr>
                    <a:xfrm>
                      <a:off x="0" y="0"/>
                      <a:ext cx="5251450" cy="1651000"/>
                    </a:xfrm>
                    <a:prstGeom prst="rect">
                      <a:avLst/>
                    </a:prstGeom>
                    <a:noFill/>
                    <a:ln>
                      <a:noFill/>
                    </a:ln>
                  </pic:spPr>
                </pic:pic>
              </a:graphicData>
            </a:graphic>
          </wp:anchor>
        </w:drawing>
      </w:r>
    </w:p>
    <w:p>
      <w:pPr>
        <w:ind w:firstLine="360"/>
        <w:jc w:val="center"/>
        <w:rPr>
          <w:rFonts w:cstheme="majorBidi"/>
          <w:sz w:val="18"/>
          <w:szCs w:val="18"/>
        </w:rPr>
      </w:pPr>
      <w:r>
        <w:rPr>
          <w:rFonts w:hint="eastAsia"/>
          <w:sz w:val="18"/>
          <w:szCs w:val="18"/>
        </w:rPr>
        <w:t xml:space="preserve">图1-27 </w:t>
      </w:r>
      <w:r>
        <w:rPr>
          <w:rFonts w:cstheme="majorBidi"/>
          <w:sz w:val="18"/>
          <w:szCs w:val="18"/>
        </w:rPr>
        <w:t>《刑法分论》笔记（使用软件：Mindmaster）</w:t>
      </w:r>
    </w:p>
    <w:p>
      <w:pPr>
        <w:ind w:firstLine="360"/>
        <w:jc w:val="center"/>
        <w:rPr>
          <w:rFonts w:cstheme="majorBidi"/>
          <w:sz w:val="18"/>
          <w:szCs w:val="18"/>
        </w:rPr>
      </w:pPr>
    </w:p>
    <w:p>
      <w:pPr>
        <w:ind w:firstLine="360"/>
        <w:jc w:val="center"/>
        <w:rPr>
          <w:rFonts w:cstheme="majorBidi"/>
          <w:sz w:val="18"/>
          <w:szCs w:val="18"/>
        </w:rPr>
      </w:pPr>
    </w:p>
    <w:p>
      <w:pPr>
        <w:ind w:firstLine="360"/>
        <w:jc w:val="center"/>
        <w:rPr>
          <w:rFonts w:cstheme="majorBidi"/>
          <w:sz w:val="18"/>
          <w:szCs w:val="18"/>
        </w:rPr>
      </w:pPr>
    </w:p>
    <w:p>
      <w:pPr>
        <w:ind w:firstLine="360"/>
        <w:jc w:val="center"/>
        <w:rPr>
          <w:rFonts w:cstheme="majorBidi"/>
          <w:sz w:val="18"/>
          <w:szCs w:val="18"/>
        </w:rPr>
      </w:pPr>
    </w:p>
    <w:p>
      <w:pPr>
        <w:ind w:firstLine="360"/>
        <w:jc w:val="center"/>
        <w:rPr>
          <w:rFonts w:cstheme="majorBidi"/>
          <w:sz w:val="18"/>
          <w:szCs w:val="18"/>
        </w:rPr>
      </w:pPr>
      <w:r>
        <w:rPr>
          <w:rFonts w:cstheme="majorBidi"/>
          <w:sz w:val="18"/>
          <w:szCs w:val="18"/>
        </w:rPr>
        <w:drawing>
          <wp:anchor distT="0" distB="0" distL="114300" distR="114300" simplePos="0" relativeHeight="251689984" behindDoc="0" locked="0" layoutInCell="1" allowOverlap="1">
            <wp:simplePos x="0" y="0"/>
            <wp:positionH relativeFrom="column">
              <wp:posOffset>-95250</wp:posOffset>
            </wp:positionH>
            <wp:positionV relativeFrom="paragraph">
              <wp:posOffset>229235</wp:posOffset>
            </wp:positionV>
            <wp:extent cx="5273675" cy="3693160"/>
            <wp:effectExtent l="0" t="0" r="3175" b="254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273675" cy="3693160"/>
                    </a:xfrm>
                    <a:prstGeom prst="rect">
                      <a:avLst/>
                    </a:prstGeom>
                    <a:noFill/>
                  </pic:spPr>
                </pic:pic>
              </a:graphicData>
            </a:graphic>
          </wp:anchor>
        </w:drawing>
      </w:r>
    </w:p>
    <w:p>
      <w:pPr>
        <w:ind w:firstLine="360"/>
        <w:jc w:val="center"/>
        <w:rPr>
          <w:rFonts w:cstheme="majorBidi"/>
          <w:sz w:val="18"/>
          <w:szCs w:val="18"/>
        </w:rPr>
      </w:pPr>
    </w:p>
    <w:p>
      <w:pPr>
        <w:ind w:firstLine="360"/>
        <w:jc w:val="center"/>
        <w:rPr>
          <w:rFonts w:cstheme="majorBidi"/>
          <w:sz w:val="18"/>
          <w:szCs w:val="18"/>
        </w:rPr>
      </w:pPr>
    </w:p>
    <w:p>
      <w:pPr>
        <w:ind w:firstLine="360"/>
        <w:jc w:val="center"/>
        <w:rPr>
          <w:rFonts w:cstheme="majorBidi"/>
          <w:sz w:val="18"/>
          <w:szCs w:val="18"/>
        </w:rPr>
      </w:pPr>
    </w:p>
    <w:p>
      <w:pPr>
        <w:ind w:firstLine="360"/>
        <w:jc w:val="center"/>
        <w:rPr>
          <w:rFonts w:cstheme="majorBidi"/>
          <w:sz w:val="18"/>
          <w:szCs w:val="18"/>
        </w:rPr>
      </w:pPr>
    </w:p>
    <w:p>
      <w:pPr>
        <w:ind w:firstLine="360"/>
        <w:jc w:val="center"/>
        <w:rPr>
          <w:rFonts w:cstheme="majorBidi"/>
          <w:sz w:val="18"/>
          <w:szCs w:val="18"/>
        </w:rPr>
      </w:pPr>
    </w:p>
    <w:p>
      <w:pPr>
        <w:ind w:firstLine="360"/>
        <w:jc w:val="center"/>
        <w:rPr>
          <w:rFonts w:cstheme="majorBidi"/>
          <w:sz w:val="18"/>
          <w:szCs w:val="18"/>
        </w:rPr>
      </w:pPr>
    </w:p>
    <w:p>
      <w:pPr>
        <w:ind w:firstLine="360"/>
        <w:jc w:val="center"/>
        <w:rPr>
          <w:rFonts w:cstheme="majorBidi"/>
          <w:sz w:val="18"/>
          <w:szCs w:val="18"/>
        </w:rPr>
      </w:pPr>
    </w:p>
    <w:p>
      <w:pPr>
        <w:ind w:firstLine="360"/>
        <w:jc w:val="center"/>
        <w:rPr>
          <w:rFonts w:cstheme="majorBidi"/>
          <w:sz w:val="18"/>
          <w:szCs w:val="18"/>
        </w:rPr>
      </w:pPr>
    </w:p>
    <w:p>
      <w:pPr>
        <w:ind w:firstLine="360"/>
        <w:jc w:val="center"/>
        <w:rPr>
          <w:rFonts w:cstheme="majorBidi"/>
          <w:sz w:val="18"/>
          <w:szCs w:val="18"/>
        </w:rPr>
      </w:pPr>
    </w:p>
    <w:p>
      <w:pPr>
        <w:ind w:firstLine="360"/>
        <w:jc w:val="center"/>
        <w:rPr>
          <w:rFonts w:cstheme="majorBidi"/>
          <w:sz w:val="18"/>
          <w:szCs w:val="18"/>
        </w:rPr>
      </w:pPr>
    </w:p>
    <w:p>
      <w:pPr>
        <w:ind w:firstLine="360"/>
        <w:jc w:val="center"/>
        <w:rPr>
          <w:rFonts w:cstheme="majorBidi"/>
          <w:sz w:val="18"/>
          <w:szCs w:val="18"/>
        </w:rPr>
      </w:pPr>
    </w:p>
    <w:p>
      <w:pPr>
        <w:ind w:firstLine="360"/>
        <w:jc w:val="center"/>
        <w:rPr>
          <w:rFonts w:cstheme="majorBidi"/>
          <w:sz w:val="18"/>
          <w:szCs w:val="18"/>
        </w:rPr>
      </w:pPr>
    </w:p>
    <w:p>
      <w:pPr>
        <w:ind w:firstLine="360"/>
        <w:jc w:val="center"/>
        <w:rPr>
          <w:rFonts w:cstheme="majorBidi"/>
          <w:sz w:val="18"/>
          <w:szCs w:val="18"/>
        </w:rPr>
      </w:pPr>
    </w:p>
    <w:p>
      <w:pPr>
        <w:ind w:firstLine="360"/>
        <w:jc w:val="center"/>
        <w:rPr>
          <w:rFonts w:cstheme="majorBidi"/>
          <w:sz w:val="18"/>
          <w:szCs w:val="18"/>
        </w:rPr>
      </w:pPr>
    </w:p>
    <w:p>
      <w:pPr>
        <w:ind w:firstLine="360"/>
        <w:jc w:val="center"/>
        <w:rPr>
          <w:rFonts w:cstheme="majorBidi"/>
          <w:sz w:val="18"/>
          <w:szCs w:val="18"/>
        </w:rPr>
      </w:pPr>
    </w:p>
    <w:p>
      <w:pPr>
        <w:ind w:firstLine="360"/>
        <w:jc w:val="center"/>
        <w:rPr>
          <w:rFonts w:cstheme="majorBidi"/>
          <w:sz w:val="18"/>
          <w:szCs w:val="18"/>
        </w:rPr>
      </w:pPr>
      <w:r>
        <w:rPr>
          <w:rFonts w:hint="eastAsia" w:cstheme="majorBidi"/>
          <w:sz w:val="18"/>
          <w:szCs w:val="18"/>
        </w:rPr>
        <w:t xml:space="preserve">图1-28 </w:t>
      </w:r>
      <w:r>
        <w:rPr>
          <w:rFonts w:cstheme="majorBidi"/>
          <w:sz w:val="18"/>
          <w:szCs w:val="18"/>
        </w:rPr>
        <w:t>《刑法分论》笔记（使用软件：Mindmaster）</w:t>
      </w:r>
    </w:p>
    <w:p>
      <w:pPr>
        <w:ind w:firstLine="360"/>
        <w:jc w:val="center"/>
        <w:rPr>
          <w:rFonts w:cstheme="majorBidi"/>
          <w:sz w:val="18"/>
          <w:szCs w:val="18"/>
        </w:rPr>
      </w:pPr>
    </w:p>
    <w:p>
      <w:pPr>
        <w:ind w:firstLine="480" w:firstLineChars="200"/>
        <w:jc w:val="right"/>
        <w:rPr>
          <w:rFonts w:ascii="黑体" w:hAnsi="黑体" w:eastAsia="黑体"/>
          <w:b/>
          <w:bCs/>
          <w:sz w:val="36"/>
          <w:szCs w:val="36"/>
        </w:rPr>
      </w:pPr>
      <w:r>
        <w:rPr>
          <w:rFonts w:hint="eastAsia" w:ascii="楷体" w:hAnsi="楷体" w:eastAsia="楷体" w:cs="Times New Roman"/>
        </w:rPr>
        <w:t>（郭怡琳、袁雪纯、姜雨孜</w:t>
      </w:r>
      <w:r>
        <w:rPr>
          <w:rFonts w:ascii="楷体" w:hAnsi="楷体" w:eastAsia="楷体" w:cs="Times New Roman"/>
        </w:rPr>
        <w:t>）</w:t>
      </w:r>
      <w:bookmarkStart w:id="70" w:name="_Toc67338111"/>
    </w:p>
    <w:p>
      <w:pPr>
        <w:pStyle w:val="4"/>
      </w:pPr>
      <w:bookmarkStart w:id="71" w:name="_Toc75364230"/>
      <w:r>
        <w:rPr>
          <w:rFonts w:hint="eastAsia"/>
        </w:rPr>
        <w:t>（三）期末考试复习</w:t>
      </w:r>
      <w:bookmarkEnd w:id="70"/>
      <w:r>
        <w:rPr>
          <w:rFonts w:hint="eastAsia"/>
        </w:rPr>
        <w:t>攻略</w:t>
      </w:r>
      <w:bookmarkEnd w:id="71"/>
    </w:p>
    <w:p>
      <w:pPr>
        <w:pStyle w:val="5"/>
      </w:pPr>
      <w:r>
        <w:rPr>
          <w:rFonts w:hint="eastAsia"/>
        </w:rPr>
        <w:t>1</w:t>
      </w:r>
      <w:r>
        <w:t>.</w:t>
      </w:r>
      <w:r>
        <w:rPr>
          <w:rFonts w:hint="eastAsia"/>
        </w:rPr>
        <w:t>理工类期末考试复习策略</w:t>
      </w:r>
    </w:p>
    <w:p>
      <w:pPr>
        <w:jc w:val="both"/>
        <w:rPr>
          <w:rFonts w:ascii="等线" w:hAnsi="等线" w:cs="Times New Roman"/>
          <w:szCs w:val="21"/>
        </w:rPr>
      </w:pPr>
      <w:r>
        <w:rPr>
          <w:rFonts w:hint="eastAsia" w:cs="Times New Roman"/>
          <w:szCs w:val="21"/>
        </w:rPr>
        <w:t>（1）</w:t>
      </w:r>
      <w:r>
        <w:rPr>
          <w:rFonts w:hint="eastAsia" w:ascii="等线" w:hAnsi="等线" w:cs="Times New Roman"/>
          <w:szCs w:val="21"/>
        </w:rPr>
        <w:t>通读教材并翻阅上课PPT</w:t>
      </w:r>
    </w:p>
    <w:p>
      <w:pPr>
        <w:ind w:firstLine="480" w:firstLineChars="200"/>
        <w:jc w:val="both"/>
        <w:rPr>
          <w:rFonts w:ascii="等线" w:hAnsi="等线" w:cs="Times New Roman"/>
          <w:szCs w:val="21"/>
        </w:rPr>
      </w:pPr>
      <w:r>
        <w:rPr>
          <w:rFonts w:hint="eastAsia" w:ascii="等线" w:hAnsi="等线" w:cs="Times New Roman"/>
          <w:szCs w:val="21"/>
        </w:rPr>
        <w:t>考试的知识点大都来自于教材，因此</w:t>
      </w:r>
      <w:r>
        <w:rPr>
          <w:rFonts w:hint="eastAsia" w:ascii="等线" w:hAnsi="等线" w:cs="Times New Roman"/>
          <w:b/>
          <w:szCs w:val="21"/>
        </w:rPr>
        <w:t>仔细阅读教材</w:t>
      </w:r>
      <w:r>
        <w:rPr>
          <w:rFonts w:hint="eastAsia" w:ascii="等线" w:hAnsi="等线" w:cs="Times New Roman"/>
          <w:szCs w:val="21"/>
        </w:rPr>
        <w:t>，弄清书本上的内容和知识点显得尤为重要。部分同学不注重阅读教材，认为浪费时间，这是错误的想法。每一套教材都是老师们精心编撰的，其编写时都自有其逻辑。按照编者的逻辑将知识串联梳理一遍，对于该科目知识自然会有较为深刻的记忆和清晰的把握。如果觉得内容太多，就要</w:t>
      </w:r>
      <w:r>
        <w:rPr>
          <w:rFonts w:hint="eastAsia" w:ascii="等线" w:hAnsi="等线" w:cs="Times New Roman"/>
          <w:b/>
          <w:szCs w:val="21"/>
        </w:rPr>
        <w:t>有所侧重</w:t>
      </w:r>
      <w:r>
        <w:rPr>
          <w:rFonts w:hint="eastAsia" w:ascii="等线" w:hAnsi="等线" w:cs="Times New Roman"/>
          <w:szCs w:val="21"/>
        </w:rPr>
        <w:t>，可以根据老师的教学大纲，选择重点难点反复阅读，加深记忆。</w:t>
      </w:r>
    </w:p>
    <w:p>
      <w:pPr>
        <w:ind w:firstLine="480" w:firstLineChars="200"/>
        <w:jc w:val="both"/>
        <w:rPr>
          <w:rFonts w:ascii="等线" w:hAnsi="等线" w:cs="Times New Roman"/>
          <w:szCs w:val="21"/>
        </w:rPr>
      </w:pPr>
      <w:r>
        <w:rPr>
          <w:rFonts w:hint="eastAsia" w:ascii="等线" w:hAnsi="等线" w:cs="Times New Roman"/>
          <w:szCs w:val="21"/>
        </w:rPr>
        <w:t>也可通过教材辅以阅读老师上课的PPT进行全面复习。部分同学习惯于直接翻阅老师上课的PPT进行复习，但PPT是以教材为原料浓缩提炼的加工品， 同学们需要结合平时阅读教材和听课的笔记综合使用。</w:t>
      </w:r>
    </w:p>
    <w:p>
      <w:pPr>
        <w:jc w:val="both"/>
        <w:rPr>
          <w:rFonts w:ascii="等线" w:hAnsi="等线" w:cs="Times New Roman"/>
          <w:b/>
          <w:szCs w:val="21"/>
        </w:rPr>
      </w:pPr>
      <w:r>
        <w:rPr>
          <w:rFonts w:hint="eastAsia" w:ascii="等线" w:hAnsi="等线" w:cs="Times New Roman"/>
          <w:szCs w:val="21"/>
        </w:rPr>
        <w:t>（2）适当进行</w:t>
      </w:r>
      <w:r>
        <w:rPr>
          <w:rFonts w:hint="eastAsia" w:ascii="等线" w:hAnsi="等线" w:cs="Times New Roman"/>
          <w:b/>
          <w:szCs w:val="21"/>
        </w:rPr>
        <w:t>题目训练</w:t>
      </w:r>
    </w:p>
    <w:p>
      <w:pPr>
        <w:ind w:firstLine="480" w:firstLineChars="200"/>
        <w:jc w:val="both"/>
        <w:rPr>
          <w:rFonts w:ascii="等线" w:hAnsi="等线" w:cs="Times New Roman"/>
          <w:szCs w:val="21"/>
        </w:rPr>
      </w:pPr>
      <w:r>
        <w:rPr>
          <w:rFonts w:hint="eastAsia" w:ascii="等线" w:hAnsi="等线" w:cs="Times New Roman"/>
          <w:szCs w:val="21"/>
        </w:rPr>
        <w:t>对于理工科所涉及的一些需要计算的科目，例如微积分、大学物理等，复习的时候进行适当练习十分重要。很多同学在期末时会到处搜求真题，其实除了真题，书本上的例题、习题册上的题目以及老师上课PPT上的题目都是练手的素材，可以用来检验自己对知识点的掌握程度。真题虽然重要，但不必做太多，它的主要意义是让同学们了解考试题型和模拟实战摸底实力。对于真题，最好的利用方式是</w:t>
      </w:r>
      <w:r>
        <w:rPr>
          <w:rFonts w:hint="eastAsia" w:ascii="等线" w:hAnsi="等线" w:cs="Times New Roman"/>
          <w:b/>
          <w:szCs w:val="21"/>
        </w:rPr>
        <w:t>定时训练</w:t>
      </w:r>
      <w:r>
        <w:rPr>
          <w:rFonts w:hint="eastAsia" w:ascii="等线" w:hAnsi="等线" w:cs="Times New Roman"/>
          <w:szCs w:val="21"/>
        </w:rPr>
        <w:t>，把自己调整为考试模式，带着一定的压力和紧迫感去做，摸清自己在模拟考场的情况下到底是什么水平。做完后再进行复盘，分析几套真题中自己反复出错的知识点，再定点、有针对性地复习；分析因为粗心紧张造成的错误，提醒自己下次注意。通过</w:t>
      </w:r>
      <w:r>
        <w:rPr>
          <w:rFonts w:hint="eastAsia" w:ascii="等线" w:hAnsi="等线" w:cs="Times New Roman"/>
          <w:b/>
          <w:szCs w:val="21"/>
        </w:rPr>
        <w:t>“真题实战模拟—复盘”</w:t>
      </w:r>
      <w:r>
        <w:rPr>
          <w:rFonts w:hint="eastAsia" w:ascii="等线" w:hAnsi="等线" w:cs="Times New Roman"/>
          <w:szCs w:val="21"/>
        </w:rPr>
        <w:t>几个循环后，对于自己的水平就有了大概的了解，考试时不至于太紧张，复习的时候也更具有针对性。</w:t>
      </w:r>
    </w:p>
    <w:p>
      <w:pPr>
        <w:ind w:firstLine="480" w:firstLineChars="200"/>
        <w:jc w:val="both"/>
        <w:rPr>
          <w:rFonts w:ascii="等线" w:hAnsi="等线" w:cs="Times New Roman"/>
          <w:szCs w:val="21"/>
        </w:rPr>
      </w:pPr>
    </w:p>
    <w:p>
      <w:pPr>
        <w:pStyle w:val="5"/>
      </w:pPr>
      <w:r>
        <w:rPr>
          <w:rFonts w:hint="eastAsia"/>
        </w:rPr>
        <w:t>2</w:t>
      </w:r>
      <w:r>
        <w:t>.</w:t>
      </w:r>
      <w:r>
        <w:rPr>
          <w:rFonts w:hint="eastAsia"/>
        </w:rPr>
        <w:t>文科类期末考试复习策略</w:t>
      </w:r>
    </w:p>
    <w:p>
      <w:pPr>
        <w:rPr>
          <w:b/>
          <w:bCs/>
        </w:rPr>
      </w:pPr>
      <w:r>
        <w:rPr>
          <w:rFonts w:hint="eastAsia"/>
          <w:b/>
          <w:bCs/>
        </w:rPr>
        <w:t>（1）复习整理教材</w:t>
      </w:r>
      <w:bookmarkStart w:id="72" w:name="_Hlk64657381"/>
      <w:r>
        <w:rPr>
          <w:rFonts w:hint="eastAsia"/>
          <w:b/>
          <w:bCs/>
        </w:rPr>
        <w:t>（或PPT）</w:t>
      </w:r>
      <w:bookmarkEnd w:id="72"/>
      <w:r>
        <w:rPr>
          <w:rFonts w:hint="eastAsia"/>
          <w:b/>
          <w:bCs/>
        </w:rPr>
        <w:t>和笔记，记背基本内容</w:t>
      </w:r>
    </w:p>
    <w:p>
      <w:pPr>
        <w:pStyle w:val="49"/>
      </w:pPr>
      <w:r>
        <w:rPr>
          <w:rFonts w:hint="eastAsia"/>
        </w:rPr>
        <w:t>期末复习时，相比于理工科类的同学来说，文科专业的同学需要做的主要就是一件事情——背书。文科课程的内容一般较多，而且枝蔓不少。不过，每门课都有它的知识体系和核心知识点，通过梳理和记忆，同学们可以把它们内化到自己的知识结构中，为进一步的深入思考和理解、输出打下基础。</w:t>
      </w:r>
    </w:p>
    <w:p>
      <w:pPr>
        <w:ind w:firstLine="480" w:firstLineChars="200"/>
        <w:jc w:val="both"/>
        <w:rPr>
          <w:rFonts w:ascii="等线" w:hAnsi="等线" w:cs="Times New Roman"/>
          <w:szCs w:val="21"/>
        </w:rPr>
      </w:pPr>
      <w:r>
        <w:rPr>
          <w:rFonts w:hint="eastAsia" w:ascii="等线" w:hAnsi="等线" w:cs="Times New Roman"/>
          <w:szCs w:val="21"/>
        </w:rPr>
        <w:t>需要注意的是，学长学姐</w:t>
      </w:r>
      <w:r>
        <w:rPr>
          <w:rFonts w:hint="eastAsia" w:ascii="等线" w:hAnsi="等线" w:cs="Times New Roman"/>
          <w:b/>
          <w:szCs w:val="21"/>
        </w:rPr>
        <w:t>不建议采取“死记硬背”或者“考前突击背诵”</w:t>
      </w:r>
      <w:r>
        <w:rPr>
          <w:rFonts w:hint="eastAsia" w:ascii="等线" w:hAnsi="等线" w:cs="Times New Roman"/>
          <w:szCs w:val="21"/>
        </w:rPr>
        <w:t>的复习方法。如果同学们对教材（或PPT）和笔记不加理解，只是为了应付考试囫囵吞枣的话，就算在期末考试中取得了满意的成绩，也会很快遗忘所学的内容，最终造成自己的学科知识体系在这一方面的缺失。</w:t>
      </w:r>
    </w:p>
    <w:p>
      <w:pPr>
        <w:ind w:firstLine="480" w:firstLineChars="200"/>
        <w:jc w:val="both"/>
        <w:rPr>
          <w:rFonts w:ascii="等线" w:hAnsi="等线" w:cs="Times New Roman"/>
          <w:szCs w:val="21"/>
        </w:rPr>
      </w:pPr>
      <w:r>
        <w:rPr>
          <w:rFonts w:hint="eastAsia" w:ascii="等线" w:hAnsi="等线" w:cs="Times New Roman"/>
          <w:szCs w:val="21"/>
        </w:rPr>
        <w:t>比较推荐的记背方法是</w:t>
      </w:r>
      <w:r>
        <w:rPr>
          <w:rFonts w:hint="eastAsia" w:ascii="等线" w:hAnsi="等线" w:cs="Times New Roman"/>
          <w:b/>
          <w:szCs w:val="21"/>
        </w:rPr>
        <w:t>理解式记忆</w:t>
      </w:r>
      <w:r>
        <w:rPr>
          <w:rFonts w:hint="eastAsia" w:ascii="等线" w:hAnsi="等线" w:cs="Times New Roman"/>
          <w:szCs w:val="21"/>
        </w:rPr>
        <w:t>，一边背诵一边思考，寻找和梳理课程知识的潜在逻辑，把前后内容串联在一起，最后在自己的头脑里形成一个完整的框架。那么，进行有效的理解式记忆的具体方法是什么呢？以《中国古代文学》这门课程为例，复习时，可以首先分别梳理各章笔记，在初步记背后关上书本，按照自己的逻辑整理出每一章的框架；背完各章的内容后，大家可以根据不同章节之间存在的关联性（例如某两种文学流派在时间上的承接关系）画出这门课程整体的思维导图，列出各部分的要点或关键词，再据此对之前记背过的内容进行强化回忆，巩固记忆效果，使这些知识真正内化为头脑中可以随时调用的知识储备。</w:t>
      </w:r>
    </w:p>
    <w:p>
      <w:pPr>
        <w:rPr>
          <w:b/>
          <w:bCs/>
        </w:rPr>
      </w:pPr>
      <w:r>
        <w:rPr>
          <w:rFonts w:hint="eastAsia"/>
          <w:b/>
          <w:bCs/>
        </w:rPr>
        <w:t>（2）根据考试题型有针对性地进行强化</w:t>
      </w:r>
    </w:p>
    <w:p>
      <w:pPr>
        <w:ind w:firstLine="480" w:firstLineChars="200"/>
        <w:jc w:val="both"/>
        <w:rPr>
          <w:rFonts w:ascii="等线" w:hAnsi="等线" w:cs="Times New Roman"/>
          <w:szCs w:val="21"/>
        </w:rPr>
      </w:pPr>
      <w:r>
        <w:rPr>
          <w:rFonts w:hint="eastAsia" w:ascii="等线" w:hAnsi="等线" w:cs="Times New Roman"/>
          <w:szCs w:val="21"/>
        </w:rPr>
        <w:t>绝大多数老师在考试之前都会告诉学生</w:t>
      </w:r>
      <w:r>
        <w:rPr>
          <w:rFonts w:hint="eastAsia" w:ascii="等线" w:hAnsi="等线" w:cs="Times New Roman"/>
          <w:b/>
          <w:szCs w:val="21"/>
        </w:rPr>
        <w:t>期末考试的题型设置</w:t>
      </w:r>
      <w:r>
        <w:rPr>
          <w:rFonts w:hint="eastAsia" w:ascii="等线" w:hAnsi="等线" w:cs="Times New Roman"/>
          <w:szCs w:val="21"/>
        </w:rPr>
        <w:t>，可以帮助同学们更有针对性地进行复习，特别是在时间紧张，无法面面俱到的情况下。</w:t>
      </w:r>
    </w:p>
    <w:p>
      <w:pPr>
        <w:ind w:firstLine="480" w:firstLineChars="200"/>
        <w:jc w:val="both"/>
        <w:rPr>
          <w:rFonts w:ascii="等线" w:hAnsi="等线" w:cs="Times New Roman"/>
          <w:szCs w:val="21"/>
        </w:rPr>
      </w:pPr>
      <w:r>
        <w:rPr>
          <w:rFonts w:hint="eastAsia" w:ascii="等线" w:hAnsi="等线" w:cs="Times New Roman"/>
          <w:szCs w:val="21"/>
        </w:rPr>
        <w:t>很多文科专业的期末考试都包括“名词解释”、“简答题”、“论述题”、“材料题”等题型，不同的题型要求学生对知识点的掌握程度是不同的。一般来说，</w:t>
      </w:r>
      <w:r>
        <w:rPr>
          <w:rFonts w:hint="eastAsia" w:ascii="等线" w:hAnsi="等线" w:cs="Times New Roman"/>
          <w:b/>
          <w:szCs w:val="21"/>
        </w:rPr>
        <w:t>名词解释</w:t>
      </w:r>
      <w:r>
        <w:rPr>
          <w:rFonts w:hint="eastAsia" w:ascii="等线" w:hAnsi="等线" w:cs="Times New Roman"/>
          <w:szCs w:val="21"/>
        </w:rPr>
        <w:t>考察的都是一些基本概念的内涵，所以同学们在复习的时候可以留心教材上对一些重点概念的解释，大致记背下来即可，不用花过多的时间。</w:t>
      </w:r>
      <w:r>
        <w:rPr>
          <w:rFonts w:hint="eastAsia" w:ascii="等线" w:hAnsi="等线" w:cs="Times New Roman"/>
          <w:b/>
          <w:szCs w:val="21"/>
        </w:rPr>
        <w:t>论述题</w:t>
      </w:r>
      <w:r>
        <w:rPr>
          <w:rFonts w:hint="eastAsia" w:ascii="等线" w:hAnsi="等线" w:cs="Times New Roman"/>
          <w:szCs w:val="21"/>
        </w:rPr>
        <w:t>则常常用来考察上课时老师重点讲过的章节和内容，故同学们在梳理记背教材和笔记的同时，如有余力，也可以对重点进行一定的拓展，例如阅读一些相关的研究、主动提出问题并尝试进行解答，以加深对这一部分的理解。文科类的期末考试基本都没有标准答案，主观题型更是如此，老师着重考察的是同学们</w:t>
      </w:r>
      <w:r>
        <w:rPr>
          <w:rFonts w:hint="eastAsia" w:ascii="等线" w:hAnsi="等线" w:cs="Times New Roman"/>
          <w:b/>
          <w:szCs w:val="21"/>
        </w:rPr>
        <w:t>对基础知识的掌握以及运用能力</w:t>
      </w:r>
      <w:r>
        <w:rPr>
          <w:rFonts w:hint="eastAsia" w:ascii="等线" w:hAnsi="等线" w:cs="Times New Roman"/>
          <w:szCs w:val="21"/>
        </w:rPr>
        <w:t>。如果在答题时不仅能熟练灵活地运用上课讲过的知识，还可以在此基础上</w:t>
      </w:r>
      <w:r>
        <w:rPr>
          <w:rFonts w:hint="eastAsia" w:ascii="等线" w:hAnsi="等线" w:cs="Times New Roman"/>
          <w:b/>
          <w:szCs w:val="21"/>
        </w:rPr>
        <w:t>提出自己的思考和看法</w:t>
      </w:r>
      <w:r>
        <w:rPr>
          <w:rFonts w:hint="eastAsia" w:ascii="等线" w:hAnsi="等线" w:cs="Times New Roman"/>
          <w:szCs w:val="21"/>
        </w:rPr>
        <w:t>，自然更容易出彩，获得高分。</w:t>
      </w:r>
    </w:p>
    <w:p>
      <w:pPr>
        <w:ind w:firstLine="480" w:firstLineChars="200"/>
        <w:jc w:val="both"/>
        <w:rPr>
          <w:rFonts w:ascii="等线" w:hAnsi="等线" w:cs="Times New Roman"/>
          <w:szCs w:val="21"/>
        </w:rPr>
      </w:pPr>
    </w:p>
    <w:p>
      <w:pPr>
        <w:pStyle w:val="5"/>
      </w:pPr>
      <w:r>
        <w:rPr>
          <w:rFonts w:hint="eastAsia"/>
        </w:rPr>
        <w:t>3</w:t>
      </w:r>
      <w:r>
        <w:t>.</w:t>
      </w:r>
      <w:r>
        <w:rPr>
          <w:rFonts w:hint="eastAsia"/>
        </w:rPr>
        <w:t>医科类期末考试复习策略</w:t>
      </w:r>
    </w:p>
    <w:p>
      <w:pPr>
        <w:ind w:firstLine="480" w:firstLineChars="200"/>
        <w:jc w:val="both"/>
        <w:rPr>
          <w:rFonts w:ascii="等线" w:hAnsi="等线" w:cs="Times New Roman"/>
          <w:szCs w:val="21"/>
        </w:rPr>
      </w:pPr>
      <w:r>
        <w:rPr>
          <w:rFonts w:hint="eastAsia" w:ascii="等线" w:hAnsi="等线" w:cs="Times New Roman"/>
          <w:szCs w:val="21"/>
        </w:rPr>
        <w:t>医学专业的期末复习总体上来说以记忆为主，部分科目还需要理解知识的逻辑规律。</w:t>
      </w:r>
    </w:p>
    <w:p>
      <w:pPr>
        <w:jc w:val="both"/>
        <w:rPr>
          <w:rFonts w:ascii="等线" w:hAnsi="等线" w:cs="Times New Roman"/>
          <w:szCs w:val="21"/>
        </w:rPr>
      </w:pPr>
      <w:r>
        <w:rPr>
          <w:rFonts w:hint="eastAsia" w:cs="Times New Roman"/>
          <w:szCs w:val="21"/>
        </w:rPr>
        <w:t>（1）</w:t>
      </w:r>
      <w:r>
        <w:rPr>
          <w:rFonts w:hint="eastAsia" w:ascii="等线" w:hAnsi="等线" w:cs="Times New Roman"/>
          <w:szCs w:val="21"/>
        </w:rPr>
        <w:t>由于医学学科学习的方法，医学专业的同学们在期末备考时要留出</w:t>
      </w:r>
      <w:r>
        <w:rPr>
          <w:rFonts w:hint="eastAsia" w:ascii="等线" w:hAnsi="等线" w:cs="Times New Roman"/>
          <w:b/>
          <w:szCs w:val="21"/>
        </w:rPr>
        <w:t>足够多的时间</w:t>
      </w:r>
      <w:r>
        <w:rPr>
          <w:rFonts w:hint="eastAsia" w:ascii="等线" w:hAnsi="等线" w:cs="Times New Roman"/>
          <w:szCs w:val="21"/>
        </w:rPr>
        <w:t>用于知识的反复记忆。通常情况下，医学专业同学需要提前1个月以上开始期末备考学习，而对于记忆难度非常高的学科（如解剖学），可以提前到期末考试前一个半月甚至期中考试结束后，就开始着手准备。</w:t>
      </w:r>
    </w:p>
    <w:p>
      <w:pPr>
        <w:jc w:val="both"/>
        <w:rPr>
          <w:rFonts w:ascii="等线" w:hAnsi="等线" w:cs="Times New Roman"/>
          <w:szCs w:val="21"/>
        </w:rPr>
      </w:pPr>
      <w:r>
        <w:rPr>
          <w:rFonts w:hint="eastAsia" w:cs="Times New Roman"/>
          <w:szCs w:val="21"/>
        </w:rPr>
        <w:t>（2）</w:t>
      </w:r>
      <w:r>
        <w:rPr>
          <w:rFonts w:hint="eastAsia" w:ascii="等线" w:hAnsi="等线" w:cs="Times New Roman"/>
          <w:szCs w:val="21"/>
        </w:rPr>
        <w:t>医学</w:t>
      </w:r>
      <w:r>
        <w:rPr>
          <w:rFonts w:hint="eastAsia" w:ascii="等线" w:hAnsi="等线" w:cs="Times New Roman"/>
          <w:b/>
          <w:szCs w:val="21"/>
        </w:rPr>
        <w:t>专业教材</w:t>
      </w:r>
      <w:r>
        <w:rPr>
          <w:rFonts w:hint="eastAsia" w:ascii="等线" w:hAnsi="等线" w:cs="Times New Roman"/>
          <w:szCs w:val="21"/>
        </w:rPr>
        <w:t>在复习当中有着非常重要的作用。即使在有PPT或者讲义的情况下，也应该将教材完完整整的学习至少一遍。可以这样理解，老师的PPT或讲义仅仅是“最重点的内容”，而教材才覆盖考试的全部范围。</w:t>
      </w:r>
    </w:p>
    <w:p>
      <w:pPr>
        <w:jc w:val="both"/>
        <w:rPr>
          <w:rFonts w:ascii="等线" w:hAnsi="等线" w:cs="Times New Roman"/>
          <w:szCs w:val="21"/>
        </w:rPr>
      </w:pPr>
      <w:r>
        <w:rPr>
          <w:rFonts w:hint="eastAsia" w:cs="Times New Roman"/>
          <w:b/>
          <w:szCs w:val="21"/>
        </w:rPr>
        <w:t>（3）</w:t>
      </w:r>
      <w:r>
        <w:rPr>
          <w:rFonts w:hint="eastAsia" w:ascii="等线" w:hAnsi="等线" w:cs="Times New Roman"/>
          <w:b/>
          <w:szCs w:val="21"/>
        </w:rPr>
        <w:t>用“习题”对自己进行检测。</w:t>
      </w:r>
      <w:r>
        <w:rPr>
          <w:rFonts w:hint="eastAsia" w:ascii="等线" w:hAnsi="等线" w:cs="Times New Roman"/>
          <w:szCs w:val="21"/>
        </w:rPr>
        <w:t>刚走出高中校园，同学们都清楚，用练习题来检测学习效果是很必要的。但是刚上大学的医学专业的同学们可能会发现，鲜有专业习题供大家开展“题海战术”。那么如何检测呢？一方面，可以询问本专业学长学姐，以前曾经考过哪些题目和题型。另一方面，同学们在复习过程中，可以自己为自己出题，总结一个问题清单，用于复习后的自我检测。</w:t>
      </w:r>
    </w:p>
    <w:p>
      <w:pPr>
        <w:jc w:val="both"/>
        <w:rPr>
          <w:rFonts w:ascii="等线" w:hAnsi="等线" w:cs="Times New Roman"/>
          <w:szCs w:val="21"/>
        </w:rPr>
      </w:pPr>
      <w:r>
        <w:rPr>
          <w:rFonts w:hint="eastAsia" w:cs="Times New Roman"/>
          <w:b/>
          <w:szCs w:val="21"/>
        </w:rPr>
        <w:t>（4）</w:t>
      </w:r>
      <w:r>
        <w:rPr>
          <w:rFonts w:hint="eastAsia" w:ascii="等线" w:hAnsi="等线" w:cs="Times New Roman"/>
          <w:b/>
          <w:szCs w:val="21"/>
        </w:rPr>
        <w:t>复习“新”知识的同时还要回顾“旧”知识。</w:t>
      </w:r>
      <w:r>
        <w:rPr>
          <w:rFonts w:hint="eastAsia" w:ascii="等线" w:hAnsi="等线" w:cs="Times New Roman"/>
          <w:szCs w:val="21"/>
        </w:rPr>
        <w:t>这适用于所有需要背的科目。如果想记忆的更牢更快，请务必在每天复习的过程中，抽出一定的时间回顾前几天或之前复习的内容。</w:t>
      </w:r>
    </w:p>
    <w:p>
      <w:pPr>
        <w:ind w:firstLine="480" w:firstLineChars="200"/>
        <w:jc w:val="both"/>
        <w:rPr>
          <w:rFonts w:ascii="等线" w:hAnsi="等线" w:cs="Times New Roman"/>
          <w:szCs w:val="21"/>
        </w:rPr>
      </w:pPr>
    </w:p>
    <w:p>
      <w:pPr>
        <w:ind w:firstLine="480" w:firstLineChars="200"/>
        <w:jc w:val="right"/>
        <w:rPr>
          <w:rFonts w:ascii="黑体" w:hAnsi="黑体" w:eastAsia="黑体"/>
          <w:b/>
          <w:bCs/>
          <w:sz w:val="36"/>
          <w:szCs w:val="36"/>
        </w:rPr>
      </w:pPr>
      <w:r>
        <w:rPr>
          <w:rFonts w:hint="eastAsia" w:ascii="楷体" w:hAnsi="楷体" w:eastAsia="楷体" w:cs="Times New Roman"/>
        </w:rPr>
        <w:t>（万睿琳 龙欣怡 徐嘉</w:t>
      </w:r>
      <w:r>
        <w:rPr>
          <w:rFonts w:ascii="楷体" w:hAnsi="楷体" w:eastAsia="楷体" w:cs="Times New Roman"/>
        </w:rPr>
        <w:t>）</w:t>
      </w:r>
    </w:p>
    <w:p>
      <w:pPr>
        <w:pStyle w:val="4"/>
      </w:pPr>
      <w:bookmarkStart w:id="73" w:name="_Toc13793"/>
      <w:bookmarkStart w:id="74" w:name="_Toc8886"/>
      <w:bookmarkStart w:id="75" w:name="_Toc75364231"/>
      <w:r>
        <w:rPr>
          <w:rFonts w:hint="eastAsia"/>
        </w:rPr>
        <w:t>（四）日常学习小贴士</w:t>
      </w:r>
      <w:bookmarkEnd w:id="73"/>
      <w:bookmarkEnd w:id="74"/>
      <w:bookmarkEnd w:id="75"/>
    </w:p>
    <w:p>
      <w:pPr>
        <w:pStyle w:val="5"/>
      </w:pPr>
      <w:r>
        <w:t>1.Q</w:t>
      </w:r>
      <w:r>
        <w:rPr>
          <w:rFonts w:hint="eastAsia"/>
        </w:rPr>
        <w:t>：到大学了还需要整理错题集吗</w:t>
      </w:r>
      <w:r>
        <w:t>?</w:t>
      </w:r>
    </w:p>
    <w:p>
      <w:pPr>
        <w:ind w:firstLine="241" w:firstLineChars="100"/>
        <w:rPr>
          <w:rFonts w:cs="Times New Roman"/>
        </w:rPr>
      </w:pPr>
      <w:r>
        <w:rPr>
          <w:rFonts w:cs="Times New Roman"/>
          <w:b/>
          <w:bCs/>
        </w:rPr>
        <w:t>A</w:t>
      </w:r>
      <w:r>
        <w:rPr>
          <w:rFonts w:hint="eastAsia" w:cs="Times New Roman"/>
          <w:b/>
          <w:bCs/>
        </w:rPr>
        <w:t>：</w:t>
      </w:r>
      <w:r>
        <w:rPr>
          <w:rFonts w:hint="eastAsia" w:cs="Times New Roman"/>
        </w:rPr>
        <w:t>小思认为在有时间和精力的条件下可以进行精华题目的整理，将经典错题裁下来贴到本子上，以供复习时查看。如果平时课余时间不多，大家也可以把习题、作业汇总到一起，复习时翻看就好了。</w:t>
      </w:r>
    </w:p>
    <w:p>
      <w:pPr>
        <w:ind w:firstLine="480" w:firstLineChars="200"/>
        <w:rPr>
          <w:rFonts w:cs="Times New Roman"/>
        </w:rPr>
      </w:pPr>
    </w:p>
    <w:p>
      <w:pPr>
        <w:pStyle w:val="5"/>
      </w:pPr>
      <w:r>
        <w:t>2.Q</w:t>
      </w:r>
      <w:r>
        <w:rPr>
          <w:rFonts w:hint="eastAsia"/>
        </w:rPr>
        <w:t>：需要经常翻看笔记吗</w:t>
      </w:r>
      <w:r>
        <w:t>?</w:t>
      </w:r>
    </w:p>
    <w:p>
      <w:pPr>
        <w:ind w:firstLine="241" w:firstLineChars="100"/>
        <w:rPr>
          <w:rFonts w:cs="Times New Roman"/>
        </w:rPr>
      </w:pPr>
      <w:r>
        <w:rPr>
          <w:rFonts w:cs="Times New Roman"/>
          <w:b/>
          <w:bCs/>
        </w:rPr>
        <w:t>A</w:t>
      </w:r>
      <w:r>
        <w:rPr>
          <w:rFonts w:hint="eastAsia" w:cs="Times New Roman"/>
          <w:b/>
          <w:bCs/>
        </w:rPr>
        <w:t>：</w:t>
      </w:r>
      <w:r>
        <w:rPr>
          <w:rFonts w:hint="eastAsia" w:cs="Times New Roman"/>
        </w:rPr>
        <w:t>大家记笔记的初衷就是为了对知识有更好的、更深入的理解，所以时常翻看记好的笔记，根据自己的感悟和理解对笔记进行再次整理，才使记笔记这件事有了意义。不少同学往往只在课上记录下知识点，而课后却不去翻看，或者仅仅在考试前一天临时抱佛脚。这样，记笔记这件事不仅没有为我们的学习提供帮助，反而可能让我们在课堂上分心，从而影响听课效率，得不偿失。定期回顾、温习自己记录的笔记，可将知识的短期记忆转化为长期记忆，在日后需要的时候也能回想起来。这样，记笔记这件事就不仅能帮助我们提高考试成绩，也能让我们将所学到的知识更好地应用于日常生活当中。</w:t>
      </w:r>
    </w:p>
    <w:p/>
    <w:p>
      <w:pPr>
        <w:pStyle w:val="5"/>
        <w:rPr>
          <w:rFonts w:eastAsiaTheme="minorEastAsia"/>
          <w:sz w:val="21"/>
          <w:szCs w:val="21"/>
        </w:rPr>
      </w:pPr>
      <w:r>
        <w:t>3.Q</w:t>
      </w:r>
      <w:r>
        <w:rPr>
          <w:rFonts w:hint="eastAsia"/>
        </w:rPr>
        <w:t>：如何制定复习计划？</w:t>
      </w:r>
    </w:p>
    <w:p>
      <w:pPr>
        <w:ind w:firstLine="241" w:firstLineChars="100"/>
        <w:rPr>
          <w:rFonts w:ascii="等线" w:hAnsi="等线" w:cs="Times New Roman"/>
        </w:rPr>
      </w:pPr>
      <w:r>
        <w:rPr>
          <w:rFonts w:cs="Times New Roman"/>
          <w:b/>
          <w:bCs/>
        </w:rPr>
        <w:t>A</w:t>
      </w:r>
      <w:r>
        <w:rPr>
          <w:rFonts w:hint="eastAsia" w:cs="Times New Roman"/>
          <w:b/>
          <w:bCs/>
        </w:rPr>
        <w:t>：</w:t>
      </w:r>
      <w:r>
        <w:rPr>
          <w:rFonts w:hint="eastAsia" w:cs="Times New Roman"/>
        </w:rPr>
        <w:t>临近期末，大部分课程都会停课，</w:t>
      </w:r>
      <w:r>
        <w:rPr>
          <w:rFonts w:hint="eastAsia" w:ascii="等线" w:hAnsi="等线" w:cs="Times New Roman"/>
        </w:rPr>
        <w:t>给学生留下一定复习时间。这段复习时间少则一个星期，多则十几天至数十天不等。</w:t>
      </w:r>
    </w:p>
    <w:p>
      <w:pPr>
        <w:ind w:firstLine="240" w:firstLineChars="100"/>
        <w:rPr>
          <w:rFonts w:ascii="等线" w:hAnsi="等线" w:cs="Times New Roman"/>
        </w:rPr>
      </w:pPr>
      <w:r>
        <w:rPr>
          <w:rFonts w:hint="eastAsia" w:ascii="等线" w:hAnsi="等线" w:cs="Times New Roman"/>
        </w:rPr>
        <w:t>大学考试科目门类较多，当然不能平均用力，可以根据学分权重以及自身平时学习掌握情况等有侧重地复习，按照考试时间先后拟定复习时间线。复习时间线可以是粗略的时间规划，也可以是详细的时间安排表，适合就好。</w:t>
      </w:r>
    </w:p>
    <w:p>
      <w:pPr>
        <w:ind w:firstLine="480" w:firstLineChars="200"/>
        <w:rPr>
          <w:rFonts w:ascii="等线" w:hAnsi="等线" w:cs="Times New Roman"/>
        </w:rPr>
      </w:pPr>
      <w:r>
        <w:rPr>
          <w:rFonts w:hint="eastAsia"/>
        </w:rPr>
        <w:t>（1）</w:t>
      </w:r>
      <w:r>
        <w:rPr>
          <w:rFonts w:ascii="等线" w:hAnsi="等线" w:cs="Times New Roman"/>
        </w:rPr>
        <w:t>期末复习往往不能一步到位，需要经过几个轮次，且</w:t>
      </w:r>
      <w:r>
        <w:rPr>
          <w:rFonts w:hint="eastAsia" w:ascii="等线" w:hAnsi="等线" w:cs="Times New Roman"/>
        </w:rPr>
        <w:t>第</w:t>
      </w:r>
      <w:r>
        <w:rPr>
          <w:rFonts w:ascii="等线" w:hAnsi="等线" w:cs="Times New Roman"/>
        </w:rPr>
        <w:t>一轮复习时间较长，需要花费整个复习时间的三分之一到二分之一。</w:t>
      </w:r>
      <w:r>
        <w:rPr>
          <w:rFonts w:hint="eastAsia" w:ascii="等线" w:hAnsi="等线" w:cs="Times New Roman"/>
        </w:rPr>
        <w:t>第</w:t>
      </w:r>
      <w:r>
        <w:rPr>
          <w:rFonts w:ascii="等线" w:hAnsi="等线" w:cs="Times New Roman"/>
        </w:rPr>
        <w:t>一轮复习</w:t>
      </w:r>
      <w:r>
        <w:rPr>
          <w:rFonts w:hint="eastAsia" w:ascii="等线" w:hAnsi="等线" w:cs="Times New Roman"/>
        </w:rPr>
        <w:t>完成</w:t>
      </w:r>
      <w:r>
        <w:rPr>
          <w:rFonts w:ascii="等线" w:hAnsi="等线" w:cs="Times New Roman"/>
        </w:rPr>
        <w:t>之后，根据自己对不同章节的掌握程度，针对性地开展后面的复习。所以在制定计划之初，就要做好多轮复习</w:t>
      </w:r>
      <w:r>
        <w:rPr>
          <w:rFonts w:hint="eastAsia" w:ascii="等线" w:hAnsi="等线" w:cs="Times New Roman"/>
        </w:rPr>
        <w:t>规划</w:t>
      </w:r>
      <w:r>
        <w:rPr>
          <w:rFonts w:ascii="等线" w:hAnsi="等线" w:cs="Times New Roman"/>
        </w:rPr>
        <w:t>。</w:t>
      </w:r>
    </w:p>
    <w:p>
      <w:pPr>
        <w:ind w:firstLine="480" w:firstLineChars="200"/>
      </w:pPr>
      <w:r>
        <w:rPr>
          <w:rFonts w:hint="eastAsia"/>
        </w:rPr>
        <w:t>（2）</w:t>
      </w:r>
      <w:r>
        <w:t>在明确时间线之后，尤其在第一轮复习中，尽量标注清楚“每天复习哪些材料？”“每天大概进度（页数）为多少？”“复习中用什么来检测自己的复习效果？”“哪一部分时间用来复习哪一科目？”这样同学们复习起来能更加有条不紊，目的性更强，效率也更高。在制定计划之时，也要提前预判，留出一些机动的时间，避免复习进度因不可控因素而被耽搁导致无法完成期末复习内容。同时，小思也提醒大家尽可能早地制定期末复习计划，开</w:t>
      </w:r>
      <w:r>
        <w:rPr>
          <w:rFonts w:hint="eastAsia"/>
        </w:rPr>
        <w:t>启</w:t>
      </w:r>
      <w:r>
        <w:t>期末复习，以避免内容太多、复习不完等情况的发生。</w:t>
      </w:r>
    </w:p>
    <w:p>
      <w:pPr>
        <w:ind w:firstLine="480" w:firstLineChars="200"/>
      </w:pPr>
      <w:r>
        <w:rPr>
          <w:rFonts w:hint="eastAsia"/>
        </w:rPr>
        <w:t>（3）</w:t>
      </w:r>
      <w:r>
        <w:t>如果在前期计划实施比较吃力，建议增加每天投入学习的时间，或者通过调整作息保证充足睡眠、减少手机等电子产品使用等来提高复习效率。尽量按照复习计划来开展复习任务，避免延后或拉长时间线</w:t>
      </w:r>
      <w:r>
        <w:rPr>
          <w:rFonts w:hint="eastAsia"/>
        </w:rPr>
        <w:t>。</w:t>
      </w:r>
    </w:p>
    <w:p>
      <w:pPr>
        <w:pStyle w:val="5"/>
        <w:rPr>
          <w:rFonts w:asciiTheme="minorHAnsi" w:hAnsiTheme="minorHAnsi" w:eastAsiaTheme="minorEastAsia" w:cstheme="minorBidi"/>
          <w:sz w:val="21"/>
          <w:szCs w:val="21"/>
        </w:rPr>
      </w:pPr>
      <w:r>
        <w:t>4.</w:t>
      </w:r>
      <w:r>
        <w:rPr>
          <w:rFonts w:hint="eastAsia"/>
        </w:rPr>
        <w:t>Q</w:t>
      </w:r>
      <w:r>
        <w:t>:</w:t>
      </w:r>
      <w:r>
        <w:rPr>
          <w:rFonts w:hint="eastAsia"/>
        </w:rPr>
        <w:t xml:space="preserve"> 复习内容太多，如何提高复习效率呢？</w:t>
      </w:r>
    </w:p>
    <w:p>
      <w:pPr>
        <w:ind w:firstLine="241" w:firstLineChars="100"/>
        <w:rPr>
          <w:rFonts w:cs="Times New Roman"/>
        </w:rPr>
      </w:pPr>
      <w:r>
        <w:rPr>
          <w:rFonts w:cs="Times New Roman"/>
          <w:b/>
          <w:bCs/>
        </w:rPr>
        <w:t>A:</w:t>
      </w:r>
      <w:r>
        <w:rPr>
          <w:rFonts w:hint="eastAsia" w:cs="Times New Roman"/>
        </w:rPr>
        <w:t>复习不是每门课平均用力，而应该有所侧重，重点科目、重点内容优先。通</w:t>
      </w:r>
      <w:r>
        <w:rPr>
          <w:rFonts w:hint="eastAsia" w:ascii="等线" w:hAnsi="等线" w:cs="Times New Roman"/>
        </w:rPr>
        <w:t>过明确目标，或制定奖励机制，可以提升个人学习动力。比如今天复习时投入专注，</w:t>
      </w:r>
      <w:r>
        <w:rPr>
          <w:rFonts w:hint="eastAsia" w:cs="Times New Roman"/>
        </w:rPr>
        <w:t>午饭就可以加个鸡腿。按时睡觉、规律饮食，并安排适当锻炼，可以帮助同学们保持良好精神状态，应对繁重的复习任务。还可以借助时间管理类软件帮助自己安排好每一天的时间。在疲惫的时候，可以听听音乐、散散步、或来一杯咖啡，这些都是不错的充电方式。特别提醒，复习时一定减少或杜绝手机使用。</w:t>
      </w:r>
    </w:p>
    <w:p>
      <w:pPr>
        <w:ind w:firstLine="210" w:firstLineChars="100"/>
        <w:rPr>
          <w:rFonts w:cs="Times New Roman" w:asciiTheme="minorHAnsi" w:hAnsiTheme="minorHAnsi" w:eastAsiaTheme="minorEastAsia"/>
          <w:sz w:val="21"/>
          <w:szCs w:val="21"/>
        </w:rPr>
      </w:pPr>
    </w:p>
    <w:p>
      <w:pPr>
        <w:pStyle w:val="5"/>
      </w:pPr>
      <w:r>
        <w:t>5.</w:t>
      </w:r>
      <w:r>
        <w:rPr>
          <w:rFonts w:hint="eastAsia"/>
        </w:rPr>
        <w:t>Q</w:t>
      </w:r>
      <w:r>
        <w:t xml:space="preserve">: </w:t>
      </w:r>
      <w:r>
        <w:rPr>
          <w:rFonts w:hint="eastAsia"/>
        </w:rPr>
        <w:t>期末周备考期特别焦虑紧张，如何缓解调节这种情绪吗？</w:t>
      </w:r>
    </w:p>
    <w:p/>
    <w:p>
      <w:pPr>
        <w:ind w:firstLine="241" w:firstLineChars="100"/>
        <w:rPr>
          <w:rFonts w:ascii="等线" w:hAnsi="等线" w:cs="Times New Roman"/>
        </w:rPr>
      </w:pPr>
      <w:r>
        <w:rPr>
          <w:rFonts w:cs="Times New Roman"/>
          <w:b/>
          <w:bCs/>
        </w:rPr>
        <w:t>A：</w:t>
      </w:r>
      <w:r>
        <w:rPr>
          <w:rFonts w:hint="eastAsia" w:cs="Times New Roman"/>
        </w:rPr>
        <w:t>期末备考期焦虑紧张是普遍现象。首先需要允许自己这样一种看似负面的状态存在，减少因焦虑本身而产生的焦虑。其次，积极寻求压力疏解方式，如听音乐、和同学家人朋友沟通、运动等一般缓解压力的方式进行减压，不要觉得这些事情浪费时间，花一些时间整理自己的情绪、舒缓压力也能提高复习的效率，让自己平稳地度过这段时期。最重要的是制定一个期末复习规划，按照计划、步步为营并每日复盘。完成计划本身可以获得一种打怪闯关的满足感，能帮助大家减少焦虑。复习时间线只是最理想的状态，如果自己某天未能达标，也不必过于焦虑，可以通过抓重</w:t>
      </w:r>
      <w:r>
        <w:rPr>
          <w:rFonts w:hint="eastAsia" w:ascii="等线" w:hAnsi="等线" w:cs="Times New Roman"/>
        </w:rPr>
        <w:t>点来适当减少一些复习内容、灵活调整时间安排等保证复习内容的完成。</w:t>
      </w:r>
    </w:p>
    <w:p>
      <w:pPr>
        <w:ind w:firstLine="480" w:firstLineChars="200"/>
        <w:rPr>
          <w:rFonts w:ascii="等线" w:hAnsi="等线" w:cs="Times New Roman"/>
        </w:rPr>
      </w:pPr>
      <w:r>
        <w:rPr>
          <w:rFonts w:hint="eastAsia" w:ascii="等线" w:hAnsi="等线" w:cs="Times New Roman"/>
        </w:rPr>
        <w:t>很多同学在期末周觉得就应该开启“爆肝模式”，因为平时没有做好预习和复习环节，期末复习任务重时间紧，但即便这样也不必熬夜复习，焦虑不已。期末停课复习时间少则一周，多则十几二十天，这是一场持久战，合理规划时间，晚上在正常时间休息，早上稍微早一点起床，也可以完成复习任务。正常作息，规律三餐，通过对生活的控制达到对自我的控制，也可以减少焦虑。</w:t>
      </w:r>
    </w:p>
    <w:p>
      <w:pPr>
        <w:ind w:firstLine="480" w:firstLineChars="200"/>
        <w:rPr>
          <w:rFonts w:ascii="等线" w:hAnsi="等线" w:cs="Times New Roman"/>
        </w:rPr>
      </w:pPr>
      <w:r>
        <w:rPr>
          <w:rFonts w:hint="eastAsia" w:ascii="等线" w:hAnsi="等线" w:cs="Times New Roman"/>
        </w:rPr>
        <w:t>最后，当焦虑紧张的期末情绪实在让人头疼时，可以通过降低自我期望达到自我和解。其实，大学的考试大多是学得难而考得相对简单，如果同学们认真对待并用心投入了，并不会那么轻易地挂科。所以相比结果，更重要的是体会学习的过程，在学习过程中锻炼自己解决问题、深入思考等能力。把期末复习的每一步都走扎实了，过程没有遗憾，最后的结果反而不是那么重要了。</w:t>
      </w:r>
    </w:p>
    <w:p>
      <w:pPr>
        <w:ind w:firstLine="480" w:firstLineChars="200"/>
      </w:pPr>
      <w:r>
        <w:rPr>
          <w:rFonts w:hint="eastAsia"/>
        </w:rPr>
        <w:t>如果感觉考前的焦虑情绪已经严重影响到了自己正常的学习生活，无法靠自我调节排解的话，建议同学们到学校的心理咨询中心（详情见网址</w:t>
      </w:r>
      <w:r>
        <w:fldChar w:fldCharType="begin"/>
      </w:r>
      <w:r>
        <w:instrText xml:space="preserve"> HYPERLINK "http://xljkjyzx.scu.edu.cn/xlzx/yyzn.htm" </w:instrText>
      </w:r>
      <w:r>
        <w:fldChar w:fldCharType="separate"/>
      </w:r>
      <w:r>
        <w:rPr>
          <w:color w:val="0563C1" w:themeColor="hyperlink"/>
          <w:u w:val="single"/>
          <w14:textFill>
            <w14:solidFill>
              <w14:schemeClr w14:val="hlink"/>
            </w14:solidFill>
          </w14:textFill>
        </w:rPr>
        <w:t>http://xljkjyzx.scu.edu.cn/xlzx/yyzn.htm</w:t>
      </w:r>
      <w:r>
        <w:rPr>
          <w:color w:val="0563C1" w:themeColor="hyperlink"/>
          <w:u w:val="single"/>
          <w14:textFill>
            <w14:solidFill>
              <w14:schemeClr w14:val="hlink"/>
            </w14:solidFill>
          </w14:textFill>
        </w:rPr>
        <w:fldChar w:fldCharType="end"/>
      </w:r>
      <w:r>
        <w:rPr>
          <w:rFonts w:hint="eastAsia"/>
        </w:rPr>
        <w:t>，联系电话：0</w:t>
      </w:r>
      <w:r>
        <w:t>28-85404708</w:t>
      </w:r>
      <w:r>
        <w:rPr>
          <w:rFonts w:hint="eastAsia"/>
        </w:rPr>
        <w:t xml:space="preserve">（望江） </w:t>
      </w:r>
      <w:r>
        <w:t>02885996625</w:t>
      </w:r>
      <w:r>
        <w:rPr>
          <w:rFonts w:hint="eastAsia"/>
        </w:rPr>
        <w:t>（江安）），寻求专业人士的帮助。</w:t>
      </w:r>
    </w:p>
    <w:p>
      <w:pPr>
        <w:rPr>
          <w:rFonts w:ascii="等线" w:hAnsi="等线" w:cs="Times New Roman"/>
        </w:rPr>
      </w:pPr>
    </w:p>
    <w:p>
      <w:pPr>
        <w:ind w:firstLine="480" w:firstLineChars="200"/>
        <w:jc w:val="right"/>
        <w:rPr>
          <w:rFonts w:ascii="楷体" w:hAnsi="楷体" w:eastAsia="楷体" w:cs="Times New Roman"/>
        </w:rPr>
      </w:pPr>
      <w:r>
        <w:rPr>
          <w:rFonts w:hint="eastAsia" w:ascii="楷体" w:hAnsi="楷体" w:eastAsia="楷体" w:cs="Times New Roman"/>
        </w:rPr>
        <w:t>（万睿琳</w:t>
      </w:r>
      <w:r>
        <w:rPr>
          <w:rFonts w:ascii="楷体" w:hAnsi="楷体" w:eastAsia="楷体" w:cs="Times New Roman"/>
        </w:rPr>
        <w:t xml:space="preserve"> </w:t>
      </w:r>
      <w:r>
        <w:rPr>
          <w:rFonts w:hint="eastAsia" w:ascii="楷体" w:hAnsi="楷体" w:eastAsia="楷体" w:cs="Times New Roman"/>
        </w:rPr>
        <w:t>龙欣怡</w:t>
      </w:r>
      <w:r>
        <w:rPr>
          <w:rFonts w:ascii="楷体" w:hAnsi="楷体" w:eastAsia="楷体" w:cs="Times New Roman"/>
        </w:rPr>
        <w:t xml:space="preserve"> </w:t>
      </w:r>
      <w:r>
        <w:rPr>
          <w:rFonts w:hint="eastAsia" w:ascii="楷体" w:hAnsi="楷体" w:eastAsia="楷体" w:cs="Times New Roman"/>
        </w:rPr>
        <w:t>徐嘉</w:t>
      </w:r>
      <w:r>
        <w:rPr>
          <w:rFonts w:ascii="楷体" w:hAnsi="楷体" w:eastAsia="楷体" w:cs="Times New Roman"/>
        </w:rPr>
        <w:t>）</w:t>
      </w:r>
    </w:p>
    <w:p>
      <w:pPr>
        <w:pStyle w:val="3"/>
      </w:pPr>
      <w:bookmarkStart w:id="76" w:name="_Toc6960"/>
      <w:bookmarkStart w:id="77" w:name="_Toc27720"/>
      <w:bookmarkStart w:id="78" w:name="_Toc75364232"/>
      <w:r>
        <w:rPr>
          <w:rFonts w:hint="eastAsia"/>
        </w:rPr>
        <w:t>四、综合</w:t>
      </w:r>
      <w:del w:id="7" w:author="Admin" w:date="2021-07-05T09:56:00Z">
        <w:r>
          <w:rPr>
            <w:rFonts w:hint="eastAsia"/>
          </w:rPr>
          <w:delText>技</w:delText>
        </w:r>
      </w:del>
      <w:r>
        <w:rPr>
          <w:rFonts w:hint="eastAsia"/>
        </w:rPr>
        <w:t>能</w:t>
      </w:r>
      <w:ins w:id="8" w:author="Admin" w:date="2021-07-05T09:57:00Z">
        <w:r>
          <w:rPr>
            <w:rFonts w:hint="eastAsia"/>
          </w:rPr>
          <w:t>力</w:t>
        </w:r>
      </w:ins>
      <w:r>
        <w:rPr>
          <w:rFonts w:hint="eastAsia"/>
        </w:rPr>
        <w:t>提升</w:t>
      </w:r>
      <w:bookmarkEnd w:id="76"/>
      <w:bookmarkEnd w:id="77"/>
      <w:bookmarkEnd w:id="78"/>
    </w:p>
    <w:p>
      <w:pPr>
        <w:pStyle w:val="4"/>
      </w:pPr>
      <w:bookmarkStart w:id="79" w:name="_Toc25104"/>
      <w:bookmarkStart w:id="80" w:name="_Toc75364233"/>
      <w:bookmarkStart w:id="81" w:name="_Toc7507"/>
      <w:bookmarkStart w:id="82" w:name="_Toc19740"/>
      <w:bookmarkStart w:id="83" w:name="_Toc4831"/>
      <w:bookmarkStart w:id="84" w:name="_Toc21804"/>
      <w:bookmarkStart w:id="85" w:name="_Toc918"/>
      <w:r>
        <w:rPr>
          <w:rFonts w:hint="eastAsia"/>
        </w:rPr>
        <w:t>（一）常用面试技巧</w:t>
      </w:r>
      <w:bookmarkEnd w:id="79"/>
      <w:bookmarkEnd w:id="80"/>
      <w:bookmarkEnd w:id="81"/>
    </w:p>
    <w:p>
      <w:pPr>
        <w:pStyle w:val="5"/>
      </w:pPr>
      <w:bookmarkStart w:id="86" w:name="_Toc27339"/>
      <w:bookmarkStart w:id="87" w:name="_Toc27014"/>
      <w:r>
        <w:t>1.</w:t>
      </w:r>
      <w:r>
        <w:rPr>
          <w:rFonts w:hint="eastAsia"/>
        </w:rPr>
        <w:t>个人面试</w:t>
      </w:r>
      <w:bookmarkEnd w:id="86"/>
      <w:bookmarkEnd w:id="87"/>
    </w:p>
    <w:p>
      <w:pPr>
        <w:ind w:firstLine="480" w:firstLineChars="200"/>
        <w:rPr>
          <w:color w:val="000000"/>
        </w:rPr>
      </w:pPr>
      <w:r>
        <w:rPr>
          <w:rFonts w:hint="eastAsia"/>
          <w:color w:val="000000"/>
        </w:rPr>
        <w:t>个人面试在很多重要场合占有较大的比重，如国内考研复试、国外研究生申请（部分master尤其是经管类，所有的PhD）、校招社招求职等。</w:t>
      </w:r>
    </w:p>
    <w:p>
      <w:pPr>
        <w:ind w:firstLine="482"/>
        <w:rPr>
          <w:rFonts w:cs="Times New Roman"/>
          <w:b/>
          <w:bCs/>
          <w:color w:val="000000"/>
        </w:rPr>
      </w:pPr>
      <w:r>
        <w:rPr>
          <w:rFonts w:hint="eastAsia" w:cs="Times New Roman"/>
          <w:b/>
          <w:bCs/>
          <w:color w:val="000000"/>
        </w:rPr>
        <w:t>（1）</w:t>
      </w:r>
      <w:r>
        <w:rPr>
          <w:rFonts w:hint="eastAsia"/>
          <w:b/>
          <w:bCs/>
          <w:color w:val="000000"/>
        </w:rPr>
        <w:t>面试前的准备</w:t>
      </w:r>
    </w:p>
    <w:p>
      <w:pPr>
        <w:ind w:firstLine="480" w:firstLineChars="200"/>
        <w:rPr>
          <w:color w:val="000000"/>
        </w:rPr>
      </w:pPr>
      <w:r>
        <w:rPr>
          <w:rFonts w:hint="eastAsia"/>
          <w:color w:val="000000"/>
        </w:rPr>
        <w:t>个人面试的特性在于不同机构的问题和考察点会很不一样，因此“面经”（面试经验）是极为重要的。大家在准备过程中最好要在网上搜索“面经”，事先对面试单位有充分了解关注点。</w:t>
      </w:r>
    </w:p>
    <w:p>
      <w:pPr>
        <w:ind w:firstLine="480" w:firstLineChars="200"/>
        <w:rPr>
          <w:color w:val="000000"/>
        </w:rPr>
      </w:pPr>
      <w:r>
        <w:rPr>
          <w:rFonts w:hint="eastAsia"/>
          <w:color w:val="000000"/>
        </w:rPr>
        <w:t>从另一个角度来说，面试是一个厚积薄发、需要长期准备的过程。以考研面试为例，基础知识与科研经历比较重要。对于基础知识，需要在面试前进行系统化的整理复习，成绩好的同学也不要忽略前期准备。对于科研经历部分，小思认为，大家要把这个科研项目用清晰有条理的语言表达出来，同时也要了解领域发展现状，知道项目的学术价值。</w:t>
      </w:r>
    </w:p>
    <w:p>
      <w:pPr>
        <w:ind w:firstLine="480" w:firstLineChars="200"/>
        <w:rPr>
          <w:rFonts w:cs="Times New Roman"/>
          <w:b/>
          <w:bCs/>
          <w:color w:val="000000"/>
        </w:rPr>
      </w:pPr>
      <w:r>
        <w:rPr>
          <w:rFonts w:hint="eastAsia"/>
          <w:color w:val="000000"/>
        </w:rPr>
        <w:t>此外，面试官还可能会问一些关于个人“三观”的问题，比如，有多喜欢科研之类的，对此小思认为要给出积极向上、有思考、不偏激的回答。能够做出这样的回答，有赖于自己长期以来深入的思考。</w:t>
      </w:r>
    </w:p>
    <w:p>
      <w:pPr>
        <w:ind w:firstLine="482"/>
        <w:rPr>
          <w:rFonts w:cs="Times New Roman"/>
          <w:b/>
          <w:bCs/>
          <w:color w:val="000000"/>
        </w:rPr>
      </w:pPr>
      <w:r>
        <w:rPr>
          <w:rFonts w:hint="eastAsia" w:cs="Times New Roman"/>
          <w:b/>
          <w:bCs/>
          <w:color w:val="000000"/>
        </w:rPr>
        <w:t>（2）面试进行时</w:t>
      </w:r>
    </w:p>
    <w:p>
      <w:pPr>
        <w:ind w:firstLine="480" w:firstLineChars="200"/>
        <w:rPr>
          <w:color w:val="000000"/>
        </w:rPr>
      </w:pPr>
      <w:r>
        <w:rPr>
          <w:rFonts w:hint="eastAsia"/>
          <w:color w:val="000000"/>
        </w:rPr>
        <w:t>第一、注意礼貌。体现在用语的礼貌平和，也体现在着装的整洁大方。</w:t>
      </w:r>
    </w:p>
    <w:p>
      <w:pPr>
        <w:ind w:firstLine="480" w:firstLineChars="200"/>
        <w:rPr>
          <w:color w:val="000000"/>
        </w:rPr>
      </w:pPr>
      <w:r>
        <w:rPr>
          <w:rFonts w:hint="eastAsia"/>
          <w:color w:val="000000"/>
        </w:rPr>
        <w:t>第二、实事求是。会的问题直接回答即可；不太会的问题，实事求是说明就好，不要不懂装懂。对于不懂的问题，小思认为更好的方式是，首先简要承认自己在这方面知识上的不足，然后将思考过程进行简要陈述（有时候面试官想观察的不是答案而就是思考过程本身，因为它更能展现面试者的能力）。在此过程中，面试官可能会给出提示，那就按他的思路来补充自己的想法即可；或者他会指出思考的问题，我们真诚地表示接受，并表达出感谢和事后及时填补学习的态度。</w:t>
      </w:r>
    </w:p>
    <w:p>
      <w:pPr>
        <w:ind w:firstLine="480" w:firstLineChars="200"/>
        <w:rPr>
          <w:color w:val="000000"/>
        </w:rPr>
      </w:pPr>
      <w:r>
        <w:rPr>
          <w:rFonts w:hint="eastAsia"/>
          <w:color w:val="000000"/>
        </w:rPr>
        <w:t>第三、自信。对于不自信的同学来说，不要过分关注竞争者和面试官的优秀，而要从自己认真仔细的准备中获得自信。还可以先尝试一些要求简单的面试，积累经验和自信心。</w:t>
      </w:r>
    </w:p>
    <w:p>
      <w:pPr>
        <w:pStyle w:val="5"/>
      </w:pPr>
      <w:r>
        <w:t>2.</w:t>
      </w:r>
      <w:r>
        <w:rPr>
          <w:rFonts w:hint="eastAsia"/>
        </w:rPr>
        <w:t>群体面试</w:t>
      </w:r>
      <w:bookmarkEnd w:id="82"/>
      <w:bookmarkEnd w:id="83"/>
    </w:p>
    <w:p>
      <w:pPr>
        <w:ind w:firstLine="480"/>
        <w:rPr>
          <w:color w:val="000000"/>
        </w:rPr>
      </w:pPr>
      <w:r>
        <w:rPr>
          <w:rFonts w:hint="eastAsia"/>
          <w:color w:val="000000"/>
        </w:rPr>
        <w:t>这里指的群面是介于单面和无领导小组之间的一种面试——即一位或多位面试官对多位面试者同时进行面试，而不采用无领导小组讨论的形式。（注：部分面试可能会采用群面+无领导小组讨论的形式）</w:t>
      </w:r>
    </w:p>
    <w:p>
      <w:pPr>
        <w:ind w:firstLine="482"/>
        <w:rPr>
          <w:b/>
          <w:bCs/>
          <w:color w:val="000000"/>
        </w:rPr>
      </w:pPr>
    </w:p>
    <w:p>
      <w:pPr>
        <w:ind w:firstLine="482"/>
        <w:rPr>
          <w:b/>
          <w:bCs/>
          <w:color w:val="000000"/>
        </w:rPr>
      </w:pPr>
      <w:r>
        <w:rPr>
          <w:rFonts w:hint="eastAsia"/>
          <w:b/>
          <w:bCs/>
          <w:color w:val="000000"/>
        </w:rPr>
        <w:t>（1）群面的基本流程</w:t>
      </w:r>
    </w:p>
    <w:p>
      <w:pPr>
        <w:ind w:firstLine="480" w:firstLineChars="200"/>
        <w:rPr>
          <w:color w:val="000000"/>
        </w:rPr>
      </w:pPr>
      <w:r>
        <w:rPr>
          <w:rFonts w:hint="eastAsia"/>
          <w:color w:val="000000"/>
        </w:rPr>
        <w:t>①依次自我介绍，一般顺序由面试官指定，通常是从一侧到另一侧依次介绍。因为人数较多，群面的自我介绍会比单面时要短，更加考验语言的凝练概括能力。</w:t>
      </w:r>
    </w:p>
    <w:p>
      <w:pPr>
        <w:ind w:firstLine="480"/>
        <w:rPr>
          <w:color w:val="000000"/>
        </w:rPr>
      </w:pPr>
      <w:r>
        <w:rPr>
          <w:rFonts w:hint="eastAsia"/>
          <w:color w:val="000000"/>
        </w:rPr>
        <w:t>②一般情况下，群面在自我介绍后，面试官都会提出1-2个问题，每个面试者都必须回答，而这时的顺序不再由面试官指定，通常类似“抢答”。</w:t>
      </w:r>
    </w:p>
    <w:p>
      <w:pPr>
        <w:ind w:firstLine="480"/>
        <w:rPr>
          <w:color w:val="000000"/>
        </w:rPr>
      </w:pPr>
      <w:r>
        <w:rPr>
          <w:rFonts w:hint="eastAsia"/>
          <w:color w:val="000000"/>
        </w:rPr>
        <w:t>③接下来就是自由问答环节，这时面试官提出的问题可能是只面向一个人或两三个，更加有指向性，而这时的问题一般是根据你的自我介绍或者刚刚的回答而引出的。</w:t>
      </w:r>
    </w:p>
    <w:p>
      <w:pPr>
        <w:ind w:firstLine="480"/>
        <w:rPr>
          <w:b/>
          <w:bCs/>
          <w:color w:val="000000"/>
        </w:rPr>
      </w:pPr>
      <w:r>
        <w:rPr>
          <w:rFonts w:hint="eastAsia"/>
          <w:color w:val="000000"/>
        </w:rPr>
        <w:t>④也可能会穿插一些更为灵活的面试方式，比如面试官要求你向另外几位面试者之一提出问题，或者提问完毕后采用无领导小组讨论、辩论等方式进一步进行考察。</w:t>
      </w:r>
    </w:p>
    <w:p>
      <w:pPr>
        <w:ind w:firstLine="482"/>
        <w:rPr>
          <w:b/>
          <w:bCs/>
          <w:color w:val="000000"/>
        </w:rPr>
      </w:pPr>
      <w:r>
        <w:rPr>
          <w:rFonts w:hint="eastAsia"/>
          <w:b/>
          <w:bCs/>
          <w:color w:val="000000"/>
        </w:rPr>
        <w:t>（2）群面的特点</w:t>
      </w:r>
    </w:p>
    <w:p>
      <w:pPr>
        <w:ind w:firstLine="480" w:firstLineChars="200"/>
        <w:rPr>
          <w:color w:val="000000"/>
        </w:rPr>
      </w:pPr>
      <w:r>
        <w:rPr>
          <w:rFonts w:hint="eastAsia"/>
          <w:color w:val="000000"/>
        </w:rPr>
        <w:t>①非常强的同辈压力（</w:t>
      </w:r>
      <w:r>
        <w:rPr>
          <w:color w:val="000000"/>
        </w:rPr>
        <w:t>peer pressure）</w:t>
      </w:r>
      <w:r>
        <w:rPr>
          <w:rFonts w:hint="eastAsia"/>
          <w:color w:val="000000"/>
        </w:rPr>
        <w:t>。因为这时不再是一个人独自面对面试官，个人可能会在面试过程中听到来自其他人的很好的自我介绍以及非常完美得体的回答，一定要做好充足的心理准备，去迎接其他面试者带给你的压力。</w:t>
      </w:r>
    </w:p>
    <w:p>
      <w:pPr>
        <w:ind w:firstLine="480" w:firstLineChars="200"/>
        <w:rPr>
          <w:color w:val="000000"/>
        </w:rPr>
      </w:pPr>
      <w:r>
        <w:rPr>
          <w:rFonts w:hint="eastAsia"/>
          <w:color w:val="000000"/>
        </w:rPr>
        <w:t>②有竞争才有动力。有了和其他面试者的比较，这反而对个人来说是一种机会，给面试官展现自己的充足准备、自信和清晰的逻辑思维能力，相信自己会脱颖而出的！</w:t>
      </w:r>
    </w:p>
    <w:p>
      <w:pPr>
        <w:ind w:firstLine="480" w:firstLineChars="200"/>
        <w:rPr>
          <w:color w:val="000000"/>
        </w:rPr>
      </w:pPr>
      <w:r>
        <w:rPr>
          <w:rFonts w:hint="eastAsia"/>
          <w:color w:val="000000"/>
        </w:rPr>
        <w:t>③合理选择回答问题的时机。大家可以根据个人的性格特点选择第几个来回答面试官的必答题。如果自己本就是一个反应迅速、语言组织能力很强的人，可以做第一个回答问题的人，因为这能充分展现自己的个人特点；但是如果个人认为需要时间思考，那也没关系，努力组织语言，聆听前一两个人的回答，然后大胆回答。大家可以有与前面的人相同的观点，但至少提出一点自己的想法，从容面对。</w:t>
      </w:r>
    </w:p>
    <w:p>
      <w:pPr>
        <w:rPr>
          <w:rFonts w:cs="Times New Roman"/>
          <w:b/>
          <w:bCs/>
          <w:color w:val="000000"/>
        </w:rPr>
      </w:pPr>
      <w:r>
        <w:rPr>
          <w:rFonts w:hint="eastAsia" w:cs="Times New Roman"/>
          <w:b/>
          <w:bCs/>
          <w:color w:val="000000"/>
        </w:rPr>
        <w:t>（3）群面准备</w:t>
      </w:r>
    </w:p>
    <w:p>
      <w:pPr>
        <w:ind w:firstLine="480" w:firstLineChars="200"/>
        <w:rPr>
          <w:color w:val="000000"/>
        </w:rPr>
      </w:pPr>
      <w:r>
        <w:rPr>
          <w:rFonts w:hint="eastAsia" w:ascii="微软雅黑" w:hAnsi="微软雅黑" w:eastAsia="微软雅黑" w:cs="微软雅黑"/>
          <w:color w:val="000000"/>
        </w:rPr>
        <w:t>①</w:t>
      </w:r>
      <w:r>
        <w:rPr>
          <w:rFonts w:hint="eastAsia"/>
          <w:color w:val="000000"/>
        </w:rPr>
        <w:t>出彩的自我介绍。要突出自己的“闪光点”，这个“闪光点”可以根据不同的面试目标而发生改变。。在自我介绍中简洁的强调自己的优势但不要把自我介绍说得太“满”。</w:t>
      </w:r>
    </w:p>
    <w:p>
      <w:pPr>
        <w:ind w:firstLine="480" w:firstLineChars="200"/>
        <w:rPr>
          <w:color w:val="000000"/>
        </w:rPr>
      </w:pPr>
      <w:r>
        <w:rPr>
          <w:color w:val="000000"/>
        </w:rPr>
        <w:t>②提</w:t>
      </w:r>
      <w:r>
        <w:rPr>
          <w:rFonts w:hint="eastAsia"/>
          <w:color w:val="000000"/>
        </w:rPr>
        <w:t>前思考面试官可能问到的所有问题。牢牢把握住目标的特点，充分了解其基本情况，再结合目标的特殊要求，去准备自己的回答。</w:t>
      </w:r>
    </w:p>
    <w:p>
      <w:pPr>
        <w:rPr>
          <w:color w:val="000000"/>
        </w:rPr>
      </w:pPr>
    </w:p>
    <w:p>
      <w:pPr>
        <w:rPr>
          <w:rFonts w:cs="Times New Roman"/>
          <w:b/>
          <w:bCs/>
          <w:color w:val="000000"/>
        </w:rPr>
      </w:pPr>
      <w:r>
        <w:rPr>
          <w:rFonts w:hint="eastAsia" w:cs="Times New Roman"/>
          <w:b/>
          <w:bCs/>
          <w:color w:val="000000"/>
        </w:rPr>
        <w:t>（4）群面进行时</w:t>
      </w:r>
    </w:p>
    <w:p>
      <w:pPr>
        <w:ind w:firstLine="480" w:firstLineChars="200"/>
        <w:rPr>
          <w:color w:val="000000"/>
        </w:rPr>
      </w:pPr>
      <w:r>
        <w:rPr>
          <w:rFonts w:hint="eastAsia"/>
          <w:color w:val="000000"/>
        </w:rPr>
        <w:t>①面带微笑，举止落落大方。</w:t>
      </w:r>
    </w:p>
    <w:p>
      <w:pPr>
        <w:ind w:firstLine="480" w:firstLineChars="200"/>
        <w:rPr>
          <w:color w:val="000000"/>
        </w:rPr>
      </w:pPr>
      <w:r>
        <w:rPr>
          <w:rFonts w:hint="eastAsia"/>
          <w:color w:val="000000"/>
        </w:rPr>
        <w:t>②沉着自信。注意语速的轻重缓急，需要强调的内容，放慢语速；甚或可以尝试在恰当的时机开个小玩笑，不失严肃又能活跃气氛。</w:t>
      </w:r>
    </w:p>
    <w:p>
      <w:pPr>
        <w:ind w:firstLine="480" w:firstLineChars="200"/>
        <w:rPr>
          <w:color w:val="000000"/>
        </w:rPr>
      </w:pPr>
      <w:r>
        <w:rPr>
          <w:rFonts w:hint="eastAsia"/>
          <w:color w:val="000000"/>
        </w:rPr>
        <w:t>③条理清楚。回答问题注重逻辑结构，多使用“首先、其次、最后”“第一、第二、第三、总的来说”“有利有弊、好处是、坏处是、综合考虑”等词语对自己的回答进行梳理，或者从PEST（政治、经济、社会、技术）等不同领域对问题进行分析。这样能够向面试官展示自己清晰的逻辑思维能力，这点非常重要哦！</w:t>
      </w:r>
    </w:p>
    <w:p>
      <w:pPr>
        <w:ind w:firstLine="480" w:firstLineChars="200"/>
        <w:rPr>
          <w:color w:val="000000"/>
        </w:rPr>
      </w:pPr>
      <w:r>
        <w:rPr>
          <w:rFonts w:hint="eastAsia"/>
          <w:color w:val="000000"/>
        </w:rPr>
        <w:t>④平静应对“压力面试”。当面试时遭遇面试官的“黑脸”、强有力甚至带一点冒犯性的批评，这些可能都是对同学们的一种考验，能否适应这种突如其来的高压环境，很考验大家的心理素质。这时千万不要恐慌，平静心情，以平常心去回答问题。。</w:t>
      </w:r>
    </w:p>
    <w:p>
      <w:pPr>
        <w:pStyle w:val="5"/>
      </w:pPr>
      <w:r>
        <w:t xml:space="preserve">3. </w:t>
      </w:r>
      <w:r>
        <w:rPr>
          <w:rFonts w:hint="eastAsia"/>
        </w:rPr>
        <w:t>无领导小组面试</w:t>
      </w:r>
    </w:p>
    <w:p>
      <w:pPr>
        <w:ind w:firstLine="480" w:firstLineChars="200"/>
      </w:pPr>
      <w:r>
        <w:rPr>
          <w:rFonts w:hint="eastAsia"/>
        </w:rPr>
        <w:t>无领导小组面试是一种情景模拟的集体面试方式，考官可以通过考察面试者在给定情景下的应对危机、处理紧急事件以及与他人合作的状况来评判其是否符合需要。</w:t>
      </w:r>
    </w:p>
    <w:p>
      <w:pPr>
        <w:ind w:firstLine="480" w:firstLineChars="200"/>
      </w:pPr>
      <w:r>
        <w:rPr>
          <w:rFonts w:hint="eastAsia"/>
        </w:rPr>
        <w:t>无领导小组面试在大学的学生会或社团招新中较为常见，也经常作为公司选拔人才，考核应聘者的测评手段。</w:t>
      </w:r>
    </w:p>
    <w:p>
      <w:pPr>
        <w:rPr>
          <w:rFonts w:cs="Times New Roman"/>
          <w:b/>
          <w:bCs/>
          <w:color w:val="000000"/>
        </w:rPr>
      </w:pPr>
      <w:r>
        <w:rPr>
          <w:rFonts w:hint="eastAsia" w:cs="Times New Roman"/>
          <w:b/>
          <w:bCs/>
          <w:color w:val="000000"/>
        </w:rPr>
        <w:t>（1）面试前的准备</w:t>
      </w:r>
    </w:p>
    <w:p>
      <w:pPr>
        <w:ind w:firstLine="480" w:firstLineChars="200"/>
      </w:pPr>
      <w:r>
        <w:rPr>
          <w:rFonts w:hint="eastAsia"/>
        </w:rPr>
        <w:t>①提前充分了解面试整体流程以及面试过程中各个角色的作用和职责。无领导小组讨论主要分为以下几种角色：组织领导者、时间控制记录者、参与发言者、汇报者。</w:t>
      </w:r>
    </w:p>
    <w:p>
      <w:pPr>
        <w:pStyle w:val="57"/>
        <w:numPr>
          <w:ilvl w:val="0"/>
          <w:numId w:val="1"/>
        </w:numPr>
        <w:ind w:firstLineChars="0"/>
      </w:pPr>
      <w:r>
        <w:rPr>
          <w:rFonts w:hint="eastAsia"/>
        </w:rPr>
        <w:t>学习优秀案例。提前观看一些优秀的无领导小组讨论视频，从优秀的无领导小组讨论案例中熟悉面试的流程，揣摩各个角色表现要素，分析思考最适合自己的角色。</w:t>
      </w:r>
    </w:p>
    <w:p>
      <w:pPr>
        <w:pStyle w:val="57"/>
        <w:numPr>
          <w:ilvl w:val="0"/>
          <w:numId w:val="1"/>
        </w:numPr>
        <w:ind w:firstLineChars="0"/>
      </w:pPr>
      <w:r>
        <w:rPr>
          <w:rFonts w:hint="eastAsia"/>
        </w:rPr>
        <w:t>拟无领导面试中的各个角色。平时生活中可以多承担领导者的角色、练习发言、学习谈话技巧、学习会议记录技巧等。</w:t>
      </w:r>
    </w:p>
    <w:p>
      <w:pPr>
        <w:ind w:firstLine="480" w:firstLineChars="200"/>
      </w:pPr>
      <w:r>
        <w:rPr>
          <w:rFonts w:hint="eastAsia"/>
        </w:rPr>
        <w:t>④同样的，无领导小组面试也要注意着装，准备好需要携带的个人物品。</w:t>
      </w:r>
    </w:p>
    <w:p>
      <w:pPr>
        <w:rPr>
          <w:rFonts w:cs="Times New Roman"/>
          <w:b/>
          <w:bCs/>
          <w:color w:val="000000"/>
        </w:rPr>
      </w:pPr>
      <w:r>
        <w:rPr>
          <w:rFonts w:hint="eastAsia" w:cs="Times New Roman"/>
          <w:b/>
          <w:bCs/>
          <w:color w:val="000000"/>
        </w:rPr>
        <w:t>（2）面试进行时</w:t>
      </w:r>
    </w:p>
    <w:p>
      <w:pPr>
        <w:ind w:firstLine="480" w:firstLineChars="200"/>
      </w:pPr>
      <w:r>
        <w:rPr>
          <w:rFonts w:hint="eastAsia"/>
        </w:rPr>
        <w:t>①选择自己擅长的角色。根据自己的性格和平时习惯担任的角色，最大化将自己的优势发挥出来。</w:t>
      </w:r>
    </w:p>
    <w:p>
      <w:pPr>
        <w:ind w:firstLine="480" w:firstLineChars="200"/>
      </w:pPr>
      <w:r>
        <w:rPr>
          <w:rFonts w:hint="eastAsia"/>
        </w:rPr>
        <w:t>②无论承担什么角色，一定要积极表现。作为领导者（leader）要把控全场，顾全大局，有条不紊地推进讨论的进行；作为发言人，有条理地表达观点，尊重其他发言人。</w:t>
      </w:r>
    </w:p>
    <w:p>
      <w:pPr>
        <w:ind w:firstLine="480" w:firstLineChars="200"/>
      </w:pPr>
      <w:r>
        <w:fldChar w:fldCharType="begin"/>
      </w:r>
      <w:r>
        <w:instrText xml:space="preserve"> </w:instrText>
      </w:r>
      <w:r>
        <w:rPr>
          <w:rFonts w:hint="eastAsia"/>
        </w:rPr>
        <w:instrText xml:space="preserve">= 3 \* GB3</w:instrText>
      </w:r>
      <w:r>
        <w:instrText xml:space="preserve"> </w:instrText>
      </w:r>
      <w:r>
        <w:fldChar w:fldCharType="separate"/>
      </w:r>
      <w:r>
        <w:rPr>
          <w:rFonts w:hint="eastAsia"/>
        </w:rPr>
        <w:t>③</w:t>
      </w:r>
      <w:r>
        <w:fldChar w:fldCharType="end"/>
      </w:r>
      <w:r>
        <w:rPr>
          <w:rFonts w:hint="eastAsia"/>
        </w:rPr>
        <w:t>团队精神。团队整体的利益是无领导小组中的大局，如果一味地表现自我而忽视了集体的利益，也不会给面试官留下好的印象，团队的成功才会凸显个人的优秀。</w:t>
      </w:r>
    </w:p>
    <w:p>
      <w:pPr>
        <w:ind w:firstLine="480" w:firstLineChars="200"/>
      </w:pPr>
      <w:r>
        <w:rPr>
          <w:rFonts w:hint="eastAsia"/>
        </w:rPr>
        <w:t>④注意言谈举止，可以积极发言表现自己，但要注意礼节，学会倾听，情绪不能过于激烈。</w:t>
      </w:r>
    </w:p>
    <w:p>
      <w:pPr>
        <w:pStyle w:val="5"/>
      </w:pPr>
      <w:r>
        <w:t xml:space="preserve">4. </w:t>
      </w:r>
      <w:r>
        <w:rPr>
          <w:rFonts w:hint="eastAsia"/>
        </w:rPr>
        <w:t>面试总结</w:t>
      </w:r>
    </w:p>
    <w:p>
      <w:pPr>
        <w:ind w:firstLine="480" w:firstLineChars="200"/>
      </w:pPr>
      <w:r>
        <w:rPr>
          <w:rFonts w:hint="eastAsia"/>
        </w:rPr>
        <w:t>完成一次面试实战后，一定要总结宝贵的经验。往往实际表现和预期的都会有差别，所以反思这些相差的地方，寻求改进方法。面试后总结的意义最直接体现在知识漏洞的弥补。面试中的问题只是采样，因此一个漏洞后可能隐藏着结构性的大漏洞，修补它虽然要花一点时间，但是能为更多的问题做好准备。</w:t>
      </w:r>
    </w:p>
    <w:p>
      <w:pPr>
        <w:ind w:firstLine="480" w:firstLineChars="200"/>
      </w:pPr>
      <w:r>
        <w:rPr>
          <w:rFonts w:hint="eastAsia"/>
        </w:rPr>
        <w:t>此外，后疫情时代的电话和网络面试为录制提供了可能，大大方便了事后复盘。建议能复盘一定要复盘，虽然再看表现差的面试可能会让内心奔溃，但为了追求进步这正是很有价值的，因为它暴露出来的问题更多。</w:t>
      </w:r>
    </w:p>
    <w:p/>
    <w:p>
      <w:pPr>
        <w:spacing w:line="360" w:lineRule="auto"/>
        <w:jc w:val="right"/>
        <w:rPr>
          <w:rFonts w:ascii="楷体" w:hAnsi="楷体" w:eastAsia="楷体" w:cs="Times New Roman"/>
        </w:rPr>
      </w:pPr>
      <w:r>
        <w:rPr>
          <w:rFonts w:hint="eastAsia" w:ascii="楷体" w:hAnsi="楷体" w:eastAsia="楷体" w:cs="Times New Roman"/>
        </w:rPr>
        <w:t>（郭遇尔 刘莫辰 李世坤）</w:t>
      </w:r>
      <w:bookmarkEnd w:id="84"/>
      <w:bookmarkEnd w:id="85"/>
    </w:p>
    <w:p>
      <w:pPr>
        <w:ind w:firstLine="480" w:firstLineChars="200"/>
        <w:jc w:val="right"/>
        <w:rPr>
          <w:rFonts w:ascii="楷体" w:hAnsi="楷体" w:eastAsia="楷体"/>
          <w:color w:val="0D0D0D"/>
        </w:rPr>
      </w:pPr>
    </w:p>
    <w:p>
      <w:pPr>
        <w:pStyle w:val="4"/>
        <w:rPr>
          <w:color w:val="FF0000"/>
        </w:rPr>
      </w:pPr>
      <w:bookmarkStart w:id="88" w:name="_Toc67338115"/>
      <w:bookmarkStart w:id="89" w:name="_Toc75364234"/>
      <w:r>
        <w:rPr>
          <w:rFonts w:hint="eastAsia"/>
        </w:rPr>
        <w:t>（二）如何进行高效合作</w:t>
      </w:r>
      <w:bookmarkEnd w:id="88"/>
      <w:bookmarkEnd w:id="89"/>
    </w:p>
    <w:p>
      <w:pPr>
        <w:ind w:firstLine="480" w:firstLineChars="200"/>
        <w:jc w:val="both"/>
        <w:rPr>
          <w:rFonts w:cstheme="minorBidi"/>
          <w:szCs w:val="22"/>
        </w:rPr>
      </w:pPr>
      <w:r>
        <w:rPr>
          <w:rFonts w:hint="eastAsia" w:cstheme="minorBidi"/>
          <w:szCs w:val="22"/>
        </w:rPr>
        <w:t>步入大学，小组分工、团队合作是许多课程任务要求的完成方式，合作的意识与能力也是我们在大学中必须要培养和提高的。所谓“众人拾柴火焰高”，出色的成果来源于团结、高效、互补的团队；团队成员的能力也会在好的团队合作中得到历练，不断提高。</w:t>
      </w:r>
    </w:p>
    <w:p>
      <w:pPr>
        <w:ind w:firstLine="480" w:firstLineChars="200"/>
        <w:jc w:val="both"/>
        <w:rPr>
          <w:rFonts w:cstheme="minorBidi"/>
          <w:szCs w:val="22"/>
        </w:rPr>
      </w:pPr>
      <w:r>
        <w:rPr>
          <w:rFonts w:hint="eastAsia" w:cstheme="minorBidi"/>
          <w:szCs w:val="22"/>
        </w:rPr>
        <w:t>优秀的团队往往凝聚了一批</w:t>
      </w:r>
      <w:r>
        <w:rPr>
          <w:rFonts w:hint="eastAsia" w:cstheme="minorBidi"/>
          <w:b/>
          <w:bCs/>
          <w:szCs w:val="22"/>
        </w:rPr>
        <w:t>目标一致、时间性强、有责任感</w:t>
      </w:r>
      <w:r>
        <w:rPr>
          <w:rFonts w:hint="eastAsia" w:cstheme="minorBidi"/>
          <w:szCs w:val="22"/>
        </w:rPr>
        <w:t>且</w:t>
      </w:r>
      <w:r>
        <w:rPr>
          <w:rFonts w:hint="eastAsia" w:cstheme="minorBidi"/>
          <w:b/>
          <w:bCs/>
          <w:szCs w:val="22"/>
        </w:rPr>
        <w:t>各有所长</w:t>
      </w:r>
      <w:r>
        <w:rPr>
          <w:rFonts w:hint="eastAsia" w:cstheme="minorBidi"/>
          <w:szCs w:val="22"/>
        </w:rPr>
        <w:t>、性格多样的小伙伴。团队中每个人都在主动或被动地扮演其中的一个或多个角色，每个角色都有各自的职责和外在的特点，每个角色效能的发挥程度往往决定着团队目标的实现进度和实施效果，角色之间的合理调配和运用则是高效团队的重要基础。</w:t>
      </w:r>
    </w:p>
    <w:p>
      <w:pPr>
        <w:ind w:firstLine="480" w:firstLineChars="200"/>
        <w:jc w:val="both"/>
        <w:rPr>
          <w:rFonts w:cstheme="minorBidi"/>
          <w:szCs w:val="22"/>
        </w:rPr>
      </w:pPr>
      <w:r>
        <w:rPr>
          <w:rFonts w:hint="eastAsia" w:cstheme="minorBidi"/>
          <w:szCs w:val="22"/>
        </w:rPr>
        <w:t>根据个人在小组合作中的小小经验，将团队概要分成以下几种角色：</w:t>
      </w:r>
    </w:p>
    <w:p>
      <w:pPr>
        <w:ind w:firstLine="480" w:firstLineChars="200"/>
        <w:jc w:val="both"/>
        <w:rPr>
          <w:rFonts w:cstheme="minorBidi"/>
          <w:szCs w:val="22"/>
        </w:rPr>
      </w:pPr>
      <w:r>
        <w:rPr>
          <w:rFonts w:hint="eastAsia" w:cstheme="minorBidi"/>
          <w:szCs w:val="22"/>
        </w:rPr>
        <w:t>领导者——团队的“灵魂”，对团队成员详细了解并进行角色和任务分配，对成果有足够的认识和计划目标；</w:t>
      </w:r>
    </w:p>
    <w:p>
      <w:pPr>
        <w:ind w:firstLine="480" w:firstLineChars="200"/>
        <w:jc w:val="both"/>
        <w:rPr>
          <w:rFonts w:cstheme="minorBidi"/>
          <w:szCs w:val="22"/>
        </w:rPr>
      </w:pPr>
      <w:r>
        <w:rPr>
          <w:rFonts w:hint="eastAsia" w:cstheme="minorBidi"/>
          <w:szCs w:val="22"/>
        </w:rPr>
        <w:t>信息者——团队的“情报员”，收集外部及内部的相关信息给予辅助；</w:t>
      </w:r>
    </w:p>
    <w:p>
      <w:pPr>
        <w:ind w:firstLine="480" w:firstLineChars="200"/>
        <w:jc w:val="both"/>
        <w:rPr>
          <w:rFonts w:cstheme="minorBidi"/>
          <w:szCs w:val="22"/>
        </w:rPr>
      </w:pPr>
      <w:r>
        <w:rPr>
          <w:rFonts w:hint="eastAsia" w:cstheme="minorBidi"/>
          <w:szCs w:val="22"/>
        </w:rPr>
        <w:t>创新者——最先开始活跃思维、提出观点和解决方法的“智多星”；</w:t>
      </w:r>
    </w:p>
    <w:p>
      <w:pPr>
        <w:ind w:firstLine="480" w:firstLineChars="200"/>
        <w:jc w:val="both"/>
        <w:rPr>
          <w:rFonts w:cstheme="minorBidi"/>
          <w:szCs w:val="22"/>
        </w:rPr>
      </w:pPr>
      <w:r>
        <w:rPr>
          <w:rFonts w:hint="eastAsia" w:cstheme="minorBidi"/>
          <w:szCs w:val="22"/>
        </w:rPr>
        <w:t>实干者——运筹计划并将所有想法筛选后一一落实的“中流砥柱”；</w:t>
      </w:r>
    </w:p>
    <w:p>
      <w:pPr>
        <w:ind w:firstLine="480" w:firstLineChars="200"/>
        <w:jc w:val="both"/>
        <w:rPr>
          <w:rFonts w:cstheme="minorBidi"/>
          <w:szCs w:val="22"/>
        </w:rPr>
      </w:pPr>
      <w:r>
        <w:rPr>
          <w:rFonts w:hint="eastAsia" w:cstheme="minorBidi"/>
          <w:szCs w:val="22"/>
        </w:rPr>
        <w:t>协调者——可以协调队内关系，及时填补技术空缺的“润滑油”。</w:t>
      </w:r>
    </w:p>
    <w:p>
      <w:pPr>
        <w:ind w:firstLine="480" w:firstLineChars="200"/>
        <w:jc w:val="both"/>
        <w:rPr>
          <w:rFonts w:cstheme="minorBidi"/>
          <w:szCs w:val="22"/>
        </w:rPr>
      </w:pPr>
      <w:r>
        <w:rPr>
          <w:rFonts w:hint="eastAsia" w:cstheme="minorBidi"/>
          <w:color w:val="FF0000"/>
          <w:szCs w:val="22"/>
        </w:rPr>
        <w:t>这几种角色的并存保证了团队的科技创新力、技术生产力和一定持续性？</w:t>
      </w:r>
      <w:r>
        <w:rPr>
          <w:rFonts w:hint="eastAsia" w:cstheme="minorBidi"/>
          <w:szCs w:val="22"/>
        </w:rPr>
        <w:t>这个说法与大学生的学习状态有差距，再酌？同时成员们还须兼具一致或近乎一致的目标、良好的时间观念、较优的学习能力和必要的语言表达与沟通的能力，这样才能使团队的凝聚力更强、持续性更强。</w:t>
      </w:r>
    </w:p>
    <w:p>
      <w:pPr>
        <w:ind w:firstLine="480" w:firstLineChars="200"/>
        <w:jc w:val="both"/>
        <w:rPr>
          <w:rFonts w:cstheme="minorBidi"/>
          <w:szCs w:val="22"/>
        </w:rPr>
      </w:pPr>
      <w:r>
        <w:rPr>
          <w:rFonts w:hint="eastAsia" w:cstheme="minorBidi"/>
          <w:szCs w:val="22"/>
        </w:rPr>
        <w:t>团队存在的意义在于完成目标，执行任务的主体是人，而优秀的团队成员需要靠好的“</w:t>
      </w:r>
      <w:r>
        <w:rPr>
          <w:rFonts w:ascii="Times New Roman" w:hAnsi="Times New Roman" w:cs="Times New Roman"/>
          <w:szCs w:val="22"/>
        </w:rPr>
        <w:t>idea</w:t>
      </w:r>
      <w:r>
        <w:rPr>
          <w:rFonts w:hint="eastAsia" w:cstheme="minorBidi"/>
          <w:szCs w:val="22"/>
        </w:rPr>
        <w:t>”来完成任务，于是“目标 +</w:t>
      </w:r>
      <w:r>
        <w:rPr>
          <w:rFonts w:cstheme="minorBidi"/>
          <w:szCs w:val="22"/>
        </w:rPr>
        <w:t xml:space="preserve"> </w:t>
      </w:r>
      <w:r>
        <w:rPr>
          <w:rFonts w:hint="eastAsia" w:cstheme="minorBidi"/>
          <w:szCs w:val="22"/>
        </w:rPr>
        <w:t>人 +</w:t>
      </w:r>
      <w:r>
        <w:rPr>
          <w:rFonts w:cstheme="minorBidi"/>
          <w:szCs w:val="22"/>
        </w:rPr>
        <w:t xml:space="preserve"> </w:t>
      </w:r>
      <w:r>
        <w:rPr>
          <w:rFonts w:ascii="Times New Roman" w:hAnsi="Times New Roman" w:cs="Times New Roman"/>
          <w:szCs w:val="22"/>
        </w:rPr>
        <w:t>good idea</w:t>
      </w:r>
      <w:r>
        <w:rPr>
          <w:rFonts w:hint="eastAsia" w:cstheme="minorBidi"/>
          <w:szCs w:val="22"/>
        </w:rPr>
        <w:t>”构成了优秀团队不可或缺的三因素，围绕这三个因素，每个角色各司其职，立志做出其他角色无法替代的贡献将使这个团队更加强大。</w:t>
      </w:r>
    </w:p>
    <w:p>
      <w:pPr>
        <w:ind w:firstLine="480" w:firstLineChars="200"/>
        <w:jc w:val="both"/>
        <w:rPr>
          <w:rFonts w:cstheme="minorBidi"/>
          <w:szCs w:val="22"/>
        </w:rPr>
      </w:pPr>
      <w:r>
        <w:rPr>
          <w:rFonts w:hint="eastAsia" w:cstheme="minorBidi"/>
          <w:szCs w:val="22"/>
        </w:rPr>
        <w:t>作为领导者，综合素质尤为重要。无论是自告奋勇还是他人推举，当你站在领导者的位置时，就要担任起团队主心骨的职责，对组内成员进行充分的了解和动员，及时更换不合适的成员以保证目标的完成和组内的和谐；其次，要具备专业的素质和能力，对目标有充分的了解和掌握；同时，领导者必须要有领导力，能带动全组一起奋进，有一定的权威去分配队内各项任务；当然，沟通力、决策力、管理能力也都是领导者不可缺少的能力。</w:t>
      </w:r>
    </w:p>
    <w:p>
      <w:pPr>
        <w:ind w:firstLine="480" w:firstLineChars="200"/>
        <w:jc w:val="both"/>
        <w:rPr>
          <w:rFonts w:cstheme="minorBidi"/>
          <w:szCs w:val="22"/>
        </w:rPr>
      </w:pPr>
      <w:r>
        <w:rPr>
          <w:rFonts w:hint="eastAsia" w:cstheme="minorBidi"/>
          <w:szCs w:val="22"/>
        </w:rPr>
        <w:t>作为信息者，需要收集关于人、目标和</w:t>
      </w:r>
      <w:r>
        <w:rPr>
          <w:rFonts w:ascii="Times New Roman" w:hAnsi="Times New Roman" w:cs="Times New Roman"/>
          <w:szCs w:val="22"/>
        </w:rPr>
        <w:t>idea</w:t>
      </w:r>
      <w:r>
        <w:rPr>
          <w:rFonts w:hint="eastAsia" w:cstheme="minorBidi"/>
          <w:szCs w:val="22"/>
        </w:rPr>
        <w:t>的所有信息。信息收集者往往善于接受新观点，并能与人进行有效的沟通和交流，为了团队即将要完成的目标而努力。信息者通常是团队与外界双向沟通的重要桥梁，在部分团队中，甚至是唯一的桥梁，联通了</w:t>
      </w:r>
      <w:r>
        <w:rPr>
          <w:rFonts w:hint="eastAsia" w:cstheme="minorBidi"/>
          <w:color w:val="FF0000"/>
          <w:szCs w:val="22"/>
        </w:rPr>
        <w:t>日有进展</w:t>
      </w:r>
      <w:r>
        <w:rPr>
          <w:rFonts w:hint="eastAsia" w:cstheme="minorBidi"/>
          <w:szCs w:val="22"/>
        </w:rPr>
        <w:t>？的团队内部和不断变化的外部世界。</w:t>
      </w:r>
    </w:p>
    <w:p>
      <w:pPr>
        <w:ind w:firstLine="480" w:firstLineChars="200"/>
        <w:jc w:val="both"/>
        <w:rPr>
          <w:rFonts w:cstheme="minorBidi"/>
          <w:szCs w:val="22"/>
        </w:rPr>
      </w:pPr>
      <w:r>
        <w:rPr>
          <w:rFonts w:hint="eastAsia" w:cstheme="minorBidi"/>
          <w:szCs w:val="22"/>
        </w:rPr>
        <w:t>创新者常常是最引人注目的团队“大脑”，例如乔布斯、比尔盖茨。创新者的责任在于基于已收集到的信息想出有价值、可实施的点子，常给人大脑灵活，能力超群的印象。无论创意是否偏激，想出创意是创新者的第一步；有了创意点，团队才能从其中获得智慧的选择。</w:t>
      </w:r>
    </w:p>
    <w:p>
      <w:pPr>
        <w:ind w:firstLine="480" w:firstLineChars="200"/>
        <w:jc w:val="both"/>
        <w:rPr>
          <w:rFonts w:cstheme="minorBidi"/>
          <w:szCs w:val="22"/>
        </w:rPr>
      </w:pPr>
      <w:r>
        <w:rPr>
          <w:rFonts w:hint="eastAsia" w:cstheme="minorBidi"/>
          <w:szCs w:val="22"/>
        </w:rPr>
        <w:t>实干者是当之无愧的执行者和推进者。唯有实干者</w:t>
      </w:r>
      <w:r>
        <w:rPr>
          <w:rFonts w:hint="eastAsia" w:cstheme="minorBidi"/>
          <w:color w:val="FF0000"/>
          <w:szCs w:val="22"/>
        </w:rPr>
        <w:t>通过技术实现了创意</w:t>
      </w:r>
      <w:r>
        <w:rPr>
          <w:rFonts w:hint="eastAsia" w:cstheme="minorBidi"/>
          <w:szCs w:val="22"/>
        </w:rPr>
        <w:t>？，任务的主体才算有了实质性进展；同时，实干者也要在实践前期对创意的实践性进行评估，对创意提出意见或建议以完善项目目标和计划，他们的眼睛一直盯着短期及长期的目标，为完成目标而行动。</w:t>
      </w:r>
    </w:p>
    <w:p>
      <w:pPr>
        <w:ind w:firstLine="480" w:firstLineChars="200"/>
        <w:jc w:val="both"/>
        <w:rPr>
          <w:rFonts w:cstheme="minorBidi"/>
          <w:szCs w:val="22"/>
        </w:rPr>
      </w:pPr>
      <w:r>
        <w:rPr>
          <w:rFonts w:hint="eastAsia" w:cstheme="minorBidi"/>
          <w:szCs w:val="22"/>
        </w:rPr>
        <w:t>协调者是团队内达成平衡的重要支点，这个角色平时可能隐藏在某个成员的身上，但是当团队内部的和谐被破坏，相对平衡被打破，破坏性的冲突出现的时候，协调者就站了出来，调和团队内部关系、补充空缺岗位。</w:t>
      </w:r>
    </w:p>
    <w:p>
      <w:pPr>
        <w:ind w:firstLine="480" w:firstLineChars="200"/>
        <w:jc w:val="both"/>
        <w:rPr>
          <w:rFonts w:cstheme="minorBidi"/>
          <w:szCs w:val="22"/>
        </w:rPr>
      </w:pPr>
      <w:r>
        <w:rPr>
          <w:rFonts w:hint="eastAsia" w:cstheme="minorBidi"/>
          <w:szCs w:val="22"/>
        </w:rPr>
        <w:t>高效的团队绝非一群相似的人的组合，互补是团队得以发展的基础。角色的认定和分配是考验领导人能力高下的关键，如何在组内定位个人角色并得到自我提升也并非易事。个人在团队内的分工将部分决定小组合作结束后的个人能够得到的收获，而你想从一次小组合作中收获什么也影响着你对团队中角色的选择。</w:t>
      </w:r>
    </w:p>
    <w:p>
      <w:pPr>
        <w:ind w:firstLine="480" w:firstLineChars="200"/>
        <w:jc w:val="both"/>
        <w:rPr>
          <w:rFonts w:cstheme="minorBidi"/>
          <w:szCs w:val="22"/>
        </w:rPr>
      </w:pPr>
      <w:r>
        <w:rPr>
          <w:rFonts w:hint="eastAsia" w:cstheme="minorBidi"/>
          <w:szCs w:val="22"/>
        </w:rPr>
        <w:t>个人在团队中的定位，需要对自己的个人能力和优势有清楚的认知和分析。如果你有规划有组织管理能力，可以作为小组领导者去组织推进活动开展；如果你思维活跃、想法新奇，则可以作为小组内主要提供创意想法的人参与小组活动；如果你喜欢踏踏实实做事，则可以主要负责任务的实施。团队成员各尽所能、各展所长，最大化发挥个人在小组中的作用，既可以让个人获得成就感，也能最大程度地促进团队整体能力的发挥。</w:t>
      </w:r>
    </w:p>
    <w:p>
      <w:pPr>
        <w:ind w:firstLine="480" w:firstLineChars="200"/>
        <w:jc w:val="both"/>
        <w:rPr>
          <w:rFonts w:cstheme="minorBidi"/>
          <w:szCs w:val="22"/>
        </w:rPr>
      </w:pPr>
      <w:r>
        <w:rPr>
          <w:rFonts w:hint="eastAsia" w:cstheme="minorBidi"/>
          <w:szCs w:val="22"/>
        </w:rPr>
        <w:t>当然，扬长避短，选择自己擅长的任务和角色顺利完成小组任务，获得成果，这是一种选择；同样地，你也可以选择挑战自我，尝试之前未担任的角色，在不同分工的实践中培养自己的综合能力。比如不善于组织管理的你，可以主动作为小组活动开展的领导者，组织并推进任务的开展。只要敢于迈出第一步，把握每一次小组合作的机会提升自我，以后遇到其它更多陌生的事便会有勇气去尝试，信心和能力便在这不断的历练中悄然提升。</w:t>
      </w:r>
    </w:p>
    <w:p>
      <w:pPr>
        <w:jc w:val="right"/>
        <w:rPr>
          <w:rFonts w:ascii="楷体" w:hAnsi="楷体" w:eastAsia="楷体" w:cs="Times New Roman"/>
          <w:iCs/>
          <w:color w:val="000000"/>
        </w:rPr>
      </w:pPr>
      <w:r>
        <w:rPr>
          <w:rFonts w:hint="eastAsia" w:ascii="楷体" w:hAnsi="楷体" w:eastAsia="楷体" w:cs="Times New Roman"/>
          <w:iCs/>
          <w:color w:val="000000"/>
        </w:rPr>
        <w:t>（郭怡琳、李世坤）</w:t>
      </w:r>
    </w:p>
    <w:p>
      <w:pPr>
        <w:widowControl/>
        <w:spacing w:line="240" w:lineRule="auto"/>
        <w:rPr>
          <w:color w:val="000000"/>
          <w:kern w:val="0"/>
        </w:rPr>
      </w:pPr>
      <w:r>
        <w:rPr>
          <w:color w:val="000000"/>
          <w:kern w:val="0"/>
        </w:rPr>
        <w:br w:type="page"/>
      </w:r>
    </w:p>
    <w:p>
      <w:pPr>
        <w:pStyle w:val="2"/>
      </w:pPr>
      <w:bookmarkStart w:id="90" w:name="_Toc75364235"/>
      <w:bookmarkStart w:id="91" w:name="_Toc19294"/>
      <w:bookmarkStart w:id="92" w:name="_Toc7561"/>
      <w:bookmarkStart w:id="93" w:name="_Toc67338116"/>
      <w:r>
        <w:rPr>
          <w:rFonts w:hint="eastAsia"/>
        </w:rPr>
        <w:t>课程突破·英语学习篇</w:t>
      </w:r>
      <w:bookmarkEnd w:id="90"/>
      <w:bookmarkEnd w:id="91"/>
      <w:bookmarkEnd w:id="92"/>
      <w:bookmarkEnd w:id="93"/>
    </w:p>
    <w:p>
      <w:pPr>
        <w:pStyle w:val="12"/>
        <w:spacing w:line="360" w:lineRule="auto"/>
        <w:ind w:firstLine="480" w:firstLineChars="200"/>
        <w:jc w:val="both"/>
        <w:rPr>
          <w:rFonts w:ascii="宋体" w:hAnsi="宋体" w:eastAsia="宋体" w:cs="MS Gothic"/>
        </w:rPr>
      </w:pPr>
      <w:r>
        <w:rPr>
          <w:rFonts w:hint="eastAsia" w:ascii="宋体" w:hAnsi="宋体" w:eastAsia="宋体" w:cs="MS Gothic"/>
        </w:rPr>
        <w:t>初入大学，不少同学会</w:t>
      </w:r>
      <w:r>
        <w:rPr>
          <w:rFonts w:hint="eastAsia" w:ascii="宋体" w:hAnsi="宋体" w:eastAsia="宋体" w:cs="Microsoft JhengHei"/>
        </w:rPr>
        <w:t>对英语学习产生困惑：</w:t>
      </w:r>
      <w:r>
        <w:rPr>
          <w:rFonts w:ascii="宋体" w:hAnsi="宋体" w:eastAsia="宋体" w:cs="Courier New"/>
        </w:rPr>
        <w:t>“</w:t>
      </w:r>
      <w:r>
        <w:rPr>
          <w:rFonts w:hint="eastAsia" w:ascii="宋体" w:hAnsi="宋体" w:eastAsia="宋体" w:cs="MS Gothic"/>
        </w:rPr>
        <w:t>英</w:t>
      </w:r>
      <w:r>
        <w:rPr>
          <w:rFonts w:hint="eastAsia" w:ascii="宋体" w:hAnsi="宋体" w:eastAsia="宋体" w:cs="Microsoft JhengHei"/>
        </w:rPr>
        <w:t>语在大学里重要吗？有什么作用？</w:t>
      </w:r>
      <w:r>
        <w:rPr>
          <w:rFonts w:ascii="宋体" w:hAnsi="宋体" w:eastAsia="宋体" w:cs="Courier New"/>
        </w:rPr>
        <w:t>”“</w:t>
      </w:r>
      <w:r>
        <w:rPr>
          <w:rFonts w:hint="eastAsia" w:ascii="宋体" w:hAnsi="宋体" w:eastAsia="宋体" w:cs="MS Gothic"/>
        </w:rPr>
        <w:t>要如何学</w:t>
      </w:r>
      <w:r>
        <w:rPr>
          <w:rFonts w:hint="eastAsia" w:ascii="宋体" w:hAnsi="宋体" w:eastAsia="宋体" w:cs="Microsoft JhengHei"/>
        </w:rPr>
        <w:t>习，才能有效提高自己的英语成绩？</w:t>
      </w:r>
      <w:r>
        <w:rPr>
          <w:rFonts w:ascii="宋体" w:hAnsi="宋体" w:eastAsia="宋体" w:cs="Courier New"/>
        </w:rPr>
        <w:t>”</w:t>
      </w:r>
      <w:r>
        <w:rPr>
          <w:rFonts w:hint="eastAsia" w:ascii="宋体" w:hAnsi="宋体" w:eastAsia="宋体" w:cs="MS Gothic"/>
        </w:rPr>
        <w:t>不可否</w:t>
      </w:r>
      <w:r>
        <w:rPr>
          <w:rFonts w:hint="eastAsia" w:ascii="宋体" w:hAnsi="宋体" w:eastAsia="宋体" w:cs="Microsoft JhengHei"/>
        </w:rPr>
        <w:t>认，英语在大学阶段甚至未来都有重要的作用，日常口语交流、文献阅读、出国留学，英语技能都必不可少。大家在大学里需要学会自我管理，合理制订英语学习规划，努力提高自己的英语能力。下面，学长学姐们将从英语学习的过渡、日常英语学习、四六级考试、雅思考试及托福考试四个方面谈一谈大学英语学习，希望能给新入学的学弟学妹们一定的帮</w:t>
      </w:r>
      <w:r>
        <w:rPr>
          <w:rFonts w:hint="eastAsia" w:ascii="宋体" w:hAnsi="宋体" w:eastAsia="宋体" w:cs="MS Gothic"/>
        </w:rPr>
        <w:t>助。</w:t>
      </w:r>
    </w:p>
    <w:p/>
    <w:p>
      <w:pPr>
        <w:pStyle w:val="3"/>
      </w:pPr>
      <w:bookmarkStart w:id="94" w:name="_Toc14005"/>
      <w:bookmarkStart w:id="95" w:name="_Toc67338117"/>
      <w:bookmarkStart w:id="96" w:name="_Toc8006"/>
      <w:bookmarkStart w:id="97" w:name="_Toc75364236"/>
      <w:r>
        <w:rPr>
          <w:rFonts w:hint="eastAsia"/>
        </w:rPr>
        <w:t>一、从高中到大学英语学习的过渡</w:t>
      </w:r>
      <w:bookmarkEnd w:id="94"/>
      <w:bookmarkEnd w:id="95"/>
      <w:bookmarkEnd w:id="96"/>
      <w:bookmarkEnd w:id="97"/>
    </w:p>
    <w:p>
      <w:pPr>
        <w:pStyle w:val="4"/>
      </w:pPr>
      <w:bookmarkStart w:id="98" w:name="_Toc30621"/>
      <w:bookmarkStart w:id="99" w:name="_Toc8196"/>
      <w:bookmarkStart w:id="100" w:name="_Toc75364237"/>
      <w:bookmarkStart w:id="101" w:name="_Toc67338118"/>
      <w:r>
        <w:rPr>
          <w:rFonts w:hint="eastAsia"/>
        </w:rPr>
        <w:t>（一）大学英语课程学习</w:t>
      </w:r>
      <w:bookmarkEnd w:id="98"/>
      <w:bookmarkEnd w:id="99"/>
      <w:bookmarkEnd w:id="100"/>
      <w:bookmarkEnd w:id="101"/>
    </w:p>
    <w:p>
      <w:pPr>
        <w:pStyle w:val="5"/>
      </w:pPr>
      <w:bookmarkStart w:id="102" w:name="_Toc18138"/>
      <w:r>
        <w:t>1.</w:t>
      </w:r>
      <w:r>
        <w:rPr>
          <w:rFonts w:hint="eastAsia"/>
        </w:rPr>
        <w:t>课堂学习</w:t>
      </w:r>
      <w:bookmarkEnd w:id="102"/>
    </w:p>
    <w:p>
      <w:pPr>
        <w:pStyle w:val="19"/>
        <w:widowControl/>
        <w:spacing w:before="40" w:after="40"/>
        <w:ind w:firstLine="480" w:firstLineChars="200"/>
        <w:rPr>
          <w:rFonts w:ascii="宋体" w:hAnsi="宋体"/>
        </w:rPr>
      </w:pPr>
      <w:r>
        <w:rPr>
          <w:rFonts w:hint="eastAsia" w:ascii="宋体" w:hAnsi="宋体"/>
          <w:color w:val="333333"/>
        </w:rPr>
        <w:t>中学英语更加</w:t>
      </w:r>
      <w:r>
        <w:rPr>
          <w:rFonts w:hint="eastAsia" w:ascii="宋体" w:hAnsi="宋体"/>
          <w:color w:val="333333"/>
          <w:shd w:val="clear" w:color="auto" w:fill="FFFFFF"/>
        </w:rPr>
        <w:t>注重单词、阅读、写作的</w:t>
      </w:r>
      <w:r>
        <w:rPr>
          <w:rFonts w:hint="eastAsia" w:ascii="宋体" w:hAnsi="宋体"/>
          <w:color w:val="000000"/>
        </w:rPr>
        <w:t>练习和考察</w:t>
      </w:r>
      <w:r>
        <w:rPr>
          <w:rFonts w:hint="eastAsia" w:ascii="宋体" w:hAnsi="宋体"/>
          <w:color w:val="333333"/>
        </w:rPr>
        <w:t>，大学英语关注的范围更广，</w:t>
      </w:r>
      <w:r>
        <w:rPr>
          <w:rFonts w:hint="eastAsia" w:ascii="宋体" w:hAnsi="宋体"/>
          <w:b/>
          <w:bCs/>
          <w:color w:val="333333"/>
        </w:rPr>
        <w:t>应用性</w:t>
      </w:r>
      <w:r>
        <w:rPr>
          <w:rFonts w:hint="eastAsia" w:ascii="宋体" w:hAnsi="宋体"/>
          <w:color w:val="333333"/>
        </w:rPr>
        <w:t>也更强，特别是</w:t>
      </w:r>
      <w:r>
        <w:rPr>
          <w:rFonts w:hint="eastAsia" w:ascii="宋体" w:hAnsi="宋体"/>
          <w:b/>
          <w:bCs/>
          <w:color w:val="333333"/>
        </w:rPr>
        <w:t>口语</w:t>
      </w:r>
      <w:r>
        <w:rPr>
          <w:rFonts w:hint="eastAsia" w:ascii="宋体" w:hAnsi="宋体"/>
          <w:color w:val="333333"/>
        </w:rPr>
        <w:t>这个在高中时期考察不多的部分，在大学英语的期中期末以及四六级考试中均有涉及。建议同学们在课堂上紧跟老师的教学节奏，做好对应的笔记，利用空余的时间通过手机（更适用于</w:t>
      </w:r>
      <w:r>
        <w:rPr>
          <w:rFonts w:hint="eastAsia" w:ascii="宋体" w:hAnsi="宋体"/>
          <w:b/>
          <w:bCs/>
          <w:color w:val="333333"/>
        </w:rPr>
        <w:t>碎片化时间</w:t>
      </w:r>
      <w:r>
        <w:rPr>
          <w:rFonts w:hint="eastAsia" w:ascii="宋体" w:hAnsi="宋体"/>
          <w:color w:val="333333"/>
        </w:rPr>
        <w:t>）或者纸质资料进行阅读、听力的练习。</w:t>
      </w:r>
    </w:p>
    <w:p>
      <w:pPr>
        <w:pStyle w:val="5"/>
      </w:pPr>
      <w:bookmarkStart w:id="103" w:name="_Toc15315"/>
      <w:r>
        <w:t>2.</w:t>
      </w:r>
      <w:r>
        <w:rPr>
          <w:rFonts w:hint="eastAsia"/>
        </w:rPr>
        <w:t>课后学习</w:t>
      </w:r>
      <w:bookmarkEnd w:id="103"/>
    </w:p>
    <w:p>
      <w:pPr>
        <w:pStyle w:val="19"/>
        <w:widowControl/>
        <w:numPr>
          <w:ilvl w:val="255"/>
          <w:numId w:val="0"/>
        </w:numPr>
        <w:spacing w:before="40" w:after="40"/>
        <w:ind w:firstLine="480" w:firstLineChars="200"/>
        <w:rPr>
          <w:rFonts w:ascii="宋体" w:hAnsi="宋体"/>
          <w:color w:val="333333"/>
        </w:rPr>
      </w:pPr>
      <w:r>
        <w:rPr>
          <w:rFonts w:ascii="宋体" w:hAnsi="宋体"/>
          <w:color w:val="333333"/>
        </w:rPr>
        <w:t>（1）</w:t>
      </w:r>
      <w:r>
        <w:rPr>
          <w:rFonts w:hint="eastAsia" w:ascii="宋体" w:hAnsi="宋体"/>
          <w:color w:val="333333"/>
        </w:rPr>
        <w:t>大学阶段应更注重</w:t>
      </w:r>
      <w:r>
        <w:rPr>
          <w:rFonts w:hint="eastAsia" w:ascii="宋体" w:hAnsi="宋体"/>
          <w:b/>
          <w:bCs/>
          <w:color w:val="333333"/>
        </w:rPr>
        <w:t>课后的自我提升</w:t>
      </w:r>
      <w:r>
        <w:rPr>
          <w:rFonts w:hint="eastAsia" w:ascii="宋体" w:hAnsi="宋体"/>
          <w:color w:val="333333"/>
        </w:rPr>
        <w:t>。老师不会再进行很多地督促引导，所以同学们一定要有针对性地查漏补缺，例如针对听力口语较差、阅读较差、新题型掌握不住这些问题，大家要结合自身能力及个人兴趣</w:t>
      </w:r>
      <w:r>
        <w:rPr>
          <w:rFonts w:hint="eastAsia" w:ascii="宋体" w:hAnsi="宋体"/>
          <w:b/>
          <w:bCs/>
          <w:color w:val="333333"/>
        </w:rPr>
        <w:t>制定个性化的学习计划</w:t>
      </w:r>
      <w:r>
        <w:rPr>
          <w:rFonts w:hint="eastAsia" w:ascii="宋体" w:hAnsi="宋体"/>
          <w:color w:val="333333"/>
        </w:rPr>
        <w:t>进行提升。</w:t>
      </w:r>
    </w:p>
    <w:p>
      <w:pPr>
        <w:pStyle w:val="19"/>
        <w:widowControl/>
        <w:numPr>
          <w:ilvl w:val="255"/>
          <w:numId w:val="0"/>
        </w:numPr>
        <w:spacing w:before="40" w:after="40"/>
        <w:ind w:firstLine="480" w:firstLineChars="200"/>
        <w:rPr>
          <w:rFonts w:ascii="宋体" w:hAnsi="宋体"/>
          <w:color w:val="333333"/>
        </w:rPr>
      </w:pPr>
      <w:r>
        <w:rPr>
          <w:rFonts w:ascii="宋体" w:hAnsi="宋体"/>
          <w:color w:val="333333"/>
        </w:rPr>
        <w:t>（2）</w:t>
      </w:r>
      <w:r>
        <w:rPr>
          <w:rFonts w:hint="eastAsia" w:ascii="宋体" w:hAnsi="宋体"/>
          <w:color w:val="333333"/>
        </w:rPr>
        <w:t>正视</w:t>
      </w:r>
      <w:r>
        <w:rPr>
          <w:rFonts w:hint="eastAsia" w:ascii="宋体" w:hAnsi="宋体"/>
          <w:b/>
          <w:bCs/>
          <w:color w:val="333333"/>
        </w:rPr>
        <w:t>课外拓展</w:t>
      </w:r>
      <w:r>
        <w:rPr>
          <w:rFonts w:hint="eastAsia" w:ascii="宋体" w:hAnsi="宋体"/>
          <w:color w:val="333333"/>
        </w:rPr>
        <w:t>的必要性，切忌“吃老本”。</w:t>
      </w:r>
    </w:p>
    <w:p>
      <w:pPr>
        <w:pStyle w:val="19"/>
        <w:widowControl/>
        <w:numPr>
          <w:ilvl w:val="255"/>
          <w:numId w:val="0"/>
        </w:numPr>
        <w:spacing w:before="40" w:after="40"/>
        <w:ind w:firstLine="480" w:firstLineChars="200"/>
        <w:rPr>
          <w:rFonts w:ascii="宋体" w:hAnsi="宋体"/>
          <w:color w:val="333333"/>
        </w:rPr>
      </w:pPr>
      <w:r>
        <w:rPr>
          <w:rFonts w:ascii="宋体" w:hAnsi="宋体"/>
          <w:color w:val="333333"/>
        </w:rPr>
        <w:t>（3）</w:t>
      </w:r>
      <w:r>
        <w:rPr>
          <w:rFonts w:hint="eastAsia" w:ascii="宋体" w:hAnsi="宋体"/>
          <w:color w:val="333333"/>
        </w:rPr>
        <w:t>如果有时间可以提前</w:t>
      </w:r>
      <w:r>
        <w:rPr>
          <w:rFonts w:hint="eastAsia" w:ascii="宋体" w:hAnsi="宋体"/>
          <w:b/>
          <w:bCs/>
          <w:color w:val="333333"/>
        </w:rPr>
        <w:t>预习</w:t>
      </w:r>
      <w:r>
        <w:rPr>
          <w:rFonts w:hint="eastAsia" w:ascii="宋体" w:hAnsi="宋体"/>
          <w:color w:val="333333"/>
        </w:rPr>
        <w:t>课文，并及时</w:t>
      </w:r>
      <w:r>
        <w:rPr>
          <w:rFonts w:hint="eastAsia" w:ascii="宋体" w:hAnsi="宋体"/>
          <w:b/>
          <w:bCs/>
          <w:color w:val="333333"/>
        </w:rPr>
        <w:t>复习</w:t>
      </w:r>
      <w:r>
        <w:rPr>
          <w:rFonts w:hint="eastAsia" w:ascii="宋体" w:hAnsi="宋体"/>
          <w:color w:val="333333"/>
        </w:rPr>
        <w:t>所学的单词及其用法。</w:t>
      </w:r>
    </w:p>
    <w:p>
      <w:pPr>
        <w:pStyle w:val="5"/>
        <w:rPr>
          <w:rFonts w:cs="Helvetica"/>
        </w:rPr>
      </w:pPr>
      <w:bookmarkStart w:id="104" w:name="_Toc12902"/>
      <w:r>
        <w:t>3.</w:t>
      </w:r>
      <w:r>
        <w:rPr>
          <w:rFonts w:hint="eastAsia"/>
        </w:rPr>
        <w:t>考核方式</w:t>
      </w:r>
      <w:bookmarkEnd w:id="104"/>
    </w:p>
    <w:p>
      <w:pPr>
        <w:pStyle w:val="19"/>
        <w:widowControl/>
        <w:spacing w:before="40" w:after="40"/>
        <w:ind w:firstLine="480" w:firstLineChars="200"/>
        <w:jc w:val="both"/>
        <w:rPr>
          <w:rFonts w:ascii="宋体" w:hAnsi="宋体"/>
          <w:color w:val="333333"/>
        </w:rPr>
      </w:pPr>
      <w:r>
        <w:rPr>
          <w:rFonts w:hint="eastAsia" w:ascii="宋体" w:hAnsi="宋体"/>
          <w:color w:val="333333"/>
        </w:rPr>
        <w:t>大学英语考核基本采取过程化考核方式。以小思所在的四川大学为例，考核包含三个阶段的成绩，平时、期中考试和期末考试成绩按一定比例综合计算为课程成绩。平时成绩包括批改网作文、</w:t>
      </w:r>
      <w:r>
        <w:rPr>
          <w:rFonts w:ascii="宋体" w:hAnsi="宋体"/>
          <w:color w:val="333333"/>
        </w:rPr>
        <w:t>考勤</w:t>
      </w:r>
      <w:r>
        <w:rPr>
          <w:rFonts w:hint="eastAsia" w:ascii="宋体" w:hAnsi="宋体"/>
          <w:color w:val="333333"/>
        </w:rPr>
        <w:t>、</w:t>
      </w:r>
      <w:r>
        <w:rPr>
          <w:rFonts w:ascii="宋体" w:hAnsi="宋体"/>
          <w:color w:val="333333"/>
        </w:rPr>
        <w:t>学习通</w:t>
      </w:r>
      <w:r>
        <w:rPr>
          <w:rFonts w:hint="eastAsia" w:ascii="宋体" w:hAnsi="宋体"/>
          <w:color w:val="333333"/>
        </w:rPr>
        <w:t>和</w:t>
      </w:r>
      <w:r>
        <w:rPr>
          <w:rFonts w:ascii="宋体" w:hAnsi="宋体"/>
          <w:color w:val="333333"/>
        </w:rPr>
        <w:t>课堂展示</w:t>
      </w:r>
      <w:r>
        <w:rPr>
          <w:rFonts w:hint="eastAsia" w:ascii="宋体" w:hAnsi="宋体"/>
          <w:color w:val="333333"/>
        </w:rPr>
        <w:t>等，期中期末考试范围包括《综合教程》</w:t>
      </w:r>
      <w:r>
        <w:rPr>
          <w:rFonts w:ascii="宋体" w:hAnsi="宋体"/>
          <w:color w:val="333333"/>
        </w:rPr>
        <w:t>U1-U5、</w:t>
      </w:r>
      <w:r>
        <w:rPr>
          <w:rFonts w:hint="eastAsia" w:ascii="宋体" w:hAnsi="宋体"/>
          <w:color w:val="333333"/>
        </w:rPr>
        <w:t>《新标准视听说教程》全册、《阅读教程》全册等。同学们需要注重听说读写的日常学习训练，培养良好的英语语感。</w:t>
      </w:r>
    </w:p>
    <w:p>
      <w:pPr>
        <w:pStyle w:val="5"/>
      </w:pPr>
      <w:r>
        <w:t>4.</w:t>
      </w:r>
      <w:r>
        <w:rPr>
          <w:rFonts w:hint="eastAsia"/>
        </w:rPr>
        <w:t>高中与大学的主要区别</w:t>
      </w:r>
    </w:p>
    <w:p>
      <w:pPr>
        <w:pStyle w:val="19"/>
        <w:widowControl/>
        <w:spacing w:before="40" w:after="40"/>
        <w:ind w:firstLine="480" w:firstLineChars="200"/>
        <w:jc w:val="both"/>
        <w:rPr>
          <w:rFonts w:ascii="宋体" w:hAnsi="宋体"/>
          <w:color w:val="333333"/>
        </w:rPr>
      </w:pPr>
      <w:r>
        <w:drawing>
          <wp:anchor distT="0" distB="0" distL="114300" distR="114300" simplePos="0" relativeHeight="251696128" behindDoc="0" locked="0" layoutInCell="1" allowOverlap="1">
            <wp:simplePos x="0" y="0"/>
            <wp:positionH relativeFrom="column">
              <wp:posOffset>194310</wp:posOffset>
            </wp:positionH>
            <wp:positionV relativeFrom="paragraph">
              <wp:posOffset>69215</wp:posOffset>
            </wp:positionV>
            <wp:extent cx="4665345" cy="2390140"/>
            <wp:effectExtent l="0" t="0" r="1905" b="0"/>
            <wp:wrapNone/>
            <wp:docPr id="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8"/>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65600" cy="2390400"/>
                    </a:xfrm>
                    <a:prstGeom prst="rect">
                      <a:avLst/>
                    </a:prstGeom>
                  </pic:spPr>
                </pic:pic>
              </a:graphicData>
            </a:graphic>
          </wp:anchor>
        </w:drawing>
      </w:r>
    </w:p>
    <w:p>
      <w:pPr>
        <w:pStyle w:val="19"/>
        <w:widowControl/>
        <w:spacing w:before="40" w:after="40"/>
        <w:ind w:firstLine="480" w:firstLineChars="200"/>
        <w:jc w:val="both"/>
        <w:rPr>
          <w:rFonts w:ascii="宋体" w:hAnsi="宋体"/>
          <w:color w:val="333333"/>
        </w:rPr>
      </w:pPr>
    </w:p>
    <w:p>
      <w:pPr>
        <w:pStyle w:val="19"/>
        <w:widowControl/>
        <w:spacing w:before="40" w:after="40"/>
        <w:ind w:firstLine="480" w:firstLineChars="200"/>
        <w:jc w:val="both"/>
        <w:rPr>
          <w:rFonts w:ascii="宋体" w:hAnsi="宋体"/>
          <w:color w:val="333333"/>
        </w:rPr>
      </w:pPr>
    </w:p>
    <w:p>
      <w:pPr>
        <w:pStyle w:val="19"/>
        <w:widowControl/>
        <w:spacing w:before="40" w:after="40"/>
        <w:ind w:firstLine="480" w:firstLineChars="200"/>
        <w:jc w:val="both"/>
        <w:rPr>
          <w:rFonts w:ascii="宋体" w:hAnsi="宋体"/>
          <w:color w:val="333333"/>
        </w:rPr>
      </w:pPr>
    </w:p>
    <w:p>
      <w:pPr>
        <w:pStyle w:val="19"/>
        <w:widowControl/>
        <w:spacing w:before="40" w:after="40"/>
        <w:ind w:firstLine="480" w:firstLineChars="200"/>
        <w:jc w:val="both"/>
        <w:rPr>
          <w:rFonts w:ascii="宋体" w:hAnsi="宋体"/>
          <w:color w:val="333333"/>
        </w:rPr>
      </w:pPr>
    </w:p>
    <w:p>
      <w:pPr>
        <w:pStyle w:val="19"/>
        <w:widowControl/>
        <w:spacing w:before="40" w:after="40"/>
        <w:ind w:firstLine="480" w:firstLineChars="200"/>
        <w:jc w:val="both"/>
        <w:rPr>
          <w:rFonts w:ascii="宋体" w:hAnsi="宋体"/>
          <w:color w:val="333333"/>
        </w:rPr>
      </w:pPr>
    </w:p>
    <w:p>
      <w:pPr>
        <w:pStyle w:val="19"/>
        <w:widowControl/>
        <w:spacing w:before="40" w:after="40"/>
        <w:ind w:firstLine="480" w:firstLineChars="200"/>
        <w:jc w:val="both"/>
        <w:rPr>
          <w:rFonts w:ascii="宋体" w:hAnsi="宋体"/>
          <w:color w:val="333333"/>
        </w:rPr>
      </w:pPr>
    </w:p>
    <w:p>
      <w:pPr>
        <w:pStyle w:val="19"/>
        <w:widowControl/>
        <w:tabs>
          <w:tab w:val="left" w:pos="2388"/>
        </w:tabs>
        <w:spacing w:before="40" w:after="40"/>
        <w:ind w:firstLine="480" w:firstLineChars="200"/>
        <w:jc w:val="both"/>
        <w:rPr>
          <w:rFonts w:ascii="宋体" w:hAnsi="宋体"/>
          <w:color w:val="333333"/>
          <w:shd w:val="clear" w:color="auto" w:fill="FFFF00"/>
        </w:rPr>
      </w:pPr>
      <w:r>
        <w:rPr>
          <w:rFonts w:ascii="宋体" w:hAnsi="宋体"/>
          <w:color w:val="333333"/>
          <w:shd w:val="clear" w:color="auto" w:fill="FFFF00"/>
        </w:rPr>
        <w:tab/>
      </w:r>
    </w:p>
    <w:p>
      <w:pPr>
        <w:pStyle w:val="19"/>
        <w:widowControl/>
        <w:tabs>
          <w:tab w:val="left" w:pos="2388"/>
        </w:tabs>
        <w:spacing w:before="40" w:after="40"/>
        <w:ind w:firstLine="480" w:firstLineChars="200"/>
        <w:jc w:val="both"/>
        <w:rPr>
          <w:rFonts w:ascii="宋体" w:hAnsi="宋体"/>
          <w:color w:val="333333"/>
          <w:shd w:val="clear" w:color="auto" w:fill="FFFF00"/>
        </w:rPr>
      </w:pPr>
    </w:p>
    <w:p>
      <w:pPr>
        <w:jc w:val="center"/>
        <w:rPr>
          <w:sz w:val="18"/>
          <w:szCs w:val="18"/>
        </w:rPr>
      </w:pPr>
      <w:r>
        <w:rPr>
          <w:rFonts w:hint="eastAsia"/>
          <w:sz w:val="18"/>
          <w:szCs w:val="18"/>
        </w:rPr>
        <w:t>表2-1</w:t>
      </w:r>
      <w:r>
        <w:rPr>
          <w:sz w:val="18"/>
          <w:szCs w:val="18"/>
        </w:rPr>
        <w:t xml:space="preserve"> </w:t>
      </w:r>
      <w:r>
        <w:rPr>
          <w:rFonts w:hint="eastAsia"/>
          <w:sz w:val="18"/>
          <w:szCs w:val="18"/>
        </w:rPr>
        <w:t>高中与大学英语学习的主要区别-来源</w:t>
      </w:r>
    </w:p>
    <w:p>
      <w:pPr>
        <w:pStyle w:val="4"/>
      </w:pPr>
      <w:bookmarkStart w:id="105" w:name="_Toc67338119"/>
      <w:bookmarkStart w:id="106" w:name="_Toc31205"/>
      <w:bookmarkStart w:id="107" w:name="_Toc724"/>
      <w:bookmarkStart w:id="108" w:name="_Toc75364238"/>
      <w:r>
        <w:rPr>
          <w:rFonts w:hint="eastAsia"/>
        </w:rPr>
        <w:t>（二）大学英语活动</w:t>
      </w:r>
      <w:bookmarkEnd w:id="105"/>
      <w:bookmarkEnd w:id="106"/>
      <w:bookmarkEnd w:id="107"/>
      <w:bookmarkEnd w:id="108"/>
    </w:p>
    <w:p>
      <w:pPr>
        <w:jc w:val="center"/>
        <w:rPr>
          <w:rFonts w:cstheme="minorBidi"/>
          <w:sz w:val="18"/>
          <w:szCs w:val="18"/>
        </w:rPr>
      </w:pPr>
      <w:r>
        <w:rPr>
          <w:sz w:val="18"/>
          <w:szCs w:val="18"/>
        </w:rPr>
        <w:drawing>
          <wp:anchor distT="0" distB="0" distL="114300" distR="114300" simplePos="0" relativeHeight="251697152" behindDoc="0" locked="0" layoutInCell="1" allowOverlap="1">
            <wp:simplePos x="0" y="0"/>
            <wp:positionH relativeFrom="column">
              <wp:posOffset>462915</wp:posOffset>
            </wp:positionH>
            <wp:positionV relativeFrom="paragraph">
              <wp:posOffset>8890</wp:posOffset>
            </wp:positionV>
            <wp:extent cx="3923665" cy="3757930"/>
            <wp:effectExtent l="0" t="0" r="635" b="0"/>
            <wp:wrapNone/>
            <wp:docPr id="30" name="图片 4"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descr="图片包含 文本&#10;&#10;描述已自动生成"/>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23665" cy="3757930"/>
                    </a:xfrm>
                    <a:prstGeom prst="rect">
                      <a:avLst/>
                    </a:prstGeom>
                  </pic:spPr>
                </pic:pic>
              </a:graphicData>
            </a:graphic>
          </wp:anchor>
        </w:drawing>
      </w:r>
    </w:p>
    <w:p>
      <w:pPr>
        <w:jc w:val="center"/>
        <w:rPr>
          <w:rFonts w:cstheme="minorBidi"/>
          <w:sz w:val="18"/>
          <w:szCs w:val="18"/>
        </w:rPr>
      </w:pPr>
    </w:p>
    <w:p>
      <w:pPr>
        <w:jc w:val="center"/>
        <w:rPr>
          <w:rFonts w:cstheme="minorBidi"/>
          <w:sz w:val="18"/>
          <w:szCs w:val="18"/>
        </w:rPr>
      </w:pPr>
    </w:p>
    <w:p>
      <w:pPr>
        <w:jc w:val="center"/>
        <w:rPr>
          <w:rFonts w:cstheme="minorBidi"/>
          <w:sz w:val="18"/>
          <w:szCs w:val="18"/>
        </w:rPr>
      </w:pPr>
    </w:p>
    <w:p>
      <w:pPr>
        <w:jc w:val="center"/>
        <w:rPr>
          <w:rFonts w:cstheme="minorBidi"/>
          <w:sz w:val="18"/>
          <w:szCs w:val="18"/>
        </w:rPr>
      </w:pPr>
    </w:p>
    <w:p>
      <w:pPr>
        <w:jc w:val="center"/>
        <w:rPr>
          <w:rFonts w:cstheme="minorBidi"/>
          <w:sz w:val="18"/>
          <w:szCs w:val="18"/>
        </w:rPr>
      </w:pPr>
    </w:p>
    <w:p>
      <w:pPr>
        <w:jc w:val="center"/>
        <w:rPr>
          <w:rFonts w:cstheme="minorBidi"/>
          <w:sz w:val="18"/>
          <w:szCs w:val="18"/>
        </w:rPr>
      </w:pPr>
    </w:p>
    <w:p>
      <w:pPr>
        <w:jc w:val="center"/>
        <w:rPr>
          <w:rFonts w:cstheme="minorBidi"/>
          <w:sz w:val="18"/>
          <w:szCs w:val="18"/>
        </w:rPr>
      </w:pPr>
    </w:p>
    <w:p>
      <w:pPr>
        <w:jc w:val="center"/>
        <w:rPr>
          <w:rFonts w:cstheme="minorBidi"/>
          <w:sz w:val="18"/>
          <w:szCs w:val="18"/>
        </w:rPr>
      </w:pPr>
    </w:p>
    <w:p>
      <w:pPr>
        <w:jc w:val="center"/>
        <w:rPr>
          <w:rFonts w:cstheme="minorBidi"/>
          <w:sz w:val="18"/>
          <w:szCs w:val="18"/>
        </w:rPr>
      </w:pPr>
    </w:p>
    <w:p>
      <w:pPr>
        <w:jc w:val="center"/>
        <w:rPr>
          <w:rFonts w:cstheme="minorBidi"/>
          <w:sz w:val="18"/>
          <w:szCs w:val="18"/>
        </w:rPr>
      </w:pPr>
    </w:p>
    <w:p>
      <w:pPr>
        <w:jc w:val="center"/>
        <w:rPr>
          <w:rFonts w:cstheme="minorBidi"/>
          <w:sz w:val="18"/>
          <w:szCs w:val="18"/>
        </w:rPr>
      </w:pPr>
    </w:p>
    <w:p>
      <w:pPr>
        <w:jc w:val="center"/>
        <w:rPr>
          <w:rFonts w:cstheme="minorBidi"/>
          <w:sz w:val="18"/>
          <w:szCs w:val="18"/>
        </w:rPr>
      </w:pPr>
    </w:p>
    <w:p>
      <w:pPr>
        <w:jc w:val="center"/>
        <w:rPr>
          <w:rFonts w:cstheme="minorBidi"/>
          <w:sz w:val="18"/>
          <w:szCs w:val="18"/>
        </w:rPr>
      </w:pPr>
    </w:p>
    <w:p>
      <w:pPr>
        <w:jc w:val="center"/>
        <w:rPr>
          <w:rFonts w:cstheme="minorBidi"/>
          <w:sz w:val="18"/>
          <w:szCs w:val="18"/>
        </w:rPr>
      </w:pPr>
    </w:p>
    <w:p>
      <w:pPr>
        <w:jc w:val="center"/>
        <w:rPr>
          <w:rFonts w:cstheme="minorBidi"/>
          <w:sz w:val="18"/>
          <w:szCs w:val="18"/>
        </w:rPr>
      </w:pPr>
      <w:r>
        <w:rPr>
          <w:rFonts w:hint="eastAsia" w:cstheme="minorBidi"/>
          <w:sz w:val="18"/>
          <w:szCs w:val="18"/>
        </w:rPr>
        <w:t>表2-</w:t>
      </w:r>
      <w:r>
        <w:rPr>
          <w:rFonts w:cstheme="minorBidi"/>
          <w:sz w:val="18"/>
          <w:szCs w:val="18"/>
        </w:rPr>
        <w:t xml:space="preserve">2 </w:t>
      </w:r>
      <w:r>
        <w:rPr>
          <w:rFonts w:hint="eastAsia" w:cstheme="minorBidi"/>
          <w:sz w:val="18"/>
          <w:szCs w:val="18"/>
        </w:rPr>
        <w:t>大学英语国家级、省级及四川大学比赛-来源</w:t>
      </w:r>
    </w:p>
    <w:p>
      <w:pPr>
        <w:pStyle w:val="4"/>
      </w:pPr>
      <w:bookmarkStart w:id="109" w:name="_Toc31364"/>
      <w:bookmarkStart w:id="110" w:name="_Toc8779"/>
      <w:bookmarkStart w:id="111" w:name="_Toc67338120"/>
      <w:bookmarkStart w:id="112" w:name="_Toc75364239"/>
      <w:r>
        <w:rPr>
          <w:rFonts w:hint="eastAsia" w:cs="Courier New"/>
        </w:rPr>
        <w:t>（三）</w:t>
      </w:r>
      <w:r>
        <w:rPr>
          <w:rFonts w:hint="eastAsia"/>
        </w:rPr>
        <w:t>川大英语类社团</w:t>
      </w:r>
      <w:bookmarkEnd w:id="109"/>
      <w:bookmarkEnd w:id="110"/>
      <w:bookmarkEnd w:id="111"/>
      <w:bookmarkEnd w:id="112"/>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1"/>
        <w:gridCol w:w="1559"/>
        <w:gridCol w:w="2835"/>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9" w:hRule="atLeast"/>
        </w:trPr>
        <w:tc>
          <w:tcPr>
            <w:tcW w:w="1271" w:type="dxa"/>
            <w:tcBorders>
              <w:top w:val="single" w:color="auto" w:sz="4" w:space="0"/>
              <w:left w:val="single" w:color="auto" w:sz="4" w:space="0"/>
              <w:bottom w:val="single" w:color="auto" w:sz="4" w:space="0"/>
              <w:right w:val="single" w:color="auto" w:sz="4" w:space="0"/>
            </w:tcBorders>
            <w:vAlign w:val="center"/>
          </w:tcPr>
          <w:p>
            <w:pPr>
              <w:pStyle w:val="12"/>
              <w:jc w:val="center"/>
              <w:rPr>
                <w:rFonts w:ascii="宋体" w:hAnsi="宋体" w:eastAsia="宋体" w:cs="MS Gothic"/>
                <w:sz w:val="18"/>
                <w:szCs w:val="18"/>
              </w:rPr>
            </w:pPr>
            <w:r>
              <w:rPr>
                <w:rFonts w:hint="eastAsia" w:ascii="宋体" w:hAnsi="宋体" w:eastAsia="宋体" w:cs="MS Gothic"/>
                <w:sz w:val="18"/>
                <w:szCs w:val="18"/>
              </w:rPr>
              <w:t>社团名称</w:t>
            </w:r>
          </w:p>
        </w:tc>
        <w:tc>
          <w:tcPr>
            <w:tcW w:w="1559" w:type="dxa"/>
            <w:tcBorders>
              <w:top w:val="single" w:color="auto" w:sz="4" w:space="0"/>
              <w:left w:val="nil"/>
              <w:bottom w:val="single" w:color="auto" w:sz="4" w:space="0"/>
              <w:right w:val="single" w:color="auto" w:sz="4" w:space="0"/>
            </w:tcBorders>
            <w:vAlign w:val="center"/>
          </w:tcPr>
          <w:p>
            <w:pPr>
              <w:pStyle w:val="12"/>
              <w:jc w:val="center"/>
              <w:rPr>
                <w:rFonts w:ascii="宋体" w:hAnsi="宋体" w:eastAsia="宋体" w:cs="MS Gothic"/>
                <w:sz w:val="18"/>
                <w:szCs w:val="18"/>
              </w:rPr>
            </w:pPr>
            <w:r>
              <w:rPr>
                <w:rFonts w:hint="eastAsia" w:ascii="宋体" w:hAnsi="宋体" w:eastAsia="宋体" w:cs="MS Gothic"/>
                <w:sz w:val="18"/>
                <w:szCs w:val="18"/>
              </w:rPr>
              <w:t>微信公众号名称</w:t>
            </w:r>
          </w:p>
        </w:tc>
        <w:tc>
          <w:tcPr>
            <w:tcW w:w="2835" w:type="dxa"/>
            <w:tcBorders>
              <w:top w:val="single" w:color="auto" w:sz="4" w:space="0"/>
              <w:left w:val="nil"/>
              <w:bottom w:val="single" w:color="auto" w:sz="4" w:space="0"/>
              <w:right w:val="single" w:color="auto" w:sz="4" w:space="0"/>
            </w:tcBorders>
            <w:vAlign w:val="center"/>
          </w:tcPr>
          <w:p>
            <w:pPr>
              <w:pStyle w:val="12"/>
              <w:jc w:val="center"/>
              <w:rPr>
                <w:rFonts w:ascii="宋体" w:hAnsi="宋体" w:eastAsia="宋体" w:cs="MS Gothic"/>
                <w:sz w:val="18"/>
                <w:szCs w:val="18"/>
              </w:rPr>
            </w:pPr>
            <w:r>
              <w:rPr>
                <w:rFonts w:hint="eastAsia" w:ascii="宋体" w:hAnsi="宋体" w:eastAsia="宋体" w:cs="MS Gothic"/>
                <w:sz w:val="18"/>
                <w:szCs w:val="18"/>
              </w:rPr>
              <w:t>简介</w:t>
            </w:r>
          </w:p>
        </w:tc>
        <w:tc>
          <w:tcPr>
            <w:tcW w:w="2631" w:type="dxa"/>
            <w:tcBorders>
              <w:top w:val="single" w:color="auto" w:sz="4" w:space="0"/>
              <w:left w:val="nil"/>
              <w:bottom w:val="single" w:color="auto" w:sz="4" w:space="0"/>
              <w:right w:val="single" w:color="auto" w:sz="4" w:space="0"/>
            </w:tcBorders>
            <w:vAlign w:val="center"/>
          </w:tcPr>
          <w:p>
            <w:pPr>
              <w:pStyle w:val="12"/>
              <w:jc w:val="center"/>
              <w:rPr>
                <w:rFonts w:ascii="宋体" w:hAnsi="宋体" w:eastAsia="宋体" w:cs="MS Gothic"/>
                <w:sz w:val="18"/>
                <w:szCs w:val="18"/>
              </w:rPr>
            </w:pPr>
            <w:r>
              <w:rPr>
                <w:rFonts w:hint="eastAsia" w:ascii="宋体" w:hAnsi="宋体" w:eastAsia="宋体" w:cs="MS Gothic"/>
                <w:sz w:val="18"/>
                <w:szCs w:val="18"/>
              </w:rPr>
              <w:t>招新及主要活动时间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9" w:hRule="atLeast"/>
        </w:trPr>
        <w:tc>
          <w:tcPr>
            <w:tcW w:w="1271" w:type="dxa"/>
            <w:tcBorders>
              <w:top w:val="single" w:color="auto" w:sz="4" w:space="0"/>
              <w:left w:val="single" w:color="auto" w:sz="4" w:space="0"/>
              <w:bottom w:val="single" w:color="auto" w:sz="4" w:space="0"/>
              <w:right w:val="single" w:color="auto" w:sz="4" w:space="0"/>
            </w:tcBorders>
            <w:vAlign w:val="center"/>
          </w:tcPr>
          <w:p>
            <w:pPr>
              <w:pStyle w:val="12"/>
              <w:spacing w:line="300" w:lineRule="exact"/>
              <w:jc w:val="center"/>
              <w:rPr>
                <w:rFonts w:ascii="宋体" w:hAnsi="宋体" w:eastAsia="宋体" w:cs="MS Gothic"/>
                <w:sz w:val="18"/>
                <w:szCs w:val="18"/>
              </w:rPr>
            </w:pPr>
            <w:r>
              <w:rPr>
                <w:rFonts w:hint="eastAsia" w:ascii="宋体" w:hAnsi="宋体" w:eastAsia="宋体" w:cs="MS Gothic"/>
                <w:sz w:val="18"/>
                <w:szCs w:val="18"/>
              </w:rPr>
              <w:t>四川大学英语协会</w:t>
            </w:r>
          </w:p>
        </w:tc>
        <w:tc>
          <w:tcPr>
            <w:tcW w:w="1559" w:type="dxa"/>
            <w:tcBorders>
              <w:top w:val="single" w:color="auto" w:sz="4" w:space="0"/>
              <w:left w:val="nil"/>
              <w:bottom w:val="single" w:color="auto" w:sz="4" w:space="0"/>
              <w:right w:val="single" w:color="auto" w:sz="4" w:space="0"/>
            </w:tcBorders>
            <w:vAlign w:val="center"/>
          </w:tcPr>
          <w:p>
            <w:pPr>
              <w:pStyle w:val="12"/>
              <w:spacing w:line="300" w:lineRule="exact"/>
              <w:jc w:val="center"/>
              <w:rPr>
                <w:rFonts w:ascii="宋体" w:hAnsi="宋体" w:eastAsia="宋体" w:cs="MS Gothic"/>
                <w:sz w:val="18"/>
                <w:szCs w:val="18"/>
              </w:rPr>
            </w:pPr>
            <w:r>
              <w:rPr>
                <w:rFonts w:hint="eastAsia" w:ascii="宋体" w:hAnsi="宋体" w:eastAsia="宋体" w:cs="MS Gothic"/>
                <w:sz w:val="18"/>
                <w:szCs w:val="18"/>
              </w:rPr>
              <w:t>川大英协</w:t>
            </w:r>
          </w:p>
        </w:tc>
        <w:tc>
          <w:tcPr>
            <w:tcW w:w="2835" w:type="dxa"/>
            <w:tcBorders>
              <w:top w:val="single" w:color="auto" w:sz="4" w:space="0"/>
              <w:left w:val="nil"/>
              <w:bottom w:val="single" w:color="auto" w:sz="4" w:space="0"/>
              <w:right w:val="single" w:color="auto" w:sz="4" w:space="0"/>
            </w:tcBorders>
            <w:vAlign w:val="center"/>
          </w:tcPr>
          <w:p>
            <w:pPr>
              <w:pStyle w:val="12"/>
              <w:spacing w:line="300" w:lineRule="exact"/>
              <w:jc w:val="both"/>
              <w:rPr>
                <w:rFonts w:ascii="宋体" w:hAnsi="宋体" w:eastAsia="宋体" w:cs="MS Gothic"/>
                <w:sz w:val="18"/>
                <w:szCs w:val="18"/>
              </w:rPr>
            </w:pPr>
            <w:r>
              <w:rPr>
                <w:rFonts w:hint="eastAsia" w:ascii="宋体" w:hAnsi="宋体" w:eastAsia="宋体" w:cs="MS Gothic"/>
                <w:sz w:val="18"/>
                <w:szCs w:val="18"/>
              </w:rPr>
              <w:t>英协为川大校内规模最大的英语类社团，招新时缴纳会费即可成为会员。</w:t>
            </w:r>
          </w:p>
          <w:p>
            <w:pPr>
              <w:pStyle w:val="12"/>
              <w:spacing w:line="300" w:lineRule="exact"/>
              <w:jc w:val="both"/>
              <w:rPr>
                <w:rFonts w:ascii="宋体" w:hAnsi="宋体" w:eastAsia="宋体" w:cs="MS Gothic"/>
                <w:sz w:val="18"/>
                <w:szCs w:val="18"/>
              </w:rPr>
            </w:pPr>
            <w:r>
              <w:rPr>
                <w:rFonts w:hint="eastAsia" w:ascii="宋体" w:hAnsi="宋体" w:eastAsia="宋体" w:cs="MS Gothic"/>
                <w:sz w:val="18"/>
                <w:szCs w:val="18"/>
              </w:rPr>
              <w:t>会员又分为普通会员以及工作部门成员，后者主要有办公室、沙龙部、口语部、外宣部类岗位，可以深度参与组织各项协会活动，所有会员均可以参加协会主办的晨读、英语角等活动。</w:t>
            </w:r>
          </w:p>
        </w:tc>
        <w:tc>
          <w:tcPr>
            <w:tcW w:w="2631" w:type="dxa"/>
            <w:tcBorders>
              <w:top w:val="single" w:color="auto" w:sz="4" w:space="0"/>
              <w:left w:val="nil"/>
              <w:bottom w:val="single" w:color="auto" w:sz="4" w:space="0"/>
              <w:right w:val="single" w:color="auto" w:sz="4" w:space="0"/>
            </w:tcBorders>
            <w:vAlign w:val="center"/>
          </w:tcPr>
          <w:p>
            <w:pPr>
              <w:pStyle w:val="12"/>
              <w:spacing w:line="300" w:lineRule="exact"/>
              <w:jc w:val="both"/>
              <w:rPr>
                <w:rFonts w:ascii="宋体" w:hAnsi="宋体" w:eastAsia="宋体" w:cs="MS Gothic"/>
                <w:sz w:val="18"/>
                <w:szCs w:val="18"/>
              </w:rPr>
            </w:pPr>
            <w:r>
              <w:rPr>
                <w:rFonts w:hint="eastAsia" w:ascii="宋体" w:hAnsi="宋体" w:eastAsia="宋体" w:cs="MS Gothic"/>
                <w:sz w:val="18"/>
                <w:szCs w:val="18"/>
              </w:rPr>
              <w:t>招新：每年10月百团大战</w:t>
            </w:r>
          </w:p>
          <w:p>
            <w:pPr>
              <w:pStyle w:val="12"/>
              <w:spacing w:line="300" w:lineRule="exact"/>
              <w:jc w:val="both"/>
              <w:rPr>
                <w:rFonts w:ascii="宋体" w:hAnsi="宋体" w:eastAsia="宋体" w:cs="MS Gothic"/>
                <w:sz w:val="18"/>
                <w:szCs w:val="18"/>
              </w:rPr>
            </w:pPr>
          </w:p>
          <w:p>
            <w:pPr>
              <w:pStyle w:val="12"/>
              <w:spacing w:line="300" w:lineRule="exact"/>
              <w:jc w:val="both"/>
              <w:rPr>
                <w:rFonts w:ascii="宋体" w:hAnsi="宋体" w:eastAsia="宋体" w:cs="MS Gothic"/>
                <w:sz w:val="18"/>
                <w:szCs w:val="18"/>
              </w:rPr>
            </w:pPr>
            <w:r>
              <w:rPr>
                <w:rFonts w:hint="eastAsia" w:ascii="宋体" w:hAnsi="宋体" w:eastAsia="宋体" w:cs="MS Gothic"/>
                <w:sz w:val="18"/>
                <w:szCs w:val="18"/>
              </w:rPr>
              <w:t>四六级模考：每年11月</w:t>
            </w:r>
          </w:p>
          <w:p>
            <w:pPr>
              <w:pStyle w:val="12"/>
              <w:spacing w:line="300" w:lineRule="exact"/>
              <w:jc w:val="both"/>
              <w:rPr>
                <w:rFonts w:ascii="宋体" w:hAnsi="宋体" w:eastAsia="宋体" w:cs="MS Gothic"/>
                <w:sz w:val="18"/>
                <w:szCs w:val="18"/>
              </w:rPr>
            </w:pPr>
          </w:p>
          <w:p>
            <w:pPr>
              <w:pStyle w:val="12"/>
              <w:spacing w:line="300" w:lineRule="exact"/>
              <w:jc w:val="both"/>
              <w:rPr>
                <w:rFonts w:ascii="宋体" w:hAnsi="宋体" w:eastAsia="宋体" w:cs="MS Gothic"/>
                <w:sz w:val="18"/>
                <w:szCs w:val="18"/>
              </w:rPr>
            </w:pPr>
            <w:r>
              <w:rPr>
                <w:rFonts w:hint="eastAsia" w:ascii="宋体" w:hAnsi="宋体" w:eastAsia="宋体" w:cs="MS Gothic"/>
                <w:sz w:val="18"/>
                <w:szCs w:val="18"/>
              </w:rPr>
              <w:t>英语角：每周五晚7点江安校区青春广场</w:t>
            </w:r>
          </w:p>
          <w:p>
            <w:pPr>
              <w:pStyle w:val="12"/>
              <w:spacing w:line="300" w:lineRule="exact"/>
              <w:jc w:val="both"/>
              <w:rPr>
                <w:rFonts w:ascii="宋体" w:hAnsi="宋体" w:eastAsia="宋体" w:cs="MS Gothic"/>
                <w:sz w:val="18"/>
                <w:szCs w:val="18"/>
              </w:rPr>
            </w:pPr>
          </w:p>
          <w:p>
            <w:pPr>
              <w:pStyle w:val="12"/>
              <w:spacing w:line="300" w:lineRule="exact"/>
              <w:jc w:val="both"/>
              <w:rPr>
                <w:rFonts w:ascii="宋体" w:hAnsi="宋体" w:eastAsia="宋体" w:cs="MS Gothic"/>
                <w:sz w:val="18"/>
                <w:szCs w:val="18"/>
              </w:rPr>
            </w:pPr>
            <w:r>
              <w:rPr>
                <w:rFonts w:hint="eastAsia" w:ascii="宋体" w:hAnsi="宋体" w:eastAsia="宋体" w:cs="MS Gothic"/>
                <w:sz w:val="18"/>
                <w:szCs w:val="18"/>
              </w:rPr>
              <w:t>晨读：周一至周五早上于固定教室</w:t>
            </w:r>
          </w:p>
          <w:p>
            <w:pPr>
              <w:pStyle w:val="12"/>
              <w:spacing w:line="300" w:lineRule="exact"/>
              <w:jc w:val="both"/>
              <w:rPr>
                <w:rFonts w:ascii="宋体" w:hAnsi="宋体" w:eastAsia="宋体" w:cs="MS Gothic"/>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Borders>
              <w:top w:val="single" w:color="auto" w:sz="4" w:space="0"/>
              <w:left w:val="single" w:color="auto" w:sz="4" w:space="0"/>
              <w:bottom w:val="single" w:color="auto" w:sz="4" w:space="0"/>
              <w:right w:val="single" w:color="auto" w:sz="4" w:space="0"/>
            </w:tcBorders>
            <w:vAlign w:val="center"/>
          </w:tcPr>
          <w:p>
            <w:pPr>
              <w:pStyle w:val="12"/>
              <w:spacing w:line="300" w:lineRule="exact"/>
              <w:jc w:val="center"/>
              <w:rPr>
                <w:rFonts w:ascii="宋体" w:hAnsi="宋体" w:eastAsia="宋体" w:cs="MS Gothic"/>
                <w:sz w:val="18"/>
                <w:szCs w:val="18"/>
              </w:rPr>
            </w:pPr>
            <w:r>
              <w:rPr>
                <w:rFonts w:hint="eastAsia" w:ascii="宋体" w:hAnsi="宋体" w:eastAsia="宋体" w:cs="MS Gothic"/>
                <w:sz w:val="18"/>
                <w:szCs w:val="18"/>
              </w:rPr>
              <w:t>四川大学模拟联合国团队</w:t>
            </w:r>
          </w:p>
        </w:tc>
        <w:tc>
          <w:tcPr>
            <w:tcW w:w="1559" w:type="dxa"/>
            <w:tcBorders>
              <w:top w:val="single" w:color="auto" w:sz="4" w:space="0"/>
              <w:left w:val="nil"/>
              <w:bottom w:val="single" w:color="auto" w:sz="4" w:space="0"/>
              <w:right w:val="single" w:color="auto" w:sz="4" w:space="0"/>
            </w:tcBorders>
            <w:vAlign w:val="center"/>
          </w:tcPr>
          <w:p>
            <w:pPr>
              <w:pStyle w:val="12"/>
              <w:spacing w:line="300" w:lineRule="exact"/>
              <w:jc w:val="center"/>
              <w:rPr>
                <w:rFonts w:ascii="宋体" w:hAnsi="宋体" w:eastAsia="宋体" w:cs="MS Gothic"/>
                <w:sz w:val="18"/>
                <w:szCs w:val="18"/>
              </w:rPr>
            </w:pPr>
            <w:r>
              <w:rPr>
                <w:rFonts w:hint="eastAsia" w:ascii="宋体" w:hAnsi="宋体" w:eastAsia="宋体" w:cs="MS Gothic"/>
                <w:sz w:val="18"/>
                <w:szCs w:val="18"/>
              </w:rPr>
              <w:t>川大模联</w:t>
            </w:r>
          </w:p>
          <w:p>
            <w:pPr>
              <w:pStyle w:val="12"/>
              <w:spacing w:line="300" w:lineRule="exact"/>
              <w:jc w:val="center"/>
              <w:rPr>
                <w:rFonts w:ascii="宋体" w:hAnsi="宋体" w:eastAsia="宋体" w:cs="MS Gothic"/>
                <w:sz w:val="18"/>
                <w:szCs w:val="18"/>
              </w:rPr>
            </w:pPr>
            <w:r>
              <w:rPr>
                <w:rFonts w:hint="eastAsia" w:ascii="宋体" w:hAnsi="宋体" w:eastAsia="宋体" w:cs="MS Gothic"/>
                <w:sz w:val="18"/>
                <w:szCs w:val="18"/>
              </w:rPr>
              <w:t>SCUMUN</w:t>
            </w:r>
          </w:p>
        </w:tc>
        <w:tc>
          <w:tcPr>
            <w:tcW w:w="2835" w:type="dxa"/>
            <w:tcBorders>
              <w:top w:val="single" w:color="auto" w:sz="4" w:space="0"/>
              <w:left w:val="nil"/>
              <w:bottom w:val="single" w:color="auto" w:sz="4" w:space="0"/>
              <w:right w:val="single" w:color="auto" w:sz="4" w:space="0"/>
            </w:tcBorders>
            <w:vAlign w:val="center"/>
          </w:tcPr>
          <w:p>
            <w:pPr>
              <w:pStyle w:val="12"/>
              <w:spacing w:line="300" w:lineRule="exact"/>
              <w:jc w:val="both"/>
              <w:rPr>
                <w:rFonts w:ascii="宋体" w:hAnsi="宋体" w:eastAsia="宋体" w:cs="MS Gothic"/>
                <w:sz w:val="18"/>
                <w:szCs w:val="18"/>
              </w:rPr>
            </w:pPr>
            <w:r>
              <w:rPr>
                <w:rFonts w:hint="eastAsia" w:ascii="宋体" w:hAnsi="宋体" w:eastAsia="宋体" w:cs="MS Gothic"/>
                <w:sz w:val="18"/>
                <w:szCs w:val="18"/>
              </w:rPr>
              <w:t>川大模联曾先后多次组织四川大学代表队参加全国模拟联合国大会、日韩论坛、亚太模拟联合国大会等大型国内、国际会议，青年学生们扮演不同国家或其他政治实体的外交代表，围绕国际上的热点问题模拟召开全英会议，校队多次取得优异成绩。进入校队需经过考核。</w:t>
            </w:r>
          </w:p>
        </w:tc>
        <w:tc>
          <w:tcPr>
            <w:tcW w:w="2631" w:type="dxa"/>
            <w:tcBorders>
              <w:top w:val="single" w:color="auto" w:sz="4" w:space="0"/>
              <w:left w:val="nil"/>
              <w:bottom w:val="single" w:color="auto" w:sz="4" w:space="0"/>
              <w:right w:val="single" w:color="auto" w:sz="4" w:space="0"/>
            </w:tcBorders>
            <w:vAlign w:val="center"/>
          </w:tcPr>
          <w:p>
            <w:pPr>
              <w:pStyle w:val="12"/>
              <w:spacing w:line="300" w:lineRule="exact"/>
              <w:jc w:val="both"/>
              <w:rPr>
                <w:rFonts w:ascii="宋体" w:hAnsi="宋体" w:eastAsia="宋体" w:cs="MS Gothic"/>
                <w:sz w:val="18"/>
                <w:szCs w:val="18"/>
              </w:rPr>
            </w:pPr>
            <w:r>
              <w:rPr>
                <w:rFonts w:hint="eastAsia" w:ascii="宋体" w:hAnsi="宋体" w:eastAsia="宋体" w:cs="MS Gothic"/>
                <w:sz w:val="18"/>
                <w:szCs w:val="18"/>
              </w:rPr>
              <w:t>校队成员招募：具体时间查看官方公众号通知</w:t>
            </w:r>
          </w:p>
          <w:p>
            <w:pPr>
              <w:pStyle w:val="12"/>
              <w:spacing w:line="300" w:lineRule="exact"/>
              <w:jc w:val="both"/>
              <w:rPr>
                <w:rFonts w:ascii="宋体" w:hAnsi="宋体" w:eastAsia="宋体" w:cs="MS Gothic"/>
                <w:sz w:val="18"/>
                <w:szCs w:val="18"/>
              </w:rPr>
            </w:pPr>
            <w:r>
              <w:rPr>
                <w:rFonts w:hint="eastAsia" w:ascii="宋体" w:hAnsi="宋体" w:eastAsia="宋体" w:cs="MS Gothic"/>
                <w:sz w:val="18"/>
                <w:szCs w:val="18"/>
              </w:rPr>
              <w:t>四川大学模拟联合国大会：每年5月</w:t>
            </w:r>
          </w:p>
          <w:p>
            <w:pPr>
              <w:pStyle w:val="12"/>
              <w:spacing w:line="300" w:lineRule="exact"/>
              <w:jc w:val="both"/>
              <w:rPr>
                <w:rFonts w:ascii="宋体" w:hAnsi="宋体" w:eastAsia="宋体" w:cs="MS Gothic"/>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Borders>
              <w:top w:val="single" w:color="auto" w:sz="4" w:space="0"/>
              <w:left w:val="single" w:color="auto" w:sz="4" w:space="0"/>
              <w:bottom w:val="single" w:color="auto" w:sz="4" w:space="0"/>
              <w:right w:val="single" w:color="auto" w:sz="4" w:space="0"/>
            </w:tcBorders>
            <w:vAlign w:val="center"/>
          </w:tcPr>
          <w:p>
            <w:pPr>
              <w:pStyle w:val="12"/>
              <w:spacing w:line="300" w:lineRule="exact"/>
              <w:jc w:val="center"/>
              <w:rPr>
                <w:rFonts w:ascii="宋体" w:hAnsi="宋体" w:eastAsia="宋体" w:cs="MS Gothic"/>
                <w:sz w:val="18"/>
                <w:szCs w:val="18"/>
              </w:rPr>
            </w:pPr>
            <w:r>
              <w:rPr>
                <w:rFonts w:hint="eastAsia" w:ascii="宋体" w:hAnsi="宋体" w:eastAsia="宋体" w:cs="MS Gothic"/>
                <w:sz w:val="18"/>
                <w:szCs w:val="18"/>
              </w:rPr>
              <w:t>四川大学英语辩论队</w:t>
            </w:r>
          </w:p>
        </w:tc>
        <w:tc>
          <w:tcPr>
            <w:tcW w:w="1559" w:type="dxa"/>
            <w:tcBorders>
              <w:top w:val="single" w:color="auto" w:sz="4" w:space="0"/>
              <w:left w:val="nil"/>
              <w:bottom w:val="single" w:color="auto" w:sz="4" w:space="0"/>
              <w:right w:val="single" w:color="auto" w:sz="4" w:space="0"/>
            </w:tcBorders>
            <w:vAlign w:val="center"/>
          </w:tcPr>
          <w:p>
            <w:pPr>
              <w:pStyle w:val="12"/>
              <w:spacing w:line="300" w:lineRule="exact"/>
              <w:jc w:val="center"/>
              <w:rPr>
                <w:rFonts w:ascii="宋体" w:hAnsi="宋体" w:eastAsia="宋体" w:cs="MS Gothic"/>
                <w:sz w:val="18"/>
                <w:szCs w:val="18"/>
              </w:rPr>
            </w:pPr>
            <w:r>
              <w:rPr>
                <w:rFonts w:hint="eastAsia" w:ascii="宋体" w:hAnsi="宋体" w:eastAsia="宋体" w:cs="MS Gothic"/>
                <w:sz w:val="18"/>
                <w:szCs w:val="18"/>
              </w:rPr>
              <w:t>川大英辩</w:t>
            </w:r>
          </w:p>
        </w:tc>
        <w:tc>
          <w:tcPr>
            <w:tcW w:w="2835" w:type="dxa"/>
            <w:tcBorders>
              <w:top w:val="single" w:color="auto" w:sz="4" w:space="0"/>
              <w:left w:val="nil"/>
              <w:bottom w:val="single" w:color="auto" w:sz="4" w:space="0"/>
              <w:right w:val="single" w:color="auto" w:sz="4" w:space="0"/>
            </w:tcBorders>
            <w:vAlign w:val="center"/>
          </w:tcPr>
          <w:p>
            <w:pPr>
              <w:pStyle w:val="12"/>
              <w:spacing w:line="300" w:lineRule="exact"/>
              <w:jc w:val="both"/>
              <w:rPr>
                <w:rFonts w:ascii="宋体" w:hAnsi="宋体" w:eastAsia="宋体" w:cs="MS Gothic"/>
                <w:sz w:val="18"/>
                <w:szCs w:val="18"/>
              </w:rPr>
            </w:pPr>
            <w:r>
              <w:rPr>
                <w:rFonts w:hint="eastAsia" w:ascii="宋体" w:hAnsi="宋体" w:eastAsia="宋体" w:cs="MS Gothic"/>
                <w:sz w:val="18"/>
                <w:szCs w:val="18"/>
              </w:rPr>
              <w:t>川大英辩队为四川大学培训和组织参加英语辩论赛的官方社团，培训模式为英国议会制辩论（BP）。该社团曾获得第十七届外研社杯大学生英语辩论赛全国总决赛冠军、2015年世界大学生英文辩论锦标赛最佳辩手（非母语组）等多项荣誉。校队成员中优秀者可参加“外研社·国才杯”全国英语辩论大赛等国家级及更高水平赛事。进入校队需经过考核。</w:t>
            </w:r>
          </w:p>
        </w:tc>
        <w:tc>
          <w:tcPr>
            <w:tcW w:w="2631" w:type="dxa"/>
            <w:tcBorders>
              <w:top w:val="single" w:color="auto" w:sz="4" w:space="0"/>
              <w:left w:val="nil"/>
              <w:bottom w:val="single" w:color="auto" w:sz="4" w:space="0"/>
              <w:right w:val="single" w:color="auto" w:sz="4" w:space="0"/>
            </w:tcBorders>
            <w:vAlign w:val="center"/>
          </w:tcPr>
          <w:p>
            <w:pPr>
              <w:pStyle w:val="12"/>
              <w:spacing w:line="300" w:lineRule="exact"/>
              <w:jc w:val="both"/>
              <w:rPr>
                <w:rFonts w:ascii="宋体" w:hAnsi="宋体" w:eastAsia="宋体" w:cs="MS Gothic"/>
                <w:sz w:val="18"/>
                <w:szCs w:val="18"/>
              </w:rPr>
            </w:pPr>
            <w:r>
              <w:rPr>
                <w:rFonts w:hint="eastAsia" w:ascii="宋体" w:hAnsi="宋体" w:eastAsia="宋体" w:cs="MS Gothic"/>
                <w:sz w:val="18"/>
                <w:szCs w:val="18"/>
              </w:rPr>
              <w:t>招新：每年10月</w:t>
            </w:r>
          </w:p>
          <w:p>
            <w:pPr>
              <w:pStyle w:val="12"/>
              <w:spacing w:line="300" w:lineRule="exact"/>
              <w:jc w:val="both"/>
              <w:rPr>
                <w:rFonts w:ascii="宋体" w:hAnsi="宋体" w:eastAsia="宋体" w:cs="MS Gothic"/>
                <w:sz w:val="18"/>
                <w:szCs w:val="18"/>
              </w:rPr>
            </w:pPr>
            <w:r>
              <w:rPr>
                <w:rFonts w:hint="eastAsia" w:ascii="宋体" w:hAnsi="宋体" w:eastAsia="宋体" w:cs="MS Gothic"/>
                <w:sz w:val="18"/>
                <w:szCs w:val="18"/>
              </w:rPr>
              <w:t>（具体时间可关注公众号通知）</w:t>
            </w:r>
          </w:p>
          <w:p>
            <w:pPr>
              <w:pStyle w:val="12"/>
              <w:spacing w:line="300" w:lineRule="exact"/>
              <w:jc w:val="both"/>
              <w:rPr>
                <w:rFonts w:ascii="宋体" w:hAnsi="宋体" w:eastAsia="宋体" w:cs="MS Gothic"/>
                <w:sz w:val="18"/>
                <w:szCs w:val="18"/>
              </w:rPr>
            </w:pPr>
            <w:r>
              <w:rPr>
                <w:rFonts w:hint="eastAsia" w:ascii="宋体" w:hAnsi="宋体" w:eastAsia="宋体" w:cs="MS Gothic"/>
                <w:sz w:val="18"/>
                <w:szCs w:val="18"/>
              </w:rPr>
              <w:t>“外研社·国才杯”全国大学生英语辩论赛：见上表2-2“大学英语国家级、省级及川大校内比赛”</w:t>
            </w:r>
          </w:p>
          <w:p>
            <w:pPr>
              <w:pStyle w:val="12"/>
              <w:keepNext/>
              <w:spacing w:line="300" w:lineRule="exact"/>
              <w:jc w:val="both"/>
              <w:rPr>
                <w:rFonts w:ascii="宋体" w:hAnsi="宋体" w:eastAsia="宋体" w:cs="MS Gothic"/>
                <w:sz w:val="18"/>
                <w:szCs w:val="18"/>
              </w:rPr>
            </w:pPr>
          </w:p>
        </w:tc>
      </w:tr>
    </w:tbl>
    <w:p>
      <w:pPr>
        <w:pStyle w:val="9"/>
        <w:jc w:val="center"/>
        <w:rPr>
          <w:rFonts w:ascii="宋体" w:hAnsi="宋体" w:eastAsia="宋体"/>
          <w:sz w:val="18"/>
          <w:szCs w:val="18"/>
        </w:rPr>
      </w:pPr>
      <w:r>
        <w:rPr>
          <w:rFonts w:hint="eastAsia" w:ascii="宋体" w:hAnsi="宋体" w:eastAsia="宋体"/>
          <w:sz w:val="18"/>
          <w:szCs w:val="18"/>
        </w:rPr>
        <w:t>表2-</w:t>
      </w:r>
      <w:r>
        <w:rPr>
          <w:rFonts w:ascii="宋体" w:hAnsi="宋体" w:eastAsia="宋体"/>
          <w:sz w:val="18"/>
          <w:szCs w:val="18"/>
        </w:rPr>
        <w:t xml:space="preserve">3 </w:t>
      </w:r>
      <w:r>
        <w:rPr>
          <w:rFonts w:hint="eastAsia" w:ascii="宋体" w:hAnsi="宋体" w:eastAsia="宋体"/>
          <w:sz w:val="18"/>
          <w:szCs w:val="18"/>
        </w:rPr>
        <w:t>四川大学英语类社团</w:t>
      </w:r>
    </w:p>
    <w:p>
      <w:pPr>
        <w:pStyle w:val="3"/>
      </w:pPr>
      <w:bookmarkStart w:id="113" w:name="_Toc75364240"/>
      <w:bookmarkStart w:id="114" w:name="_Toc67338121"/>
      <w:bookmarkStart w:id="115" w:name="_Toc3055"/>
      <w:bookmarkStart w:id="116" w:name="_Toc14611"/>
      <w:r>
        <w:rPr>
          <w:rFonts w:hint="eastAsia"/>
        </w:rPr>
        <w:t>二、</w:t>
      </w:r>
      <w:r>
        <w:t>日常英语学习</w:t>
      </w:r>
      <w:bookmarkEnd w:id="113"/>
      <w:bookmarkEnd w:id="114"/>
      <w:bookmarkEnd w:id="115"/>
      <w:bookmarkEnd w:id="116"/>
    </w:p>
    <w:p>
      <w:pPr>
        <w:pStyle w:val="4"/>
      </w:pPr>
      <w:bookmarkStart w:id="117" w:name="_Toc686"/>
      <w:bookmarkStart w:id="118" w:name="_Toc67338122"/>
      <w:bookmarkStart w:id="119" w:name="_Toc75364241"/>
      <w:bookmarkStart w:id="120" w:name="_Toc27518"/>
      <w:r>
        <w:rPr>
          <w:rFonts w:hint="eastAsia"/>
        </w:rPr>
        <w:t>（一）听力训练</w:t>
      </w:r>
      <w:bookmarkEnd w:id="117"/>
      <w:bookmarkEnd w:id="118"/>
      <w:bookmarkEnd w:id="119"/>
      <w:bookmarkEnd w:id="120"/>
      <w:r>
        <w:t xml:space="preserve"> </w:t>
      </w:r>
    </w:p>
    <w:p>
      <w:pPr>
        <w:pStyle w:val="12"/>
        <w:ind w:firstLine="480" w:firstLineChars="200"/>
        <w:rPr>
          <w:rFonts w:ascii="宋体" w:hAnsi="宋体" w:eastAsia="宋体" w:cs="MS Gothic"/>
          <w:szCs w:val="24"/>
        </w:rPr>
      </w:pPr>
      <w:r>
        <w:rPr>
          <w:rFonts w:hint="eastAsia" w:ascii="宋体" w:hAnsi="宋体" w:eastAsia="宋体" w:cs="MS Gothic"/>
          <w:szCs w:val="24"/>
        </w:rPr>
        <w:t>听力是英语</w:t>
      </w:r>
      <w:r>
        <w:rPr>
          <w:rFonts w:hint="eastAsia" w:ascii="宋体" w:hAnsi="宋体" w:eastAsia="宋体" w:cs="Microsoft JhengHei"/>
          <w:szCs w:val="24"/>
        </w:rPr>
        <w:t>考试中的重要内容，听力训练重在对语感、语调、语音的敏感度。听力训练非一日之功，如果只为了应试而突击练习，不在平日下功夫，听力水平是很难在短时间内突飞猛进的。目前主流口音包括英音和美音，可以结合自己想要模仿的口音选择不同的听力材料，如偏</w:t>
      </w:r>
      <w:r>
        <w:rPr>
          <w:rFonts w:hint="eastAsia" w:ascii="宋体" w:hAnsi="宋体" w:eastAsia="宋体" w:cs="Microsoft JhengHei"/>
          <w:b/>
          <w:bCs/>
          <w:szCs w:val="24"/>
        </w:rPr>
        <w:t>美音</w:t>
      </w:r>
      <w:r>
        <w:rPr>
          <w:rFonts w:hint="eastAsia" w:ascii="宋体" w:hAnsi="宋体" w:eastAsia="宋体" w:cs="Microsoft JhengHei"/>
          <w:szCs w:val="24"/>
        </w:rPr>
        <w:t>的可以听</w:t>
      </w:r>
      <w:r>
        <w:rPr>
          <w:rFonts w:ascii="宋体" w:hAnsi="宋体" w:eastAsia="宋体" w:cs="Courier New"/>
          <w:b/>
          <w:bCs/>
          <w:szCs w:val="24"/>
        </w:rPr>
        <w:t>VOA</w:t>
      </w:r>
      <w:r>
        <w:rPr>
          <w:rFonts w:hint="eastAsia" w:ascii="宋体" w:hAnsi="宋体" w:eastAsia="宋体" w:cs="Courier New"/>
          <w:szCs w:val="24"/>
        </w:rPr>
        <w:t>（</w:t>
      </w:r>
      <w:r>
        <w:rPr>
          <w:rFonts w:hint="eastAsia" w:ascii="宋体" w:hAnsi="宋体" w:eastAsia="宋体" w:cs="MS Gothic"/>
          <w:szCs w:val="24"/>
        </w:rPr>
        <w:t>美国之音</w:t>
      </w:r>
      <w:r>
        <w:rPr>
          <w:rFonts w:ascii="宋体" w:hAnsi="宋体" w:eastAsia="宋体" w:cs="Courier New"/>
          <w:szCs w:val="24"/>
        </w:rPr>
        <w:t>)系列频道</w:t>
      </w:r>
      <w:r>
        <w:rPr>
          <w:rFonts w:hint="eastAsia" w:ascii="宋体" w:hAnsi="宋体" w:eastAsia="宋体" w:cs="MS Gothic"/>
          <w:szCs w:val="24"/>
        </w:rPr>
        <w:t>，偏</w:t>
      </w:r>
      <w:r>
        <w:rPr>
          <w:rFonts w:hint="eastAsia" w:ascii="宋体" w:hAnsi="宋体" w:eastAsia="宋体" w:cs="MS Gothic"/>
          <w:b/>
          <w:bCs/>
          <w:szCs w:val="24"/>
        </w:rPr>
        <w:t>英音</w:t>
      </w:r>
      <w:r>
        <w:rPr>
          <w:rFonts w:hint="eastAsia" w:ascii="宋体" w:hAnsi="宋体" w:eastAsia="宋体" w:cs="MS Gothic"/>
          <w:szCs w:val="24"/>
        </w:rPr>
        <w:t>的可以听</w:t>
      </w:r>
      <w:r>
        <w:rPr>
          <w:rFonts w:ascii="宋体" w:hAnsi="宋体" w:eastAsia="宋体" w:cs="Courier New"/>
          <w:b/>
          <w:bCs/>
          <w:szCs w:val="24"/>
        </w:rPr>
        <w:t>BBC</w:t>
      </w:r>
      <w:r>
        <w:rPr>
          <w:rFonts w:hint="eastAsia" w:ascii="宋体" w:hAnsi="宋体" w:eastAsia="宋体" w:cs="Courier New"/>
          <w:szCs w:val="24"/>
        </w:rPr>
        <w:t>（</w:t>
      </w:r>
      <w:r>
        <w:rPr>
          <w:rFonts w:hint="eastAsia" w:ascii="宋体" w:hAnsi="宋体" w:eastAsia="宋体" w:cs="MS Gothic"/>
          <w:szCs w:val="24"/>
        </w:rPr>
        <w:t>英国广播公司</w:t>
      </w:r>
      <w:r>
        <w:rPr>
          <w:rFonts w:ascii="宋体" w:hAnsi="宋体" w:eastAsia="宋体" w:cs="Courier New"/>
          <w:szCs w:val="24"/>
        </w:rPr>
        <w:t>)相关节目</w:t>
      </w:r>
      <w:r>
        <w:rPr>
          <w:rFonts w:hint="eastAsia" w:ascii="宋体" w:hAnsi="宋体" w:eastAsia="宋体" w:cs="MS Gothic"/>
          <w:szCs w:val="24"/>
        </w:rPr>
        <w:t>。</w:t>
      </w:r>
    </w:p>
    <w:p>
      <w:pPr>
        <w:pStyle w:val="12"/>
        <w:ind w:firstLine="480" w:firstLineChars="200"/>
        <w:rPr>
          <w:rFonts w:ascii="宋体" w:hAnsi="宋体" w:eastAsia="宋体" w:cs="Microsoft JhengHei"/>
          <w:szCs w:val="24"/>
        </w:rPr>
      </w:pPr>
      <w:r>
        <w:rPr>
          <w:rFonts w:hint="eastAsia" w:ascii="宋体" w:hAnsi="宋体" w:eastAsia="宋体" w:cs="MS Gothic"/>
          <w:szCs w:val="24"/>
        </w:rPr>
        <w:t>锻炼听力的方式主要分为</w:t>
      </w:r>
      <w:r>
        <w:rPr>
          <w:rFonts w:hint="eastAsia" w:ascii="宋体" w:hAnsi="宋体" w:eastAsia="宋体" w:cs="MS Gothic"/>
          <w:b/>
          <w:bCs/>
          <w:szCs w:val="24"/>
        </w:rPr>
        <w:t>精听</w:t>
      </w:r>
      <w:r>
        <w:rPr>
          <w:rFonts w:hint="eastAsia" w:ascii="宋体" w:hAnsi="宋体" w:eastAsia="宋体" w:cs="MS Gothic"/>
          <w:szCs w:val="24"/>
        </w:rPr>
        <w:t>与</w:t>
      </w:r>
      <w:r>
        <w:rPr>
          <w:rFonts w:hint="eastAsia" w:ascii="宋体" w:hAnsi="宋体" w:eastAsia="宋体" w:cs="MS Gothic"/>
          <w:b/>
          <w:bCs/>
          <w:szCs w:val="24"/>
        </w:rPr>
        <w:t>泛听</w:t>
      </w:r>
      <w:r>
        <w:rPr>
          <w:rFonts w:hint="eastAsia" w:ascii="宋体" w:hAnsi="宋体" w:eastAsia="宋体" w:cs="MS Gothic"/>
          <w:szCs w:val="24"/>
        </w:rPr>
        <w:t>，其中前者是短时间内显著提升听力水平的主要手段。可以根据自己目前的词汇水平与备考要求选择合适的材料。部分听力</w:t>
      </w:r>
      <w:r>
        <w:rPr>
          <w:rFonts w:ascii="宋体" w:hAnsi="宋体" w:eastAsia="宋体" w:cs="MS Gothic"/>
          <w:szCs w:val="24"/>
        </w:rPr>
        <w:t>APP会提示本篇材料对应的词汇量要求，可以作为选段参考。除此之外，备考</w:t>
      </w:r>
      <w:r>
        <w:rPr>
          <w:rFonts w:hint="eastAsia" w:ascii="宋体" w:hAnsi="宋体" w:eastAsia="宋体" w:cs="MS Gothic"/>
          <w:szCs w:val="24"/>
        </w:rPr>
        <w:t>四六级、雅思或者托福的同学还可以使用自己做过的</w:t>
      </w:r>
      <w:r>
        <w:rPr>
          <w:rFonts w:hint="eastAsia" w:ascii="宋体" w:hAnsi="宋体" w:eastAsia="宋体" w:cs="MS Gothic"/>
          <w:b/>
          <w:bCs/>
          <w:szCs w:val="24"/>
        </w:rPr>
        <w:t>真题进行复听</w:t>
      </w:r>
      <w:r>
        <w:rPr>
          <w:rFonts w:hint="eastAsia" w:ascii="宋体" w:hAnsi="宋体" w:eastAsia="宋体" w:cs="MS Gothic"/>
          <w:szCs w:val="24"/>
        </w:rPr>
        <w:t>回放，熟悉考试的语速与结构。</w:t>
      </w:r>
      <w:r>
        <w:rPr>
          <w:rFonts w:hint="eastAsia" w:ascii="宋体" w:hAnsi="宋体" w:eastAsia="宋体" w:cs="Microsoft JhengHei"/>
          <w:szCs w:val="24"/>
        </w:rPr>
        <w:t>每日可选择一则新闻进行精听。精听是指以句子为单位，边听边记录听到的内容；如有未听清的，可返回再听，直到将一篇文章听写完毕；最后找原文来核对，查看自己到底是哪些词没有听出，是</w:t>
      </w:r>
      <w:r>
        <w:rPr>
          <w:rFonts w:hint="eastAsia" w:ascii="宋体" w:hAnsi="宋体" w:eastAsia="宋体" w:cs="Microsoft JhengHei"/>
          <w:b/>
          <w:bCs/>
          <w:szCs w:val="24"/>
        </w:rPr>
        <w:t>词汇储备</w:t>
      </w:r>
      <w:r>
        <w:rPr>
          <w:rFonts w:hint="eastAsia" w:ascii="宋体" w:hAnsi="宋体" w:eastAsia="宋体" w:cs="Microsoft JhengHei"/>
          <w:szCs w:val="24"/>
        </w:rPr>
        <w:t>问题，还是因对</w:t>
      </w:r>
      <w:r>
        <w:rPr>
          <w:rFonts w:hint="eastAsia" w:ascii="宋体" w:hAnsi="宋体" w:eastAsia="宋体" w:cs="Microsoft JhengHei"/>
          <w:b/>
          <w:bCs/>
          <w:szCs w:val="24"/>
        </w:rPr>
        <w:t>发音不敏感</w:t>
      </w:r>
      <w:r>
        <w:rPr>
          <w:rFonts w:hint="eastAsia" w:ascii="宋体" w:hAnsi="宋体" w:eastAsia="宋体" w:cs="Microsoft JhengHei"/>
          <w:szCs w:val="24"/>
        </w:rPr>
        <w:t>而未听出自己背过的单词（这一点可以通过平日使用背单词</w:t>
      </w:r>
      <w:r>
        <w:rPr>
          <w:rFonts w:ascii="宋体" w:hAnsi="宋体" w:eastAsia="宋体" w:cs="Microsoft JhengHei"/>
          <w:szCs w:val="24"/>
        </w:rPr>
        <w:t>APP的自动发音功能来改善）；是否有</w:t>
      </w:r>
      <w:r>
        <w:rPr>
          <w:rFonts w:ascii="宋体" w:hAnsi="宋体" w:eastAsia="宋体" w:cs="Microsoft JhengHei"/>
          <w:b/>
          <w:bCs/>
          <w:szCs w:val="24"/>
        </w:rPr>
        <w:t>拼写错误</w:t>
      </w:r>
      <w:r>
        <w:rPr>
          <w:rFonts w:ascii="宋体" w:hAnsi="宋体" w:eastAsia="宋体" w:cs="Microsoft JhengHei"/>
          <w:szCs w:val="24"/>
        </w:rPr>
        <w:t>，或者在</w:t>
      </w:r>
      <w:r>
        <w:rPr>
          <w:rFonts w:ascii="宋体" w:hAnsi="宋体" w:eastAsia="宋体" w:cs="Microsoft JhengHei"/>
          <w:b/>
          <w:bCs/>
          <w:szCs w:val="24"/>
        </w:rPr>
        <w:t>断句</w:t>
      </w:r>
      <w:r>
        <w:rPr>
          <w:rFonts w:ascii="宋体" w:hAnsi="宋体" w:eastAsia="宋体" w:cs="Microsoft JhengHei"/>
          <w:szCs w:val="24"/>
        </w:rPr>
        <w:t>方面是否有问题。</w:t>
      </w:r>
      <w:r>
        <w:rPr>
          <w:rFonts w:hint="eastAsia" w:ascii="宋体" w:hAnsi="宋体" w:eastAsia="宋体" w:cs="Microsoft JhengHei"/>
          <w:szCs w:val="24"/>
        </w:rPr>
        <w:t>拼写反映出的是单词量和基本功，断句反映出的是语法水平和语感。每日练习，时常复盘，必有收获。</w:t>
      </w:r>
    </w:p>
    <w:p>
      <w:pPr>
        <w:pStyle w:val="12"/>
        <w:ind w:firstLine="480" w:firstLineChars="200"/>
        <w:rPr>
          <w:rFonts w:ascii="宋体" w:hAnsi="宋体" w:eastAsia="宋体" w:cs="Microsoft JhengHei"/>
          <w:szCs w:val="24"/>
        </w:rPr>
      </w:pPr>
      <w:r>
        <w:rPr>
          <w:rFonts w:hint="eastAsia" w:ascii="宋体" w:hAnsi="宋体" w:eastAsia="宋体" w:cs="Microsoft JhengHei"/>
          <w:szCs w:val="24"/>
        </w:rPr>
        <w:t>在闲暇时间，吃饭时、往返于寝室与教学楼之间时、晨起后的洗漱时、甚至晚上睡觉前，都可以通过泛听的方式来“磨耳朵”。这时材料的选取可以以</w:t>
      </w:r>
      <w:r>
        <w:rPr>
          <w:rFonts w:hint="eastAsia" w:ascii="宋体" w:hAnsi="宋体" w:eastAsia="宋体" w:cs="Microsoft JhengHei"/>
          <w:b/>
          <w:bCs/>
          <w:szCs w:val="24"/>
        </w:rPr>
        <w:t>兴趣导向</w:t>
      </w:r>
      <w:r>
        <w:rPr>
          <w:rFonts w:hint="eastAsia" w:ascii="宋体" w:hAnsi="宋体" w:eastAsia="宋体" w:cs="Microsoft JhengHei"/>
          <w:szCs w:val="24"/>
        </w:rPr>
        <w:t>为主，如</w:t>
      </w:r>
      <w:r>
        <w:rPr>
          <w:rFonts w:ascii="宋体" w:hAnsi="宋体" w:eastAsia="宋体" w:cs="Microsoft JhengHei"/>
          <w:b/>
          <w:bCs/>
          <w:szCs w:val="24"/>
        </w:rPr>
        <w:t>NPR</w:t>
      </w:r>
      <w:r>
        <w:rPr>
          <w:rFonts w:hint="eastAsia" w:ascii="宋体" w:hAnsi="宋体" w:eastAsia="宋体" w:cs="Microsoft JhengHei"/>
          <w:szCs w:val="24"/>
        </w:rPr>
        <w:t>（美国国家公共电台）自己感兴趣领域的一档节目、自己喜爱的美剧节选、名人演讲等都是不错的选择。泛听不必像精听一样逐字逐句地对照订正，但可以尝试跟读听到的内容，模仿发音，长时间浸润在英语环境中，口语表达能力也会得到潜移默化的改善。</w:t>
      </w:r>
    </w:p>
    <w:p>
      <w:pPr>
        <w:pStyle w:val="5"/>
        <w:rPr>
          <w:rFonts w:cs="Courier New"/>
        </w:rPr>
      </w:pPr>
      <w:bookmarkStart w:id="121" w:name="_Toc15336"/>
      <w:bookmarkStart w:id="122" w:name="_Toc8221"/>
      <w:r>
        <w:t>1.</w:t>
      </w:r>
      <w:r>
        <w:rPr>
          <w:rFonts w:hint="eastAsia" w:cs="MS Gothic"/>
        </w:rPr>
        <w:t>推荐</w:t>
      </w:r>
      <w:r>
        <w:rPr>
          <w:rFonts w:hint="eastAsia" w:cs="Microsoft JhengHei"/>
        </w:rPr>
        <w:t>软件</w:t>
      </w:r>
      <w:bookmarkEnd w:id="121"/>
      <w:bookmarkEnd w:id="122"/>
    </w:p>
    <w:p>
      <w:pPr>
        <w:pStyle w:val="12"/>
        <w:ind w:firstLine="480" w:firstLineChars="200"/>
        <w:rPr>
          <w:rFonts w:ascii="宋体" w:hAnsi="宋体" w:eastAsia="宋体" w:cs="Courier New"/>
          <w:szCs w:val="24"/>
        </w:rPr>
      </w:pPr>
      <w:r>
        <w:rPr>
          <w:rFonts w:hint="eastAsia" w:ascii="宋体" w:hAnsi="宋体" w:eastAsia="宋体" w:cs="Cambria Math"/>
          <w:szCs w:val="24"/>
        </w:rPr>
        <w:t>（</w:t>
      </w:r>
      <w:r>
        <w:rPr>
          <w:rFonts w:ascii="宋体" w:hAnsi="宋体" w:eastAsia="宋体" w:cs="Cambria Math"/>
          <w:szCs w:val="24"/>
        </w:rPr>
        <w:t>1）</w:t>
      </w:r>
      <w:r>
        <w:rPr>
          <w:rFonts w:ascii="宋体" w:hAnsi="宋体" w:eastAsia="宋体" w:cs="Courier New"/>
          <w:szCs w:val="24"/>
        </w:rPr>
        <w:t>VOA Standard English (如认为难度较大，可以选择VOA Special English)</w:t>
      </w:r>
      <w:r>
        <w:rPr>
          <w:rFonts w:hint="eastAsia" w:ascii="宋体" w:hAnsi="宋体" w:eastAsia="宋体" w:cs="MS Gothic"/>
          <w:szCs w:val="24"/>
        </w:rPr>
        <w:t>：可以逐字逐句反复听，有中英文</w:t>
      </w:r>
      <w:r>
        <w:rPr>
          <w:rFonts w:hint="eastAsia" w:ascii="宋体" w:hAnsi="宋体" w:eastAsia="宋体" w:cs="Microsoft JhengHei"/>
          <w:szCs w:val="24"/>
        </w:rPr>
        <w:t>对照，可以跟读；篇幅较短，利用碎片时间即可听完一篇。</w:t>
      </w:r>
    </w:p>
    <w:p>
      <w:pPr>
        <w:pStyle w:val="12"/>
        <w:ind w:firstLine="480" w:firstLineChars="200"/>
        <w:rPr>
          <w:rFonts w:ascii="宋体" w:hAnsi="宋体" w:eastAsia="宋体" w:cs="Courier New"/>
          <w:szCs w:val="24"/>
        </w:rPr>
      </w:pPr>
      <w:r>
        <w:rPr>
          <w:rFonts w:hint="eastAsia" w:ascii="宋体" w:hAnsi="宋体" w:eastAsia="宋体" w:cs="Cambria Math"/>
          <w:szCs w:val="24"/>
        </w:rPr>
        <w:t>（</w:t>
      </w:r>
      <w:r>
        <w:rPr>
          <w:rFonts w:ascii="宋体" w:hAnsi="宋体" w:eastAsia="宋体" w:cs="Cambria Math"/>
          <w:szCs w:val="24"/>
        </w:rPr>
        <w:t>2）</w:t>
      </w:r>
      <w:r>
        <w:rPr>
          <w:rFonts w:ascii="宋体" w:hAnsi="宋体" w:eastAsia="宋体" w:cs="Courier New"/>
          <w:szCs w:val="24"/>
        </w:rPr>
        <w:t>TED</w:t>
      </w:r>
      <w:r>
        <w:rPr>
          <w:rFonts w:hint="eastAsia" w:ascii="宋体" w:hAnsi="宋体" w:eastAsia="宋体" w:cs="MS Gothic"/>
          <w:szCs w:val="24"/>
        </w:rPr>
        <w:t>：</w:t>
      </w:r>
      <w:r>
        <w:rPr>
          <w:rFonts w:hint="eastAsia" w:ascii="宋体" w:hAnsi="宋体" w:eastAsia="宋体" w:cs="Microsoft JhengHei"/>
          <w:szCs w:val="24"/>
        </w:rPr>
        <w:t>专题丰富，可以根据自己的专业选择感兴趣的演讲，拓展知识的疆域；比起日常口语，演讲语句经过精心雕琢，其句子的运用非常有借鉴意义，专业名词多，有助于加深对本专业前沿知识的理解。</w:t>
      </w:r>
    </w:p>
    <w:p>
      <w:pPr>
        <w:pStyle w:val="12"/>
        <w:ind w:firstLine="480" w:firstLineChars="200"/>
        <w:rPr>
          <w:rFonts w:ascii="宋体" w:hAnsi="宋体" w:eastAsia="宋体" w:cs="MS Gothic"/>
          <w:szCs w:val="24"/>
        </w:rPr>
      </w:pPr>
      <w:r>
        <w:rPr>
          <w:rFonts w:hint="eastAsia" w:ascii="宋体" w:hAnsi="宋体" w:eastAsia="宋体" w:cs="Cambria Math"/>
          <w:szCs w:val="24"/>
        </w:rPr>
        <w:t>（</w:t>
      </w:r>
      <w:r>
        <w:rPr>
          <w:rFonts w:ascii="宋体" w:hAnsi="宋体" w:eastAsia="宋体" w:cs="Cambria Math"/>
          <w:szCs w:val="24"/>
        </w:rPr>
        <w:t>3）</w:t>
      </w:r>
      <w:r>
        <w:rPr>
          <w:rFonts w:hint="eastAsia" w:ascii="宋体" w:hAnsi="宋体" w:eastAsia="宋体" w:cs="MS Gothic"/>
          <w:szCs w:val="24"/>
        </w:rPr>
        <w:t>每日英</w:t>
      </w:r>
      <w:r>
        <w:rPr>
          <w:rFonts w:hint="eastAsia" w:ascii="宋体" w:hAnsi="宋体" w:eastAsia="宋体" w:cs="Microsoft JhengHei"/>
          <w:szCs w:val="24"/>
        </w:rPr>
        <w:t>语听力：可以针对各种考试进行听力训练；有调速功能，避免</w:t>
      </w:r>
      <w:r>
        <w:rPr>
          <w:rFonts w:hint="eastAsia" w:ascii="宋体" w:hAnsi="宋体" w:eastAsia="宋体" w:cs="Courier New"/>
          <w:szCs w:val="24"/>
        </w:rPr>
        <w:t>“</w:t>
      </w:r>
      <w:r>
        <w:rPr>
          <w:rFonts w:hint="eastAsia" w:ascii="宋体" w:hAnsi="宋体" w:eastAsia="宋体" w:cs="MS Gothic"/>
          <w:szCs w:val="24"/>
        </w:rPr>
        <w:t>快的太快、慢的太慢</w:t>
      </w:r>
      <w:r>
        <w:rPr>
          <w:rFonts w:hint="eastAsia" w:ascii="宋体" w:hAnsi="宋体" w:eastAsia="宋体" w:cs="Courier New"/>
          <w:szCs w:val="24"/>
        </w:rPr>
        <w:t>”</w:t>
      </w:r>
      <w:r>
        <w:rPr>
          <w:rFonts w:hint="eastAsia" w:ascii="宋体" w:hAnsi="宋体" w:eastAsia="宋体" w:cs="MS Gothic"/>
          <w:szCs w:val="24"/>
        </w:rPr>
        <w:t>。</w:t>
      </w:r>
    </w:p>
    <w:p>
      <w:pPr>
        <w:pStyle w:val="12"/>
        <w:ind w:firstLine="480" w:firstLineChars="200"/>
        <w:rPr>
          <w:rFonts w:ascii="宋体" w:hAnsi="宋体" w:eastAsia="宋体" w:cs="Courier New"/>
          <w:szCs w:val="24"/>
        </w:rPr>
      </w:pPr>
      <w:r>
        <w:rPr>
          <w:rFonts w:hint="eastAsia" w:ascii="宋体" w:hAnsi="宋体" w:eastAsia="宋体" w:cs="Cambria Math"/>
          <w:szCs w:val="24"/>
        </w:rPr>
        <w:t>（</w:t>
      </w:r>
      <w:r>
        <w:rPr>
          <w:rFonts w:ascii="宋体" w:hAnsi="宋体" w:eastAsia="宋体" w:cs="Cambria Math"/>
          <w:szCs w:val="24"/>
        </w:rPr>
        <w:t>4）</w:t>
      </w:r>
      <w:r>
        <w:rPr>
          <w:rFonts w:ascii="宋体" w:hAnsi="宋体" w:eastAsia="宋体" w:cs="MS Gothic"/>
          <w:szCs w:val="24"/>
        </w:rPr>
        <w:t>NPR One：内容涉及文化、访谈、教育等多个领域，语速稍快于VOA,新闻稿句式老道，主持人口音清晰标准，听力文本可以在另一个APP-NPR News中找到全文。</w:t>
      </w:r>
    </w:p>
    <w:p>
      <w:pPr>
        <w:pStyle w:val="12"/>
        <w:ind w:firstLine="480" w:firstLineChars="200"/>
        <w:rPr>
          <w:rFonts w:ascii="宋体" w:hAnsi="宋体" w:eastAsia="宋体" w:cs="Microsoft JhengHei"/>
          <w:szCs w:val="24"/>
        </w:rPr>
      </w:pPr>
      <w:r>
        <w:rPr>
          <w:rFonts w:hint="eastAsia" w:ascii="宋体" w:hAnsi="宋体" w:eastAsia="宋体" w:cs="MS Gothic"/>
          <w:szCs w:val="24"/>
        </w:rPr>
        <w:t>特</w:t>
      </w:r>
      <w:r>
        <w:rPr>
          <w:rFonts w:hint="eastAsia" w:ascii="宋体" w:hAnsi="宋体" w:eastAsia="宋体" w:cs="Microsoft JhengHei"/>
          <w:szCs w:val="24"/>
        </w:rPr>
        <w:t>别提醒：选择</w:t>
      </w:r>
      <w:r>
        <w:rPr>
          <w:rFonts w:ascii="宋体" w:hAnsi="宋体" w:eastAsia="宋体" w:cs="Courier New"/>
          <w:b/>
          <w:bCs/>
          <w:szCs w:val="24"/>
        </w:rPr>
        <w:t>1</w:t>
      </w:r>
      <w:r>
        <w:rPr>
          <w:rFonts w:hint="eastAsia" w:ascii="宋体" w:hAnsi="宋体" w:eastAsia="宋体" w:cs="MS Gothic"/>
          <w:b/>
          <w:bCs/>
          <w:szCs w:val="24"/>
        </w:rPr>
        <w:t>～</w:t>
      </w:r>
      <w:r>
        <w:rPr>
          <w:rFonts w:ascii="宋体" w:hAnsi="宋体" w:eastAsia="宋体" w:cs="Courier New"/>
          <w:b/>
          <w:bCs/>
          <w:szCs w:val="24"/>
        </w:rPr>
        <w:t>2</w:t>
      </w:r>
      <w:r>
        <w:rPr>
          <w:rFonts w:hint="eastAsia" w:ascii="宋体" w:hAnsi="宋体" w:eastAsia="宋体" w:cs="MS Gothic"/>
          <w:b/>
          <w:bCs/>
          <w:szCs w:val="24"/>
        </w:rPr>
        <w:t>款</w:t>
      </w:r>
      <w:r>
        <w:rPr>
          <w:rFonts w:hint="eastAsia" w:ascii="宋体" w:hAnsi="宋体" w:eastAsia="宋体" w:cs="MS Gothic"/>
          <w:szCs w:val="24"/>
        </w:rPr>
        <w:t>适合自己的</w:t>
      </w:r>
      <w:r>
        <w:rPr>
          <w:rFonts w:hint="eastAsia" w:ascii="宋体" w:hAnsi="宋体" w:eastAsia="宋体" w:cs="Microsoft JhengHei"/>
          <w:szCs w:val="24"/>
        </w:rPr>
        <w:t>软件即可，不要贪多哦！</w:t>
      </w:r>
    </w:p>
    <w:p>
      <w:pPr>
        <w:pStyle w:val="5"/>
        <w:rPr>
          <w:rFonts w:cs="Courier New"/>
        </w:rPr>
      </w:pPr>
      <w:bookmarkStart w:id="123" w:name="_Toc31418"/>
      <w:bookmarkStart w:id="124" w:name="_Toc28637"/>
      <w:r>
        <w:rPr>
          <w:rFonts w:cs="Courier New"/>
        </w:rPr>
        <w:t>2.</w:t>
      </w:r>
      <w:r>
        <w:rPr>
          <w:rFonts w:hint="eastAsia"/>
        </w:rPr>
        <w:t>练习方法</w:t>
      </w:r>
      <w:bookmarkEnd w:id="123"/>
      <w:bookmarkEnd w:id="124"/>
    </w:p>
    <w:p>
      <w:pPr>
        <w:pStyle w:val="12"/>
        <w:ind w:firstLine="480" w:firstLineChars="200"/>
        <w:rPr>
          <w:rFonts w:ascii="宋体" w:hAnsi="宋体" w:eastAsia="宋体" w:cs="Courier New"/>
          <w:szCs w:val="24"/>
        </w:rPr>
      </w:pPr>
      <w:r>
        <w:rPr>
          <w:rFonts w:hint="eastAsia" w:ascii="宋体" w:hAnsi="宋体" w:eastAsia="宋体" w:cs="Cambria Math"/>
          <w:szCs w:val="24"/>
        </w:rPr>
        <w:t>（</w:t>
      </w:r>
      <w:r>
        <w:rPr>
          <w:rFonts w:ascii="宋体" w:hAnsi="宋体" w:eastAsia="宋体" w:cs="Cambria Math"/>
          <w:szCs w:val="24"/>
        </w:rPr>
        <w:t>1</w:t>
      </w:r>
      <w:r>
        <w:rPr>
          <w:rFonts w:hint="eastAsia" w:ascii="宋体" w:hAnsi="宋体" w:eastAsia="宋体" w:cs="Cambria Math"/>
          <w:szCs w:val="24"/>
        </w:rPr>
        <w:t>）把听力材料仅当作背景音并不能达到练习的目的</w:t>
      </w:r>
      <w:r>
        <w:rPr>
          <w:rFonts w:hint="eastAsia" w:ascii="宋体" w:hAnsi="宋体" w:eastAsia="宋体" w:cs="Microsoft JhengHei"/>
          <w:szCs w:val="24"/>
        </w:rPr>
        <w:t>，需要</w:t>
      </w:r>
      <w:r>
        <w:rPr>
          <w:rFonts w:hint="eastAsia" w:ascii="宋体" w:hAnsi="宋体" w:eastAsia="宋体" w:cs="Microsoft JhengHei"/>
          <w:b/>
          <w:bCs/>
          <w:szCs w:val="24"/>
        </w:rPr>
        <w:t>当作任务来认真完成</w:t>
      </w:r>
      <w:r>
        <w:rPr>
          <w:rFonts w:hint="eastAsia" w:ascii="宋体" w:hAnsi="宋体" w:eastAsia="宋体" w:cs="Microsoft JhengHei"/>
          <w:szCs w:val="24"/>
        </w:rPr>
        <w:t>。</w:t>
      </w:r>
    </w:p>
    <w:p>
      <w:pPr>
        <w:pStyle w:val="12"/>
        <w:ind w:firstLine="480" w:firstLineChars="200"/>
        <w:rPr>
          <w:rFonts w:ascii="宋体" w:hAnsi="宋体" w:eastAsia="宋体" w:cs="Courier New"/>
          <w:szCs w:val="24"/>
        </w:rPr>
      </w:pPr>
      <w:r>
        <w:rPr>
          <w:rFonts w:hint="eastAsia" w:ascii="宋体" w:hAnsi="宋体" w:eastAsia="宋体" w:cs="Cambria Math"/>
          <w:szCs w:val="24"/>
        </w:rPr>
        <w:t>（</w:t>
      </w:r>
      <w:r>
        <w:rPr>
          <w:rFonts w:ascii="宋体" w:hAnsi="宋体" w:eastAsia="宋体" w:cs="Cambria Math"/>
          <w:szCs w:val="24"/>
        </w:rPr>
        <w:t>2）</w:t>
      </w:r>
      <w:r>
        <w:rPr>
          <w:rFonts w:hint="eastAsia" w:ascii="宋体" w:hAnsi="宋体" w:eastAsia="宋体" w:cs="Microsoft JhengHei"/>
          <w:szCs w:val="24"/>
        </w:rPr>
        <w:t>专注，努力听懂每个单词和句子，对于毫无头绪的句子要</w:t>
      </w:r>
      <w:r>
        <w:rPr>
          <w:rFonts w:hint="eastAsia" w:ascii="宋体" w:hAnsi="宋体" w:eastAsia="宋体" w:cs="Microsoft JhengHei"/>
          <w:b/>
          <w:bCs/>
          <w:szCs w:val="24"/>
        </w:rPr>
        <w:t>回放重听</w:t>
      </w:r>
      <w:r>
        <w:rPr>
          <w:rFonts w:hint="eastAsia" w:ascii="宋体" w:hAnsi="宋体" w:eastAsia="宋体" w:cs="Microsoft JhengHei"/>
          <w:szCs w:val="24"/>
        </w:rPr>
        <w:t>。</w:t>
      </w:r>
    </w:p>
    <w:p>
      <w:pPr>
        <w:pStyle w:val="12"/>
        <w:ind w:firstLine="480" w:firstLineChars="200"/>
        <w:rPr>
          <w:rFonts w:ascii="宋体" w:hAnsi="宋体" w:eastAsia="宋体" w:cs="Courier New"/>
          <w:szCs w:val="24"/>
        </w:rPr>
      </w:pPr>
      <w:r>
        <w:rPr>
          <w:rFonts w:hint="eastAsia" w:ascii="宋体" w:hAnsi="宋体" w:eastAsia="宋体" w:cs="Cambria Math"/>
          <w:szCs w:val="24"/>
        </w:rPr>
        <w:t>（</w:t>
      </w:r>
      <w:r>
        <w:rPr>
          <w:rFonts w:ascii="宋体" w:hAnsi="宋体" w:eastAsia="宋体" w:cs="Cambria Math"/>
          <w:szCs w:val="24"/>
        </w:rPr>
        <w:t>3）</w:t>
      </w:r>
      <w:r>
        <w:rPr>
          <w:rFonts w:hint="eastAsia" w:ascii="宋体" w:hAnsi="宋体" w:eastAsia="宋体" w:cs="Microsoft JhengHei"/>
          <w:szCs w:val="24"/>
        </w:rPr>
        <w:t>对照听力原文，找出自己未听懂的句</w:t>
      </w:r>
      <w:r>
        <w:rPr>
          <w:rFonts w:hint="eastAsia" w:ascii="宋体" w:hAnsi="宋体" w:eastAsia="宋体" w:cs="MS Gothic"/>
          <w:szCs w:val="24"/>
        </w:rPr>
        <w:t>子，梳理</w:t>
      </w:r>
      <w:r>
        <w:rPr>
          <w:rFonts w:hint="eastAsia" w:ascii="宋体" w:hAnsi="宋体" w:eastAsia="宋体" w:cs="MS Gothic"/>
          <w:b/>
          <w:bCs/>
          <w:szCs w:val="24"/>
        </w:rPr>
        <w:t>生</w:t>
      </w:r>
      <w:r>
        <w:rPr>
          <w:rFonts w:hint="eastAsia" w:ascii="宋体" w:hAnsi="宋体" w:eastAsia="宋体" w:cs="Microsoft JhengHei"/>
          <w:b/>
          <w:bCs/>
          <w:szCs w:val="24"/>
        </w:rPr>
        <w:t>词</w:t>
      </w:r>
      <w:r>
        <w:rPr>
          <w:rFonts w:hint="eastAsia" w:ascii="宋体" w:hAnsi="宋体" w:eastAsia="宋体" w:cs="Microsoft JhengHei"/>
          <w:szCs w:val="24"/>
        </w:rPr>
        <w:t>和</w:t>
      </w:r>
      <w:r>
        <w:rPr>
          <w:rFonts w:hint="eastAsia" w:ascii="宋体" w:hAnsi="宋体" w:eastAsia="宋体" w:cs="Microsoft JhengHei"/>
          <w:b/>
          <w:bCs/>
          <w:szCs w:val="24"/>
        </w:rPr>
        <w:t>复杂的句子结构</w:t>
      </w:r>
      <w:r>
        <w:rPr>
          <w:rFonts w:hint="eastAsia" w:ascii="宋体" w:hAnsi="宋体" w:eastAsia="宋体" w:cs="Microsoft JhengHei"/>
          <w:szCs w:val="24"/>
        </w:rPr>
        <w:t>。</w:t>
      </w:r>
    </w:p>
    <w:p>
      <w:pPr>
        <w:ind w:firstLine="480" w:firstLineChars="200"/>
        <w:rPr>
          <w:rFonts w:cs="Microsoft JhengHei"/>
        </w:rPr>
      </w:pPr>
      <w:r>
        <w:rPr>
          <w:rFonts w:hint="eastAsia" w:cs="Cambria Math"/>
        </w:rPr>
        <w:t>（</w:t>
      </w:r>
      <w:r>
        <w:rPr>
          <w:rFonts w:cs="Cambria Math"/>
        </w:rPr>
        <w:t>4）</w:t>
      </w:r>
      <w:r>
        <w:rPr>
          <w:rFonts w:hint="eastAsia" w:cs="Microsoft JhengHei"/>
        </w:rPr>
        <w:t>尽量抽出时间，可以每日积累生词，并结合句子记忆，这样效果更好。</w:t>
      </w:r>
    </w:p>
    <w:p>
      <w:pPr>
        <w:pStyle w:val="4"/>
      </w:pPr>
      <w:bookmarkStart w:id="125" w:name="_Toc27224"/>
      <w:bookmarkStart w:id="126" w:name="_Toc4048"/>
      <w:bookmarkStart w:id="127" w:name="_Toc67338123"/>
      <w:bookmarkStart w:id="128" w:name="_Toc75364242"/>
      <w:r>
        <w:rPr>
          <w:rFonts w:hint="eastAsia"/>
        </w:rPr>
        <w:t>（二）口语训练</w:t>
      </w:r>
      <w:bookmarkEnd w:id="125"/>
      <w:bookmarkEnd w:id="126"/>
      <w:bookmarkEnd w:id="127"/>
      <w:bookmarkEnd w:id="128"/>
    </w:p>
    <w:p>
      <w:pPr>
        <w:pStyle w:val="12"/>
        <w:ind w:firstLine="480" w:firstLineChars="200"/>
        <w:rPr>
          <w:rFonts w:ascii="宋体" w:hAnsi="宋体" w:eastAsia="宋体" w:cs="Microsoft JhengHei"/>
          <w:szCs w:val="24"/>
        </w:rPr>
      </w:pPr>
      <w:r>
        <w:rPr>
          <w:rFonts w:hint="eastAsia" w:ascii="宋体" w:hAnsi="宋体" w:eastAsia="宋体" w:cs="MS Gothic"/>
          <w:szCs w:val="24"/>
        </w:rPr>
        <w:t>大家</w:t>
      </w:r>
      <w:r>
        <w:rPr>
          <w:rFonts w:hint="eastAsia" w:ascii="宋体" w:hAnsi="宋体" w:eastAsia="宋体" w:cs="Microsoft JhengHei"/>
          <w:szCs w:val="24"/>
        </w:rPr>
        <w:t>总能发现这样一种现象：大部分中国英语学习者，都认为自己的口语不好，并将原因归结为在之前的学习中不重视口语、没有语言环境等等。同学们的英语学习也并不止于应试，大多数人都向往着能将英语真正地作为一门工具性语言，可以在生活、学习、工作的各项交流中予以实践。而提升英语口语能力的关键点在于模拟英语环境，那同学们又应该从哪些方面入手呢？</w:t>
      </w:r>
    </w:p>
    <w:p>
      <w:pPr>
        <w:pStyle w:val="5"/>
        <w:rPr>
          <w:rFonts w:cs="Courier New"/>
        </w:rPr>
      </w:pPr>
      <w:bookmarkStart w:id="129" w:name="_Toc14893"/>
      <w:bookmarkStart w:id="130" w:name="_Toc5258"/>
      <w:r>
        <w:rPr>
          <w:rFonts w:cs="Courier New"/>
        </w:rPr>
        <w:t>1.</w:t>
      </w:r>
      <w:r>
        <w:rPr>
          <w:rFonts w:hint="eastAsia" w:cs="MS Gothic"/>
        </w:rPr>
        <w:t>每天用</w:t>
      </w:r>
      <w:r>
        <w:rPr>
          <w:rFonts w:cs="Courier New"/>
        </w:rPr>
        <w:t>10</w:t>
      </w:r>
      <w:r>
        <w:rPr>
          <w:rFonts w:hint="eastAsia" w:cs="MS Gothic"/>
        </w:rPr>
        <w:t>分</w:t>
      </w:r>
      <w:r>
        <w:rPr>
          <w:rFonts w:hint="eastAsia"/>
        </w:rPr>
        <w:t>钟与语伴进行英语对话</w:t>
      </w:r>
      <w:bookmarkEnd w:id="129"/>
      <w:bookmarkEnd w:id="130"/>
    </w:p>
    <w:p>
      <w:pPr>
        <w:pStyle w:val="12"/>
        <w:ind w:firstLine="480" w:firstLineChars="200"/>
        <w:rPr>
          <w:rFonts w:ascii="宋体" w:hAnsi="宋体" w:eastAsia="宋体" w:cs="Microsoft JhengHei"/>
          <w:szCs w:val="24"/>
        </w:rPr>
      </w:pPr>
      <w:r>
        <w:rPr>
          <w:rFonts w:hint="eastAsia" w:ascii="宋体" w:hAnsi="宋体" w:eastAsia="宋体" w:cs="Microsoft JhengHei"/>
          <w:szCs w:val="24"/>
        </w:rPr>
        <w:t>这里有两个关键词，</w:t>
      </w:r>
      <w:r>
        <w:rPr>
          <w:rFonts w:hint="eastAsia" w:ascii="宋体" w:hAnsi="宋体" w:eastAsia="宋体" w:cs="Courier New"/>
          <w:b/>
          <w:bCs/>
          <w:szCs w:val="24"/>
        </w:rPr>
        <w:t>“</w:t>
      </w:r>
      <w:r>
        <w:rPr>
          <w:rFonts w:hint="eastAsia" w:ascii="宋体" w:hAnsi="宋体" w:eastAsia="宋体" w:cs="MS Gothic"/>
          <w:b/>
          <w:bCs/>
          <w:szCs w:val="24"/>
        </w:rPr>
        <w:t>每天</w:t>
      </w:r>
      <w:r>
        <w:rPr>
          <w:rFonts w:hint="eastAsia" w:ascii="宋体" w:hAnsi="宋体" w:eastAsia="宋体" w:cs="Courier New"/>
          <w:b/>
          <w:bCs/>
          <w:szCs w:val="24"/>
        </w:rPr>
        <w:t>”</w:t>
      </w:r>
      <w:r>
        <w:rPr>
          <w:rFonts w:hint="eastAsia" w:ascii="宋体" w:hAnsi="宋体" w:eastAsia="宋体" w:cs="MS Gothic"/>
          <w:szCs w:val="24"/>
        </w:rPr>
        <w:t>和</w:t>
      </w:r>
      <w:r>
        <w:rPr>
          <w:rFonts w:hint="eastAsia" w:ascii="宋体" w:hAnsi="宋体" w:eastAsia="宋体" w:cs="Courier New"/>
          <w:b/>
          <w:bCs/>
          <w:szCs w:val="24"/>
        </w:rPr>
        <w:t>“</w:t>
      </w:r>
      <w:r>
        <w:rPr>
          <w:rFonts w:hint="eastAsia" w:ascii="宋体" w:hAnsi="宋体" w:eastAsia="宋体" w:cs="Microsoft JhengHei"/>
          <w:b/>
          <w:bCs/>
          <w:szCs w:val="24"/>
        </w:rPr>
        <w:t>对话</w:t>
      </w:r>
      <w:r>
        <w:rPr>
          <w:rFonts w:hint="eastAsia" w:ascii="宋体" w:hAnsi="宋体" w:eastAsia="宋体" w:cs="Courier New"/>
          <w:b/>
          <w:bCs/>
          <w:szCs w:val="24"/>
        </w:rPr>
        <w:t>”</w:t>
      </w:r>
      <w:r>
        <w:rPr>
          <w:rFonts w:hint="eastAsia" w:ascii="宋体" w:hAnsi="宋体" w:eastAsia="宋体" w:cs="MS Gothic"/>
          <w:szCs w:val="24"/>
        </w:rPr>
        <w:t>。</w:t>
      </w:r>
      <w:r>
        <w:rPr>
          <w:rFonts w:ascii="宋体" w:hAnsi="宋体" w:eastAsia="宋体" w:cs="Courier New"/>
          <w:szCs w:val="24"/>
        </w:rPr>
        <w:t>10</w:t>
      </w:r>
      <w:r>
        <w:rPr>
          <w:rFonts w:hint="eastAsia" w:ascii="宋体" w:hAnsi="宋体" w:eastAsia="宋体" w:cs="MS Gothic"/>
          <w:szCs w:val="24"/>
        </w:rPr>
        <w:t>分</w:t>
      </w:r>
      <w:r>
        <w:rPr>
          <w:rFonts w:hint="eastAsia" w:ascii="宋体" w:hAnsi="宋体" w:eastAsia="宋体" w:cs="Microsoft JhengHei"/>
          <w:szCs w:val="24"/>
        </w:rPr>
        <w:t>钟不算长，但日积月累，效果显著。对话体现的是</w:t>
      </w:r>
      <w:r>
        <w:rPr>
          <w:rFonts w:hint="eastAsia" w:ascii="宋体" w:hAnsi="宋体" w:eastAsia="宋体" w:cs="Microsoft JhengHei"/>
          <w:b/>
          <w:bCs/>
          <w:szCs w:val="24"/>
        </w:rPr>
        <w:t>互动</w:t>
      </w:r>
      <w:r>
        <w:rPr>
          <w:rFonts w:hint="eastAsia" w:ascii="宋体" w:hAnsi="宋体" w:eastAsia="宋体" w:cs="Microsoft JhengHei"/>
          <w:szCs w:val="24"/>
        </w:rPr>
        <w:t>：自己表达时，可以锻炼英语表达能力和逻辑思维能力；听别</w:t>
      </w:r>
      <w:r>
        <w:rPr>
          <w:rFonts w:hint="eastAsia" w:ascii="宋体" w:hAnsi="宋体" w:eastAsia="宋体" w:cs="MS Gothic"/>
          <w:szCs w:val="24"/>
        </w:rPr>
        <w:t>人表达</w:t>
      </w:r>
      <w:r>
        <w:rPr>
          <w:rFonts w:hint="eastAsia" w:ascii="宋体" w:hAnsi="宋体" w:eastAsia="宋体" w:cs="Microsoft JhengHei"/>
          <w:szCs w:val="24"/>
        </w:rPr>
        <w:t>时，可以锻炼自己的理解能力，而灵活应变也正是口语中非常重要的一部分。可以选择一名</w:t>
      </w:r>
      <w:r>
        <w:rPr>
          <w:rFonts w:hint="eastAsia" w:ascii="宋体" w:hAnsi="宋体" w:eastAsia="宋体" w:cs="Microsoft JhengHei"/>
          <w:b/>
          <w:bCs/>
          <w:szCs w:val="24"/>
        </w:rPr>
        <w:t>英语水平相近的小伙伴</w:t>
      </w:r>
      <w:r>
        <w:rPr>
          <w:rFonts w:hint="eastAsia" w:ascii="宋体" w:hAnsi="宋体" w:eastAsia="宋体" w:cs="Microsoft JhengHei"/>
          <w:szCs w:val="24"/>
        </w:rPr>
        <w:t>作为口语训练的</w:t>
      </w:r>
      <w:r>
        <w:rPr>
          <w:rFonts w:hint="eastAsia" w:ascii="宋体" w:hAnsi="宋体" w:eastAsia="宋体" w:cs="Microsoft JhengHei"/>
          <w:b/>
          <w:bCs/>
          <w:szCs w:val="24"/>
        </w:rPr>
        <w:t>语伴</w:t>
      </w:r>
      <w:r>
        <w:rPr>
          <w:rFonts w:hint="eastAsia" w:ascii="宋体" w:hAnsi="宋体" w:eastAsia="宋体" w:cs="Microsoft JhengHei"/>
          <w:szCs w:val="24"/>
        </w:rPr>
        <w:t>，大家共同制定计划、督促与奖惩机制，比独自练习更容易坚持下来。如果周围没有合适的朋友，还可以在豆瓣、知乎、微博等</w:t>
      </w:r>
      <w:r>
        <w:rPr>
          <w:rFonts w:hint="eastAsia" w:ascii="宋体" w:hAnsi="宋体" w:eastAsia="宋体" w:cs="Microsoft JhengHei"/>
          <w:b/>
          <w:bCs/>
          <w:szCs w:val="24"/>
        </w:rPr>
        <w:t>网络社区</w:t>
      </w:r>
      <w:r>
        <w:rPr>
          <w:rFonts w:hint="eastAsia" w:ascii="宋体" w:hAnsi="宋体" w:eastAsia="宋体" w:cs="Microsoft JhengHei"/>
          <w:szCs w:val="24"/>
        </w:rPr>
        <w:t>寻找可靠、合适、目标相近的网友共同练习。如果还想寻求专业的点评，还可以在在线外教</w:t>
      </w:r>
      <w:r>
        <w:rPr>
          <w:rFonts w:ascii="宋体" w:hAnsi="宋体" w:eastAsia="宋体" w:cs="Microsoft JhengHei"/>
          <w:szCs w:val="24"/>
        </w:rPr>
        <w:t>APP上购买课程，用</w:t>
      </w:r>
      <w:r>
        <w:rPr>
          <w:rFonts w:hint="eastAsia" w:ascii="宋体" w:hAnsi="宋体" w:eastAsia="宋体" w:cs="Microsoft JhengHei"/>
          <w:b/>
          <w:bCs/>
          <w:szCs w:val="24"/>
        </w:rPr>
        <w:t>付费的课程</w:t>
      </w:r>
      <w:r>
        <w:rPr>
          <w:rFonts w:hint="eastAsia" w:ascii="宋体" w:hAnsi="宋体" w:eastAsia="宋体" w:cs="Microsoft JhengHei"/>
          <w:szCs w:val="24"/>
        </w:rPr>
        <w:t>鞭策自己按时完成训练量。对话时要尽量节奏紧凑，不要</w:t>
      </w:r>
      <w:r>
        <w:rPr>
          <w:rFonts w:hint="eastAsia" w:ascii="宋体" w:hAnsi="宋体" w:eastAsia="宋体" w:cs="Courier New"/>
          <w:szCs w:val="24"/>
        </w:rPr>
        <w:t>“</w:t>
      </w:r>
      <w:r>
        <w:rPr>
          <w:rFonts w:hint="eastAsia" w:ascii="宋体" w:hAnsi="宋体" w:eastAsia="宋体" w:cs="Microsoft JhengHei"/>
          <w:szCs w:val="24"/>
        </w:rPr>
        <w:t>纵容</w:t>
      </w:r>
      <w:r>
        <w:rPr>
          <w:rFonts w:hint="eastAsia" w:ascii="宋体" w:hAnsi="宋体" w:eastAsia="宋体" w:cs="Courier New"/>
          <w:szCs w:val="24"/>
        </w:rPr>
        <w:t>”</w:t>
      </w:r>
      <w:r>
        <w:rPr>
          <w:rFonts w:hint="eastAsia" w:ascii="宋体" w:hAnsi="宋体" w:eastAsia="宋体" w:cs="MS Gothic"/>
          <w:szCs w:val="24"/>
        </w:rPr>
        <w:t>自己的口水</w:t>
      </w:r>
      <w:r>
        <w:rPr>
          <w:rFonts w:hint="eastAsia" w:ascii="宋体" w:hAnsi="宋体" w:eastAsia="宋体" w:cs="Microsoft JhengHei"/>
          <w:szCs w:val="24"/>
        </w:rPr>
        <w:t>话和磕磕巴巴（但也不必为了最开始的不流畅而感到难为情，大家都有提升的过程。）跟语伴共同练习时也不要在表达的严谨性上松懈，尽量多练习</w:t>
      </w:r>
      <w:r>
        <w:rPr>
          <w:rFonts w:hint="eastAsia" w:ascii="宋体" w:hAnsi="宋体" w:eastAsia="宋体" w:cs="Microsoft JhengHei"/>
          <w:b/>
          <w:bCs/>
          <w:szCs w:val="24"/>
        </w:rPr>
        <w:t>新学到的、准确的词汇</w:t>
      </w:r>
      <w:r>
        <w:rPr>
          <w:rFonts w:hint="eastAsia" w:ascii="宋体" w:hAnsi="宋体" w:eastAsia="宋体" w:cs="Microsoft JhengHei"/>
          <w:szCs w:val="24"/>
        </w:rPr>
        <w:t>，而不是轮番使用已经熟练掌握的简单词汇，这样并不能达到练习的目的。让大脑快速运转，尽量提早一点组织语言。如此日积月累下，同学们便能感觉到自己在表达流畅度和语句用法上有所提高。</w:t>
      </w:r>
    </w:p>
    <w:p>
      <w:pPr>
        <w:pStyle w:val="5"/>
        <w:rPr>
          <w:rFonts w:cs="Courier New"/>
        </w:rPr>
      </w:pPr>
      <w:bookmarkStart w:id="131" w:name="_Toc1156"/>
      <w:bookmarkStart w:id="132" w:name="_Toc9063"/>
      <w:r>
        <w:rPr>
          <w:rFonts w:cs="Courier New"/>
        </w:rPr>
        <w:t>2.</w:t>
      </w:r>
      <w:r>
        <w:rPr>
          <w:rFonts w:hint="eastAsia"/>
        </w:rPr>
        <w:t>训练用英语思考的能力、讨论热点话题</w:t>
      </w:r>
      <w:bookmarkEnd w:id="131"/>
      <w:bookmarkEnd w:id="132"/>
    </w:p>
    <w:p>
      <w:pPr>
        <w:pStyle w:val="12"/>
        <w:ind w:firstLine="480" w:firstLineChars="200"/>
        <w:rPr>
          <w:rFonts w:ascii="宋体" w:hAnsi="宋体" w:eastAsia="宋体" w:cs="Microsoft JhengHei"/>
          <w:szCs w:val="24"/>
        </w:rPr>
      </w:pPr>
      <w:r>
        <w:rPr>
          <w:rFonts w:hint="eastAsia" w:ascii="宋体" w:hAnsi="宋体" w:eastAsia="宋体" w:cs="Microsoft JhengHei"/>
          <w:szCs w:val="24"/>
        </w:rPr>
        <w:t>训练自己用英语思考的能力，练习与自己对话是一个不错的办法。这一方法并不受时间地点等外部条件的过多限制，当自己稍有空闲又不方便大声说话时，可以在脑海里用英语思考问题、组织语言，或者针对某一件事用英语来说服</w:t>
      </w:r>
      <w:r>
        <w:rPr>
          <w:rFonts w:hint="eastAsia" w:ascii="宋体" w:hAnsi="宋体" w:eastAsia="宋体" w:cs="MS Gothic"/>
          <w:szCs w:val="24"/>
        </w:rPr>
        <w:t>自己。养成</w:t>
      </w:r>
      <w:r>
        <w:rPr>
          <w:rFonts w:hint="eastAsia" w:ascii="宋体" w:hAnsi="宋体" w:eastAsia="宋体" w:cs="MS Gothic"/>
          <w:b/>
          <w:bCs/>
          <w:szCs w:val="24"/>
        </w:rPr>
        <w:t>用英</w:t>
      </w:r>
      <w:r>
        <w:rPr>
          <w:rFonts w:hint="eastAsia" w:ascii="宋体" w:hAnsi="宋体" w:eastAsia="宋体" w:cs="Microsoft JhengHei"/>
          <w:b/>
          <w:bCs/>
          <w:szCs w:val="24"/>
        </w:rPr>
        <w:t>语思考</w:t>
      </w:r>
      <w:r>
        <w:rPr>
          <w:rFonts w:hint="eastAsia" w:ascii="宋体" w:hAnsi="宋体" w:eastAsia="宋体" w:cs="Microsoft JhengHei"/>
          <w:szCs w:val="24"/>
        </w:rPr>
        <w:t>的习惯，缩短甚至消除中英语言转换的时间，有助于提高口语表达的流畅性，从根本上解决英语表达欠佳的问题。</w:t>
      </w:r>
    </w:p>
    <w:p>
      <w:pPr>
        <w:pStyle w:val="12"/>
        <w:ind w:firstLine="480" w:firstLineChars="200"/>
        <w:rPr>
          <w:rFonts w:ascii="宋体" w:hAnsi="宋体" w:eastAsia="宋体" w:cs="Microsoft JhengHei"/>
          <w:szCs w:val="24"/>
        </w:rPr>
      </w:pPr>
      <w:r>
        <w:rPr>
          <w:rFonts w:hint="eastAsia" w:ascii="宋体" w:hAnsi="宋体" w:eastAsia="宋体" w:cs="MS Gothic"/>
          <w:szCs w:val="24"/>
        </w:rPr>
        <w:t>虽说通</w:t>
      </w:r>
      <w:r>
        <w:rPr>
          <w:rFonts w:hint="eastAsia" w:ascii="宋体" w:hAnsi="宋体" w:eastAsia="宋体" w:cs="Microsoft JhengHei"/>
          <w:szCs w:val="24"/>
        </w:rPr>
        <w:t>过长期英语学习，已经掌握了不少词汇和句式，也记住了不少精妙地道的表达，但同学们常常会觉得口语表达词不达意，不能精准地传达自己的意思。可以试着用英语讨论比较有争议的热点话题（自己可以模拟正反双方，进行一场小小的“辩论”），试着描述一件曾经让自己产生复杂情绪的事，或者向别人传达自己对于未来工作、生活的设想，看看是否能描述清楚自己的感受或者脑海中的意境。如果实在想不出可以讨论的话题，可以借鉴雅思、托福口语考试中的部分考题，它们也都是从生活中的切身小事出发设题，即便不打算参加这两类考试，也可以参考着思考自己的答案。</w:t>
      </w:r>
      <w:r>
        <w:rPr>
          <w:rFonts w:ascii="宋体" w:hAnsi="宋体" w:eastAsia="宋体" w:cs="Microsoft JhengHei"/>
          <w:szCs w:val="24"/>
        </w:rPr>
        <w:t xml:space="preserve"> </w:t>
      </w:r>
    </w:p>
    <w:p>
      <w:pPr>
        <w:pStyle w:val="5"/>
      </w:pPr>
      <w:bookmarkStart w:id="133" w:name="_Toc23029"/>
      <w:bookmarkStart w:id="134" w:name="_Toc7126"/>
      <w:r>
        <w:t>3.建立专属口语语料库</w:t>
      </w:r>
      <w:bookmarkEnd w:id="133"/>
      <w:bookmarkEnd w:id="134"/>
    </w:p>
    <w:p>
      <w:pPr>
        <w:pStyle w:val="12"/>
        <w:ind w:firstLine="480" w:firstLineChars="200"/>
        <w:rPr>
          <w:rFonts w:ascii="宋体" w:hAnsi="宋体" w:eastAsia="宋体" w:cs="Courier New"/>
          <w:szCs w:val="24"/>
        </w:rPr>
      </w:pPr>
      <w:r>
        <w:rPr>
          <w:rFonts w:hint="eastAsia" w:ascii="宋体" w:hAnsi="宋体" w:eastAsia="宋体" w:cs="Courier New"/>
          <w:szCs w:val="24"/>
        </w:rPr>
        <w:t>在平常背单词时、精听与泛听过程中、观看英美剧时都可以积累喜爱的、适用于口语表达的词汇与语句，形成自己的</w:t>
      </w:r>
      <w:r>
        <w:rPr>
          <w:rFonts w:hint="eastAsia" w:ascii="宋体" w:hAnsi="宋体" w:eastAsia="宋体" w:cs="Courier New"/>
          <w:b/>
          <w:bCs/>
          <w:szCs w:val="24"/>
        </w:rPr>
        <w:t>专属口语语料库</w:t>
      </w:r>
      <w:r>
        <w:rPr>
          <w:rFonts w:hint="eastAsia" w:ascii="宋体" w:hAnsi="宋体" w:eastAsia="宋体" w:cs="Courier New"/>
          <w:szCs w:val="24"/>
        </w:rPr>
        <w:t>。要注意以下两点：一是</w:t>
      </w:r>
      <w:r>
        <w:rPr>
          <w:rFonts w:hint="eastAsia" w:ascii="宋体" w:hAnsi="宋体" w:eastAsia="宋体" w:cs="Courier New"/>
          <w:b/>
          <w:bCs/>
          <w:szCs w:val="24"/>
        </w:rPr>
        <w:t>不必贪多</w:t>
      </w:r>
      <w:r>
        <w:rPr>
          <w:rFonts w:hint="eastAsia" w:ascii="宋体" w:hAnsi="宋体" w:eastAsia="宋体" w:cs="Courier New"/>
          <w:szCs w:val="24"/>
        </w:rPr>
        <w:t>，只摘录最有价值、最常用的表达，积累过多来不及仔细消化反而得不偿失；二是</w:t>
      </w:r>
      <w:r>
        <w:rPr>
          <w:rFonts w:hint="eastAsia" w:ascii="宋体" w:hAnsi="宋体" w:eastAsia="宋体" w:cs="Courier New"/>
          <w:b/>
          <w:bCs/>
          <w:szCs w:val="24"/>
        </w:rPr>
        <w:t>注重语境</w:t>
      </w:r>
      <w:r>
        <w:rPr>
          <w:rFonts w:hint="eastAsia" w:ascii="宋体" w:hAnsi="宋体" w:eastAsia="宋体" w:cs="Courier New"/>
          <w:szCs w:val="24"/>
        </w:rPr>
        <w:t>，有些偏正式的词汇适用于学术写作，但不一定适用于日常口语表达，还有的语料比较古老，使用起来更会显得有“年代感”。可以多关注近几年新出的现代英美剧，和一些有对照文本的播客</w:t>
      </w:r>
      <w:r>
        <w:rPr>
          <w:rFonts w:ascii="宋体" w:hAnsi="宋体" w:eastAsia="宋体" w:cs="Courier New"/>
          <w:szCs w:val="24"/>
        </w:rPr>
        <w:t>频道，如商业财经类的Planet Money、语言文化类的Rough Translation、社科人文类的Hidden Brain</w:t>
      </w:r>
      <w:r>
        <w:rPr>
          <w:rFonts w:hint="eastAsia" w:ascii="宋体" w:hAnsi="宋体" w:eastAsia="宋体" w:cs="Courier New"/>
          <w:szCs w:val="24"/>
        </w:rPr>
        <w:t>，观察积累真正的英语母语者高频表达。语料库的建立并不是学习的终点，如何应用才是重中之重，只陶醉于积累时的充实感而没有真正应用实践并不可取。在平日口语练习时，应该多使用语料库里的新鲜词汇，把它们转化成熟悉的、可以脱口而出的表达，才有助于口语水平的不断提高。</w:t>
      </w:r>
    </w:p>
    <w:p>
      <w:pPr>
        <w:pStyle w:val="5"/>
      </w:pPr>
      <w:bookmarkStart w:id="135" w:name="_Toc7685"/>
      <w:bookmarkStart w:id="136" w:name="_Toc18255"/>
      <w:r>
        <w:t>4.</w:t>
      </w:r>
      <w:r>
        <w:rPr>
          <w:rFonts w:hint="eastAsia" w:cs="MS Gothic"/>
        </w:rPr>
        <w:t>影子</w:t>
      </w:r>
      <w:r>
        <w:rPr>
          <w:rFonts w:hint="eastAsia" w:cs="Microsoft JhengHei"/>
        </w:rPr>
        <w:t>练习法</w:t>
      </w:r>
      <w:r>
        <w:t>(shadowing)</w:t>
      </w:r>
      <w:bookmarkEnd w:id="135"/>
      <w:bookmarkEnd w:id="136"/>
    </w:p>
    <w:p>
      <w:pPr>
        <w:pStyle w:val="12"/>
        <w:ind w:firstLine="480" w:firstLineChars="200"/>
        <w:rPr>
          <w:rFonts w:ascii="宋体" w:hAnsi="宋体" w:eastAsia="宋体" w:cs="Courier New"/>
          <w:szCs w:val="24"/>
        </w:rPr>
      </w:pPr>
      <w:r>
        <w:rPr>
          <w:rFonts w:hint="eastAsia" w:ascii="宋体" w:hAnsi="宋体" w:eastAsia="宋体" w:cs="Courier New"/>
          <w:szCs w:val="24"/>
        </w:rPr>
        <w:t>“</w:t>
      </w:r>
      <w:r>
        <w:rPr>
          <w:rFonts w:hint="eastAsia" w:ascii="宋体" w:hAnsi="宋体" w:eastAsia="宋体" w:cs="MS Gothic"/>
          <w:szCs w:val="24"/>
        </w:rPr>
        <w:t>影子</w:t>
      </w:r>
      <w:r>
        <w:rPr>
          <w:rFonts w:hint="eastAsia" w:ascii="宋体" w:hAnsi="宋体" w:eastAsia="宋体" w:cs="Microsoft JhengHei"/>
          <w:szCs w:val="24"/>
        </w:rPr>
        <w:t>练习法</w:t>
      </w:r>
      <w:r>
        <w:rPr>
          <w:rFonts w:hint="eastAsia" w:ascii="宋体" w:hAnsi="宋体" w:eastAsia="宋体" w:cs="Courier New"/>
          <w:szCs w:val="24"/>
        </w:rPr>
        <w:t>”</w:t>
      </w:r>
      <w:r>
        <w:rPr>
          <w:rFonts w:hint="eastAsia" w:ascii="宋体" w:hAnsi="宋体" w:eastAsia="宋体" w:cs="Microsoft JhengHei"/>
          <w:szCs w:val="24"/>
        </w:rPr>
        <w:t>在近些年已逐渐走入大家的视野，它指的是滞后于音频原声的跟读，练习者发出的声音如同原音频的影子一样。这种方法不仅能有效提升听力、口语水平，对短时记忆力也是一种很好的锻炼。此方法有两个要点：一是要</w:t>
      </w:r>
      <w:r>
        <w:rPr>
          <w:rFonts w:hint="eastAsia" w:ascii="宋体" w:hAnsi="宋体" w:eastAsia="宋体" w:cs="Microsoft JhengHei"/>
          <w:b/>
          <w:bCs/>
          <w:szCs w:val="24"/>
        </w:rPr>
        <w:t>不断跟读</w:t>
      </w:r>
      <w:r>
        <w:rPr>
          <w:rFonts w:hint="eastAsia" w:ascii="宋体" w:hAnsi="宋体" w:eastAsia="宋体" w:cs="Microsoft JhengHei"/>
          <w:szCs w:val="24"/>
        </w:rPr>
        <w:t>，培养语感，切忌跟录音跟得太紧从而将难度降得过低（一般</w:t>
      </w:r>
      <w:r>
        <w:rPr>
          <w:rFonts w:hint="eastAsia" w:ascii="宋体" w:hAnsi="宋体" w:eastAsia="宋体" w:cs="Microsoft JhengHei"/>
          <w:b/>
          <w:bCs/>
          <w:szCs w:val="24"/>
        </w:rPr>
        <w:t>滞后</w:t>
      </w:r>
      <w:r>
        <w:rPr>
          <w:rFonts w:hint="eastAsia" w:ascii="宋体" w:hAnsi="宋体" w:eastAsia="宋体" w:cs="Microsoft JhengHei"/>
          <w:szCs w:val="24"/>
        </w:rPr>
        <w:t>于原音频</w:t>
      </w:r>
      <w:r>
        <w:rPr>
          <w:rFonts w:hint="eastAsia" w:ascii="宋体" w:hAnsi="宋体" w:eastAsia="宋体" w:cs="Microsoft JhengHei"/>
          <w:b/>
          <w:bCs/>
          <w:szCs w:val="24"/>
        </w:rPr>
        <w:t>三秒左右</w:t>
      </w:r>
      <w:r>
        <w:rPr>
          <w:rFonts w:hint="eastAsia" w:ascii="宋体" w:hAnsi="宋体" w:eastAsia="宋体" w:cs="Microsoft JhengHei"/>
          <w:szCs w:val="24"/>
        </w:rPr>
        <w:t>为宜）；二是进行</w:t>
      </w:r>
      <w:r>
        <w:rPr>
          <w:rFonts w:hint="eastAsia" w:ascii="宋体" w:hAnsi="宋体" w:eastAsia="宋体" w:cs="Microsoft JhengHei"/>
          <w:b/>
          <w:bCs/>
          <w:szCs w:val="24"/>
        </w:rPr>
        <w:t>复述表达</w:t>
      </w:r>
      <w:r>
        <w:rPr>
          <w:rFonts w:hint="eastAsia" w:ascii="宋体" w:hAnsi="宋体" w:eastAsia="宋体" w:cs="Microsoft JhengHei"/>
          <w:szCs w:val="24"/>
        </w:rPr>
        <w:t>，很多时候虽然能够跟读，但是读完就忘了刚刚说了什么，内容“不过脑子”，对这一问题，可以</w:t>
      </w:r>
      <w:r>
        <w:rPr>
          <w:rFonts w:hint="eastAsia" w:ascii="宋体" w:hAnsi="宋体" w:eastAsia="宋体" w:cs="MS Gothic"/>
          <w:szCs w:val="24"/>
        </w:rPr>
        <w:t>通</w:t>
      </w:r>
      <w:r>
        <w:rPr>
          <w:rFonts w:hint="eastAsia" w:ascii="宋体" w:hAnsi="宋体" w:eastAsia="宋体" w:cs="Microsoft JhengHei"/>
          <w:szCs w:val="24"/>
        </w:rPr>
        <w:t>过复述练习来改善，比如跟读三句后停下来，试着用英语复述，熟练后也可尝试以记笔记的形式达到手脑同步。</w:t>
      </w:r>
    </w:p>
    <w:p>
      <w:pPr>
        <w:pStyle w:val="12"/>
        <w:ind w:firstLine="480" w:firstLineChars="200"/>
        <w:rPr>
          <w:rFonts w:ascii="宋体" w:hAnsi="宋体" w:eastAsia="宋体" w:cs="Microsoft JhengHei"/>
          <w:szCs w:val="24"/>
        </w:rPr>
      </w:pPr>
    </w:p>
    <w:p>
      <w:pPr>
        <w:pStyle w:val="12"/>
        <w:ind w:firstLine="480" w:firstLineChars="200"/>
        <w:rPr>
          <w:rFonts w:ascii="宋体" w:hAnsi="宋体" w:eastAsia="宋体" w:cs="Courier New"/>
          <w:b/>
          <w:bCs/>
          <w:szCs w:val="24"/>
        </w:rPr>
      </w:pPr>
      <w:r>
        <w:rPr>
          <w:rFonts w:hint="eastAsia" w:ascii="宋体" w:hAnsi="宋体" w:eastAsia="宋体" w:cs="Microsoft JhengHei"/>
          <w:szCs w:val="24"/>
        </w:rPr>
        <w:t>每个人在英语方面的能力点与薄弱点各不相同，同学们可以参考上述几点建议，有针对性地选择适合自己的方式，制订科学的计划，并坚持下来、养成习惯。</w:t>
      </w:r>
    </w:p>
    <w:p/>
    <w:p>
      <w:pPr>
        <w:pStyle w:val="4"/>
        <w:rPr>
          <w:sz w:val="24"/>
        </w:rPr>
      </w:pPr>
      <w:bookmarkStart w:id="137" w:name="_Toc75364243"/>
      <w:r>
        <w:rPr>
          <w:rFonts w:hint="eastAsia"/>
        </w:rPr>
        <w:t>（三）阅读训练</w:t>
      </w:r>
      <w:bookmarkEnd w:id="137"/>
    </w:p>
    <w:p>
      <w:pPr>
        <w:pStyle w:val="12"/>
        <w:ind w:firstLine="480" w:firstLineChars="200"/>
        <w:rPr>
          <w:rFonts w:ascii="宋体" w:hAnsi="宋体" w:eastAsia="宋体" w:cs="Microsoft JhengHei"/>
          <w:szCs w:val="24"/>
        </w:rPr>
      </w:pPr>
      <w:r>
        <w:rPr>
          <w:rFonts w:hint="eastAsia" w:ascii="宋体" w:hAnsi="宋体" w:eastAsia="宋体" w:cs="Microsoft JhengHei"/>
          <w:szCs w:val="24"/>
        </w:rPr>
        <w:t>阅读水平的评价标准有二：</w:t>
      </w:r>
      <w:r>
        <w:rPr>
          <w:rFonts w:hint="eastAsia" w:ascii="宋体" w:hAnsi="宋体" w:eastAsia="宋体" w:cs="Microsoft JhengHei"/>
          <w:b/>
          <w:bCs/>
          <w:szCs w:val="24"/>
        </w:rPr>
        <w:t>理解程度</w:t>
      </w:r>
      <w:r>
        <w:rPr>
          <w:rFonts w:hint="eastAsia" w:ascii="宋体" w:hAnsi="宋体" w:eastAsia="宋体" w:cs="Microsoft JhengHei"/>
          <w:szCs w:val="24"/>
        </w:rPr>
        <w:t>和</w:t>
      </w:r>
      <w:r>
        <w:rPr>
          <w:rFonts w:hint="eastAsia" w:ascii="宋体" w:hAnsi="宋体" w:eastAsia="宋体" w:cs="Microsoft JhengHei"/>
          <w:b/>
          <w:bCs/>
          <w:szCs w:val="24"/>
        </w:rPr>
        <w:t>速度</w:t>
      </w:r>
      <w:r>
        <w:rPr>
          <w:rFonts w:hint="eastAsia" w:ascii="宋体" w:hAnsi="宋体" w:eastAsia="宋体" w:cs="Microsoft JhengHei"/>
          <w:szCs w:val="24"/>
        </w:rPr>
        <w:t>。简单来讲，就是在阅读文章时，既要读懂，也不能过分拖拉。</w:t>
      </w:r>
    </w:p>
    <w:p>
      <w:pPr>
        <w:pStyle w:val="12"/>
        <w:ind w:firstLine="480" w:firstLineChars="200"/>
        <w:rPr>
          <w:rFonts w:ascii="宋体" w:hAnsi="宋体" w:eastAsia="宋体" w:cs="Microsoft JhengHei"/>
          <w:szCs w:val="24"/>
        </w:rPr>
      </w:pPr>
      <w:r>
        <w:rPr>
          <w:rFonts w:hint="eastAsia" w:ascii="宋体" w:hAnsi="宋体" w:eastAsia="宋体" w:cs="Microsoft JhengHei"/>
          <w:szCs w:val="24"/>
        </w:rPr>
        <w:t>在开展阅读训练时，往往是</w:t>
      </w:r>
      <w:r>
        <w:rPr>
          <w:rFonts w:hint="eastAsia" w:ascii="宋体" w:hAnsi="宋体" w:eastAsia="宋体" w:cs="Microsoft JhengHei"/>
          <w:b/>
          <w:bCs/>
          <w:szCs w:val="24"/>
        </w:rPr>
        <w:t>初学求“懂”，进阶求“快”</w:t>
      </w:r>
      <w:r>
        <w:rPr>
          <w:rFonts w:hint="eastAsia" w:ascii="宋体" w:hAnsi="宋体" w:eastAsia="宋体" w:cs="Microsoft JhengHei"/>
          <w:szCs w:val="24"/>
        </w:rPr>
        <w:t>。读懂的文章多了，熟悉了大量词句结构，才能在快速扫视中抓住文章要旨；而在快速阅读的训练里，读者又能主动捕捉文章中心，不计较细枝末节，不在长时间的拖沓中走神，反过来也有助于加深理解。</w:t>
      </w:r>
    </w:p>
    <w:p>
      <w:pPr>
        <w:pStyle w:val="12"/>
        <w:ind w:firstLine="480" w:firstLineChars="200"/>
        <w:rPr>
          <w:rFonts w:ascii="宋体" w:hAnsi="宋体" w:eastAsia="宋体" w:cs="Microsoft JhengHei"/>
          <w:szCs w:val="24"/>
        </w:rPr>
      </w:pPr>
      <w:r>
        <w:rPr>
          <w:rFonts w:hint="eastAsia" w:ascii="宋体" w:hAnsi="宋体" w:eastAsia="宋体" w:cs="Microsoft JhengHei"/>
          <w:szCs w:val="24"/>
        </w:rPr>
        <w:t>正确理解文本要求扎实的词汇和语法基础。学习单词，除了使用大家都很熟悉的各种单词软件之外，还可采用上面提到的借助听力材料学习的方法，此处不再赘述。在语法方面，可以采用查漏补缺的方式不断巩固语法知识，及时记录阅读中不理解的长难句，仔细分析。基础薄弱的同学也可以购买</w:t>
      </w:r>
      <w:r>
        <w:rPr>
          <w:rFonts w:hint="eastAsia" w:ascii="宋体" w:hAnsi="宋体" w:eastAsia="宋体" w:cs="Microsoft JhengHei"/>
          <w:b/>
          <w:bCs/>
          <w:szCs w:val="24"/>
        </w:rPr>
        <w:t>系统性的语法书</w:t>
      </w:r>
      <w:r>
        <w:rPr>
          <w:rFonts w:hint="eastAsia" w:ascii="宋体" w:hAnsi="宋体" w:eastAsia="宋体" w:cs="Microsoft JhengHei"/>
          <w:szCs w:val="24"/>
        </w:rPr>
        <w:t>，随时阅读、查看陌生的知识点。（语法书可根据自己的兴趣和水平选择，薄冰、张道真等大家所著的语法书都比较系统，方便查阅；旋元佑的《英语魔法师之语法俱乐部》浅近有趣，适合闲暇阅读；另有</w:t>
      </w:r>
      <w:r>
        <w:rPr>
          <w:rFonts w:ascii="宋体" w:hAnsi="宋体" w:eastAsia="宋体" w:cs="Microsoft JhengHei"/>
          <w:i/>
          <w:iCs/>
          <w:szCs w:val="24"/>
        </w:rPr>
        <w:t>English Grammar in Use</w:t>
      </w:r>
      <w:r>
        <w:rPr>
          <w:rFonts w:hint="eastAsia" w:ascii="宋体" w:hAnsi="宋体" w:eastAsia="宋体" w:cs="Microsoft JhengHei"/>
          <w:szCs w:val="24"/>
        </w:rPr>
        <w:t>（《剑桥英语语法》系列）、</w:t>
      </w:r>
      <w:r>
        <w:rPr>
          <w:rFonts w:ascii="宋体" w:hAnsi="宋体" w:eastAsia="宋体" w:cs="Microsoft JhengHei"/>
          <w:i/>
          <w:iCs/>
          <w:szCs w:val="24"/>
        </w:rPr>
        <w:t>Fundamentals of English Grammar</w:t>
      </w:r>
      <w:r>
        <w:rPr>
          <w:rFonts w:hint="eastAsia" w:ascii="宋体" w:hAnsi="宋体" w:eastAsia="宋体" w:cs="Microsoft JhengHei"/>
          <w:i/>
          <w:iCs/>
          <w:szCs w:val="24"/>
        </w:rPr>
        <w:t>（</w:t>
      </w:r>
      <w:r>
        <w:rPr>
          <w:rFonts w:hint="eastAsia" w:ascii="宋体" w:hAnsi="宋体" w:eastAsia="宋体" w:cs="Microsoft JhengHei"/>
          <w:szCs w:val="24"/>
        </w:rPr>
        <w:t>《朗文英语语法》系列）等英文语法书可供大家选择。</w:t>
      </w:r>
    </w:p>
    <w:p>
      <w:pPr>
        <w:pStyle w:val="12"/>
        <w:ind w:firstLine="480" w:firstLineChars="200"/>
        <w:rPr>
          <w:rFonts w:ascii="宋体" w:hAnsi="宋体" w:eastAsia="宋体" w:cs="Microsoft JhengHei"/>
          <w:szCs w:val="24"/>
        </w:rPr>
      </w:pPr>
      <w:r>
        <w:rPr>
          <w:rFonts w:hint="eastAsia" w:ascii="宋体" w:hAnsi="宋体" w:eastAsia="宋体" w:cs="Microsoft JhengHei"/>
          <w:szCs w:val="24"/>
        </w:rPr>
        <w:t>提高阅读速度，需要建立基本的英语思维、不断进行阅读训练。英语母语者看英文时，多数情况下只通过前文内容就能隐隐约约地知道后面会说什么。这种能力，简称为</w:t>
      </w:r>
      <w:r>
        <w:rPr>
          <w:rFonts w:hint="eastAsia" w:ascii="宋体" w:hAnsi="宋体" w:eastAsia="宋体" w:cs="Courier New"/>
          <w:szCs w:val="24"/>
        </w:rPr>
        <w:t>“</w:t>
      </w:r>
      <w:r>
        <w:rPr>
          <w:rFonts w:ascii="宋体" w:hAnsi="宋体" w:eastAsia="宋体" w:cs="Courier New"/>
          <w:szCs w:val="24"/>
        </w:rPr>
        <w:t>anticipation”</w:t>
      </w:r>
      <w:r>
        <w:rPr>
          <w:rFonts w:hint="eastAsia" w:ascii="宋体" w:hAnsi="宋体" w:eastAsia="宋体" w:cs="MS Gothic"/>
          <w:szCs w:val="24"/>
        </w:rPr>
        <w:t>。</w:t>
      </w:r>
      <w:r>
        <w:rPr>
          <w:rFonts w:hint="eastAsia" w:ascii="宋体" w:hAnsi="宋体" w:eastAsia="宋体" w:cs="Microsoft JhengHei"/>
          <w:szCs w:val="24"/>
        </w:rPr>
        <w:t>要达成这种预判，需要读者重点关注文章的结构和衔接技巧。例如，在新闻中，首段或首句概括全篇，后文则作具体说明；在传统议论文中，首尾两段表明中心论点，中间段落用不同的原因支撑论点，而其中每一个原因的概括又常常出现在段落第一句。有了基本的结构意识，同学们在阅读中就可以有所侧重。此外，段落中的连接词、指代词、省略、重复等衔接技巧，也能帮大家快速把握文意。例如，</w:t>
      </w:r>
      <w:r>
        <w:rPr>
          <w:rFonts w:ascii="宋体" w:hAnsi="宋体" w:eastAsia="宋体" w:cs="Microsoft JhengHei"/>
          <w:szCs w:val="24"/>
        </w:rPr>
        <w:t>in this way之后一般描述某种行为产生的结果；如果前一句的主语是parents，后文常常出现they或their与之产生联系。在重视文章结构和衔接的基础上，通过持续练习，阅读水平才能有所提升。在练习过程中，建议同学们在条件允许时采用计时阅读（六级120词/分钟），同时在读完一篇文章或一章小说内容后尝试口头总结文本的中心思想、论证过程或主要事件，以此检验自己对文章的理解。对文章内容把握较慢的同学，可在计时阅读完成后再重新细读文章、勾画中心句和重点词、整理文章结构，如此日积月累，对同类文章也就可以融会贯通了。</w:t>
      </w:r>
    </w:p>
    <w:p>
      <w:pPr>
        <w:pStyle w:val="12"/>
        <w:ind w:firstLine="480" w:firstLineChars="200"/>
        <w:rPr>
          <w:rFonts w:ascii="宋体" w:hAnsi="宋体" w:eastAsia="宋体" w:cs="Microsoft JhengHei"/>
          <w:szCs w:val="24"/>
        </w:rPr>
      </w:pPr>
      <w:r>
        <w:rPr>
          <w:rFonts w:hint="eastAsia" w:ascii="宋体" w:hAnsi="宋体" w:eastAsia="宋体" w:cs="MS Gothic"/>
          <w:szCs w:val="24"/>
        </w:rPr>
        <w:t>英语阅读材料从整体难度上来讲</w:t>
      </w:r>
      <w:r>
        <w:rPr>
          <w:rFonts w:hint="eastAsia" w:ascii="宋体" w:hAnsi="宋体" w:eastAsia="宋体" w:cs="Microsoft JhengHei"/>
          <w:szCs w:val="24"/>
        </w:rPr>
        <w:t>，外刊和文学作品最难，新闻次之，儿童读物较为简单。对于基础较差的同学而言，前期可以阅读一些简单的文本，比如童话、寓言，相关读物包括</w:t>
      </w:r>
      <w:r>
        <w:rPr>
          <w:rFonts w:ascii="宋体" w:hAnsi="宋体" w:eastAsia="宋体" w:cs="Microsoft JhengHei"/>
          <w:i/>
          <w:iCs/>
          <w:szCs w:val="24"/>
        </w:rPr>
        <w:t>Alice</w:t>
      </w:r>
      <w:r>
        <w:rPr>
          <w:rFonts w:hint="eastAsia" w:ascii="宋体" w:hAnsi="宋体" w:eastAsia="宋体" w:cs="Microsoft JhengHei"/>
          <w:i/>
          <w:iCs/>
          <w:szCs w:val="24"/>
        </w:rPr>
        <w:t>’</w:t>
      </w:r>
      <w:r>
        <w:rPr>
          <w:rFonts w:ascii="宋体" w:hAnsi="宋体" w:eastAsia="宋体" w:cs="Microsoft JhengHei"/>
          <w:i/>
          <w:iCs/>
          <w:szCs w:val="24"/>
        </w:rPr>
        <w:t>s Adventures in the Wonderland</w:t>
      </w:r>
      <w:r>
        <w:rPr>
          <w:rFonts w:hint="eastAsia" w:ascii="宋体" w:hAnsi="宋体" w:eastAsia="宋体" w:cs="Microsoft JhengHei"/>
          <w:i/>
          <w:iCs/>
          <w:szCs w:val="24"/>
        </w:rPr>
        <w:t>（《爱丽丝梦游仙境》）</w:t>
      </w:r>
      <w:r>
        <w:rPr>
          <w:rFonts w:ascii="宋体" w:hAnsi="宋体" w:eastAsia="宋体" w:cs="Microsoft JhengHei"/>
          <w:i/>
          <w:iCs/>
          <w:szCs w:val="24"/>
        </w:rPr>
        <w:t>，Harry Potter</w:t>
      </w:r>
      <w:r>
        <w:rPr>
          <w:rFonts w:hint="eastAsia" w:ascii="宋体" w:hAnsi="宋体" w:eastAsia="宋体" w:cs="Microsoft JhengHei"/>
          <w:i/>
          <w:iCs/>
          <w:szCs w:val="24"/>
        </w:rPr>
        <w:t>（《哈利·波特》）</w:t>
      </w:r>
      <w:r>
        <w:rPr>
          <w:rFonts w:ascii="宋体" w:hAnsi="宋体" w:eastAsia="宋体" w:cs="Microsoft JhengHei"/>
          <w:i/>
          <w:iCs/>
          <w:szCs w:val="24"/>
        </w:rPr>
        <w:t>，Andersen's Fairy Tales</w:t>
      </w:r>
      <w:r>
        <w:rPr>
          <w:rFonts w:hint="eastAsia" w:ascii="宋体" w:hAnsi="宋体" w:eastAsia="宋体" w:cs="Microsoft JhengHei"/>
          <w:i/>
          <w:iCs/>
          <w:szCs w:val="24"/>
        </w:rPr>
        <w:t>（《安徒生童话》）</w:t>
      </w:r>
      <w:r>
        <w:rPr>
          <w:rFonts w:hint="eastAsia" w:ascii="宋体" w:hAnsi="宋体" w:eastAsia="宋体" w:cs="Microsoft JhengHei"/>
          <w:szCs w:val="24"/>
        </w:rPr>
        <w:t>等等。此类文本生词较少，比较适合大学生作为基础阅读材料来练习阅读，可以培养阅读速度和语</w:t>
      </w:r>
      <w:r>
        <w:rPr>
          <w:rFonts w:hint="eastAsia" w:ascii="宋体" w:hAnsi="宋体" w:eastAsia="宋体" w:cs="MS Gothic"/>
          <w:szCs w:val="24"/>
        </w:rPr>
        <w:t>感，</w:t>
      </w:r>
      <w:r>
        <w:rPr>
          <w:rFonts w:hint="eastAsia" w:ascii="宋体" w:hAnsi="宋体" w:eastAsia="宋体" w:cs="Microsoft JhengHei"/>
          <w:szCs w:val="24"/>
        </w:rPr>
        <w:t>有助于增强信心。</w:t>
      </w:r>
      <w:r>
        <w:rPr>
          <w:rFonts w:hint="eastAsia" w:ascii="宋体" w:hAnsi="宋体" w:eastAsia="宋体" w:cs="MS Gothic"/>
          <w:szCs w:val="24"/>
        </w:rPr>
        <w:t>有一定基</w:t>
      </w:r>
      <w:r>
        <w:rPr>
          <w:rFonts w:hint="eastAsia" w:ascii="宋体" w:hAnsi="宋体" w:eastAsia="宋体" w:cs="Microsoft JhengHei"/>
          <w:szCs w:val="24"/>
        </w:rPr>
        <w:t>础的同学，阅读的范围可以涉及各类新闻媒体，比如英国的</w:t>
      </w:r>
      <w:r>
        <w:rPr>
          <w:rFonts w:ascii="宋体" w:hAnsi="宋体" w:eastAsia="宋体" w:cs="Microsoft JhengHei"/>
          <w:szCs w:val="24"/>
        </w:rPr>
        <w:t>The Guardian</w:t>
      </w:r>
      <w:r>
        <w:rPr>
          <w:rFonts w:hint="eastAsia" w:ascii="宋体" w:hAnsi="宋体" w:eastAsia="宋体" w:cs="Microsoft JhengHei"/>
          <w:szCs w:val="24"/>
        </w:rPr>
        <w:t>（卫报）</w:t>
      </w:r>
      <w:r>
        <w:rPr>
          <w:rFonts w:ascii="宋体" w:hAnsi="宋体" w:eastAsia="宋体" w:cs="Microsoft JhengHei"/>
          <w:szCs w:val="24"/>
        </w:rPr>
        <w:t>、BBC News</w:t>
      </w:r>
      <w:r>
        <w:rPr>
          <w:rFonts w:hint="eastAsia" w:ascii="宋体" w:hAnsi="宋体" w:eastAsia="宋体" w:cs="Microsoft JhengHei"/>
          <w:szCs w:val="24"/>
        </w:rPr>
        <w:t>（B</w:t>
      </w:r>
      <w:r>
        <w:rPr>
          <w:rFonts w:ascii="宋体" w:hAnsi="宋体" w:eastAsia="宋体" w:cs="Microsoft JhengHei"/>
          <w:szCs w:val="24"/>
        </w:rPr>
        <w:t>BC</w:t>
      </w:r>
      <w:r>
        <w:rPr>
          <w:rFonts w:hint="eastAsia" w:ascii="宋体" w:hAnsi="宋体" w:eastAsia="宋体" w:cs="Microsoft JhengHei"/>
          <w:szCs w:val="24"/>
        </w:rPr>
        <w:t>新闻）</w:t>
      </w:r>
      <w:r>
        <w:rPr>
          <w:rFonts w:ascii="宋体" w:hAnsi="宋体" w:eastAsia="宋体" w:cs="Microsoft JhengHei"/>
          <w:szCs w:val="24"/>
        </w:rPr>
        <w:t>，美国</w:t>
      </w:r>
      <w:r>
        <w:rPr>
          <w:rFonts w:hint="eastAsia" w:ascii="宋体" w:hAnsi="宋体" w:eastAsia="宋体" w:cs="Microsoft JhengHei"/>
          <w:szCs w:val="24"/>
        </w:rPr>
        <w:t>的</w:t>
      </w:r>
      <w:r>
        <w:rPr>
          <w:rFonts w:ascii="宋体" w:hAnsi="宋体" w:eastAsia="宋体" w:cs="Microsoft JhengHei"/>
          <w:szCs w:val="24"/>
        </w:rPr>
        <w:t>CNN News</w:t>
      </w:r>
      <w:r>
        <w:rPr>
          <w:rFonts w:hint="eastAsia" w:ascii="宋体" w:hAnsi="宋体" w:eastAsia="宋体" w:cs="Microsoft JhengHei"/>
          <w:szCs w:val="24"/>
        </w:rPr>
        <w:t>（C</w:t>
      </w:r>
      <w:r>
        <w:rPr>
          <w:rFonts w:ascii="宋体" w:hAnsi="宋体" w:eastAsia="宋体" w:cs="Microsoft JhengHei"/>
          <w:szCs w:val="24"/>
        </w:rPr>
        <w:t>NN</w:t>
      </w:r>
      <w:r>
        <w:rPr>
          <w:rFonts w:hint="eastAsia" w:ascii="宋体" w:hAnsi="宋体" w:eastAsia="宋体" w:cs="Microsoft JhengHei"/>
          <w:szCs w:val="24"/>
        </w:rPr>
        <w:t>新闻）</w:t>
      </w:r>
      <w:r>
        <w:rPr>
          <w:rFonts w:ascii="宋体" w:hAnsi="宋体" w:eastAsia="宋体" w:cs="Microsoft JhengHei"/>
          <w:szCs w:val="24"/>
        </w:rPr>
        <w:t>、Washington Post</w:t>
      </w:r>
      <w:r>
        <w:rPr>
          <w:rFonts w:hint="eastAsia" w:ascii="宋体" w:hAnsi="宋体" w:eastAsia="宋体" w:cs="Microsoft JhengHei"/>
          <w:szCs w:val="24"/>
        </w:rPr>
        <w:t>（华盛顿邮报）</w:t>
      </w:r>
      <w:r>
        <w:rPr>
          <w:rFonts w:ascii="宋体" w:hAnsi="宋体" w:eastAsia="宋体" w:cs="Microsoft JhengHei"/>
          <w:szCs w:val="24"/>
        </w:rPr>
        <w:t>，</w:t>
      </w:r>
      <w:r>
        <w:rPr>
          <w:rFonts w:hint="eastAsia" w:ascii="宋体" w:hAnsi="宋体" w:eastAsia="宋体" w:cs="Microsoft JhengHei"/>
          <w:szCs w:val="24"/>
        </w:rPr>
        <w:t>中国的</w:t>
      </w:r>
      <w:r>
        <w:rPr>
          <w:rFonts w:ascii="宋体" w:hAnsi="宋体" w:eastAsia="宋体" w:cs="Microsoft JhengHei"/>
          <w:szCs w:val="24"/>
        </w:rPr>
        <w:t>China Daily</w:t>
      </w:r>
      <w:r>
        <w:rPr>
          <w:rFonts w:hint="eastAsia" w:ascii="宋体" w:hAnsi="宋体" w:eastAsia="宋体" w:cs="Microsoft JhengHei"/>
          <w:szCs w:val="24"/>
        </w:rPr>
        <w:t>（中国日报）</w:t>
      </w:r>
      <w:r>
        <w:rPr>
          <w:rFonts w:ascii="宋体" w:hAnsi="宋体" w:eastAsia="宋体" w:cs="Microsoft JhengHei"/>
          <w:szCs w:val="24"/>
        </w:rPr>
        <w:t>、Global Times</w:t>
      </w:r>
      <w:r>
        <w:rPr>
          <w:rFonts w:hint="eastAsia" w:ascii="宋体" w:hAnsi="宋体" w:eastAsia="宋体" w:cs="Microsoft JhengHei"/>
          <w:szCs w:val="24"/>
        </w:rPr>
        <w:t>（环球时报）等（可在手机上查找相关</w:t>
      </w:r>
      <w:r>
        <w:rPr>
          <w:rFonts w:ascii="宋体" w:hAnsi="宋体" w:eastAsia="宋体" w:cs="Microsoft JhengHei"/>
          <w:szCs w:val="24"/>
        </w:rPr>
        <w:t>App），以及国外部分网站中的文章，都可作为日常阅读材料。词汇量较丰富的同学也可以尝试阅读《时代周刊》(TIME)、《经济学人》(The Economist)等杂志。若涉猎英美文学，国外一些作家的作品笔法简洁，用词不太艰深，可以为日常积累而读，比如</w:t>
      </w:r>
      <w:r>
        <w:rPr>
          <w:rFonts w:ascii="宋体" w:hAnsi="宋体" w:eastAsia="宋体" w:cs="Courier New"/>
          <w:szCs w:val="24"/>
        </w:rPr>
        <w:t>Nicolas Sparks</w:t>
      </w:r>
      <w:r>
        <w:rPr>
          <w:rFonts w:hint="eastAsia" w:ascii="宋体" w:hAnsi="宋体" w:eastAsia="宋体" w:cs="Courier New"/>
          <w:szCs w:val="24"/>
        </w:rPr>
        <w:t>（</w:t>
      </w:r>
      <w:r>
        <w:rPr>
          <w:rFonts w:hint="eastAsia" w:ascii="宋体" w:hAnsi="宋体" w:eastAsia="宋体" w:cs="MS Gothic"/>
          <w:szCs w:val="24"/>
        </w:rPr>
        <w:t>尼古拉斯</w:t>
      </w:r>
      <w:r>
        <w:rPr>
          <w:rFonts w:hint="eastAsia" w:ascii="宋体" w:hAnsi="宋体" w:eastAsia="宋体" w:cs="Courier New"/>
          <w:szCs w:val="24"/>
        </w:rPr>
        <w:t>·</w:t>
      </w:r>
      <w:r>
        <w:rPr>
          <w:rFonts w:hint="eastAsia" w:ascii="宋体" w:hAnsi="宋体" w:eastAsia="宋体" w:cs="MS Gothic"/>
          <w:szCs w:val="24"/>
        </w:rPr>
        <w:t>斯帕克斯</w:t>
      </w:r>
      <w:r>
        <w:rPr>
          <w:rFonts w:hint="eastAsia" w:ascii="宋体" w:hAnsi="宋体" w:eastAsia="宋体" w:cs="Courier New"/>
          <w:szCs w:val="24"/>
        </w:rPr>
        <w:t>）</w:t>
      </w:r>
      <w:r>
        <w:rPr>
          <w:rFonts w:hint="eastAsia" w:ascii="宋体" w:hAnsi="宋体" w:eastAsia="宋体" w:cs="MS Gothic"/>
          <w:szCs w:val="24"/>
        </w:rPr>
        <w:t>的作品、C</w:t>
      </w:r>
      <w:r>
        <w:rPr>
          <w:rFonts w:ascii="宋体" w:hAnsi="宋体" w:eastAsia="宋体" w:cs="MS Gothic"/>
          <w:szCs w:val="24"/>
        </w:rPr>
        <w:t>harles Lamb</w:t>
      </w:r>
      <w:r>
        <w:rPr>
          <w:rFonts w:hint="eastAsia" w:ascii="宋体" w:hAnsi="宋体" w:eastAsia="宋体" w:cs="MS Gothic"/>
          <w:szCs w:val="24"/>
        </w:rPr>
        <w:t>（查尔斯·兰姆）的</w:t>
      </w:r>
      <w:r>
        <w:rPr>
          <w:rFonts w:ascii="宋体" w:hAnsi="宋体" w:eastAsia="宋体" w:cs="MS Gothic"/>
          <w:i/>
          <w:iCs/>
          <w:szCs w:val="24"/>
        </w:rPr>
        <w:t>Tales From Shakespeare</w:t>
      </w:r>
      <w:r>
        <w:rPr>
          <w:rFonts w:hint="eastAsia" w:ascii="宋体" w:hAnsi="宋体" w:eastAsia="宋体" w:cs="MS Gothic"/>
          <w:szCs w:val="24"/>
        </w:rPr>
        <w:t>（《莎士比亚故事集》）、H</w:t>
      </w:r>
      <w:r>
        <w:rPr>
          <w:rFonts w:ascii="宋体" w:hAnsi="宋体" w:eastAsia="宋体" w:cs="MS Gothic"/>
          <w:szCs w:val="24"/>
        </w:rPr>
        <w:t>elen Keller</w:t>
      </w:r>
      <w:r>
        <w:rPr>
          <w:rFonts w:hint="eastAsia" w:ascii="宋体" w:hAnsi="宋体" w:eastAsia="宋体" w:cs="MS Gothic"/>
          <w:szCs w:val="24"/>
        </w:rPr>
        <w:t>（海伦·凯勒）的</w:t>
      </w:r>
      <w:r>
        <w:rPr>
          <w:rFonts w:ascii="宋体" w:hAnsi="宋体" w:eastAsia="宋体" w:cs="MS Gothic"/>
          <w:i/>
          <w:iCs/>
          <w:szCs w:val="24"/>
        </w:rPr>
        <w:t>The Story of My Life</w:t>
      </w:r>
      <w:r>
        <w:rPr>
          <w:rFonts w:hint="eastAsia" w:ascii="宋体" w:hAnsi="宋体" w:eastAsia="宋体" w:cs="MS Gothic"/>
          <w:szCs w:val="24"/>
        </w:rPr>
        <w:t>（《假如给我三天光明》）、</w:t>
      </w:r>
      <w:r>
        <w:rPr>
          <w:rFonts w:ascii="宋体" w:hAnsi="宋体" w:eastAsia="宋体" w:cs="MS Gothic"/>
          <w:szCs w:val="24"/>
        </w:rPr>
        <w:t>William Somerset Maugham</w:t>
      </w:r>
      <w:r>
        <w:rPr>
          <w:rFonts w:hint="eastAsia" w:ascii="宋体" w:hAnsi="宋体" w:eastAsia="宋体" w:cs="MS Gothic"/>
          <w:szCs w:val="24"/>
        </w:rPr>
        <w:t>（威廉·萨默塞特·毛姆）的</w:t>
      </w:r>
      <w:r>
        <w:rPr>
          <w:rFonts w:ascii="宋体" w:hAnsi="宋体" w:eastAsia="宋体" w:cs="MS Gothic"/>
          <w:i/>
          <w:iCs/>
          <w:szCs w:val="24"/>
        </w:rPr>
        <w:t>The Painted Veil</w:t>
      </w:r>
      <w:r>
        <w:rPr>
          <w:rFonts w:hint="eastAsia" w:ascii="宋体" w:hAnsi="宋体" w:eastAsia="宋体" w:cs="MS Gothic"/>
          <w:szCs w:val="24"/>
        </w:rPr>
        <w:t>（《面纱》）等等。大量</w:t>
      </w:r>
      <w:r>
        <w:rPr>
          <w:rFonts w:hint="eastAsia" w:ascii="宋体" w:hAnsi="宋体" w:eastAsia="宋体" w:cs="Microsoft JhengHei"/>
          <w:szCs w:val="24"/>
        </w:rPr>
        <w:t>阅读是学好英文的一大</w:t>
      </w:r>
      <w:r>
        <w:rPr>
          <w:rFonts w:hint="eastAsia" w:ascii="宋体" w:hAnsi="宋体" w:eastAsia="宋体" w:cs="Courier New"/>
          <w:szCs w:val="24"/>
        </w:rPr>
        <w:t>“</w:t>
      </w:r>
      <w:r>
        <w:rPr>
          <w:rFonts w:hint="eastAsia" w:ascii="宋体" w:hAnsi="宋体" w:eastAsia="宋体" w:cs="MS Gothic"/>
          <w:szCs w:val="24"/>
        </w:rPr>
        <w:t>法宝</w:t>
      </w:r>
      <w:r>
        <w:rPr>
          <w:rFonts w:hint="eastAsia" w:ascii="宋体" w:hAnsi="宋体" w:eastAsia="宋体" w:cs="Courier New"/>
          <w:szCs w:val="24"/>
        </w:rPr>
        <w:t>”</w:t>
      </w:r>
      <w:r>
        <w:rPr>
          <w:rFonts w:hint="eastAsia" w:ascii="宋体" w:hAnsi="宋体" w:eastAsia="宋体" w:cs="MS Gothic"/>
          <w:szCs w:val="24"/>
        </w:rPr>
        <w:t>。同</w:t>
      </w:r>
      <w:r>
        <w:rPr>
          <w:rFonts w:hint="eastAsia" w:ascii="宋体" w:hAnsi="宋体" w:eastAsia="宋体" w:cs="Microsoft JhengHei"/>
          <w:szCs w:val="24"/>
        </w:rPr>
        <w:t>时，阅读是写作的基础，没有较大的阅读量，写作时是难以找到充足素材的。</w:t>
      </w:r>
    </w:p>
    <w:p>
      <w:pPr>
        <w:pStyle w:val="4"/>
      </w:pPr>
      <w:bookmarkStart w:id="138" w:name="_Toc75364244"/>
      <w:r>
        <w:rPr>
          <w:rFonts w:hint="eastAsia"/>
        </w:rPr>
        <w:t>（四）写作训练</w:t>
      </w:r>
      <w:bookmarkEnd w:id="138"/>
    </w:p>
    <w:p>
      <w:pPr>
        <w:pStyle w:val="49"/>
        <w:rPr>
          <w:rFonts w:cs="Microsoft JhengHei"/>
          <w:szCs w:val="22"/>
        </w:rPr>
      </w:pPr>
      <w:r>
        <w:rPr>
          <w:rFonts w:hint="eastAsia" w:cs="MS Gothic"/>
        </w:rPr>
        <w:t>英</w:t>
      </w:r>
      <w:r>
        <w:rPr>
          <w:rFonts w:hint="eastAsia"/>
          <w:szCs w:val="22"/>
        </w:rPr>
        <w:t>语写作需要综合运用词汇、语法以及表达等各方面的储备。想要写出好的作品，还需</w:t>
      </w:r>
      <w:r>
        <w:rPr>
          <w:rFonts w:hint="eastAsia" w:cs="MS Gothic"/>
          <w:szCs w:val="22"/>
        </w:rPr>
        <w:t>注重主</w:t>
      </w:r>
      <w:r>
        <w:rPr>
          <w:rFonts w:hint="eastAsia" w:cs="Microsoft JhengHei"/>
          <w:szCs w:val="22"/>
        </w:rPr>
        <w:t>题和逻辑。若想全面提升英语能力，平时经常被</w:t>
      </w:r>
      <w:r>
        <w:rPr>
          <w:rFonts w:hint="eastAsia"/>
        </w:rPr>
        <w:t>大家</w:t>
      </w:r>
      <w:r>
        <w:rPr>
          <w:rFonts w:hint="eastAsia"/>
          <w:szCs w:val="22"/>
        </w:rPr>
        <w:t>忽略的写作训练其实很重要。</w:t>
      </w:r>
      <w:r>
        <w:rPr>
          <w:rFonts w:hint="eastAsia"/>
        </w:rPr>
        <w:t>同学们</w:t>
      </w:r>
      <w:r>
        <w:rPr>
          <w:rFonts w:hint="eastAsia" w:cs="Microsoft JhengHei"/>
          <w:szCs w:val="22"/>
        </w:rPr>
        <w:t>可以从以下几个方面入手：</w:t>
      </w:r>
    </w:p>
    <w:p>
      <w:pPr>
        <w:pStyle w:val="5"/>
        <w:rPr>
          <w:rFonts w:cs="Courier New"/>
        </w:rPr>
      </w:pPr>
      <w:r>
        <w:rPr>
          <w:rFonts w:cs="Courier New"/>
        </w:rPr>
        <w:t>1.</w:t>
      </w:r>
      <w:r>
        <w:rPr>
          <w:rFonts w:hint="eastAsia"/>
        </w:rPr>
        <w:t>阅读积累</w:t>
      </w:r>
    </w:p>
    <w:p>
      <w:pPr>
        <w:pStyle w:val="12"/>
        <w:ind w:firstLine="480" w:firstLineChars="200"/>
        <w:rPr>
          <w:rFonts w:ascii="宋体" w:hAnsi="宋体" w:eastAsia="宋体" w:cs="MS Gothic"/>
          <w:szCs w:val="24"/>
        </w:rPr>
      </w:pPr>
      <w:r>
        <w:rPr>
          <w:rFonts w:hint="eastAsia" w:ascii="宋体" w:hAnsi="宋体" w:eastAsia="宋体" w:cs="MS Gothic"/>
          <w:szCs w:val="24"/>
        </w:rPr>
        <w:t>在“阅读训练”一节中，大家主要把重点放在泛读和理解上，而本小节的“阅读”则主要涉及精读和化用。从根本上来说，写作能力要建立在有效的输入之上，而有效的输入不只是理解文章在</w:t>
      </w:r>
      <w:r>
        <w:rPr>
          <w:rFonts w:hint="eastAsia" w:ascii="宋体" w:hAnsi="宋体" w:eastAsia="宋体" w:cs="MS Gothic"/>
          <w:b/>
          <w:bCs/>
          <w:szCs w:val="24"/>
        </w:rPr>
        <w:t>“写什么”</w:t>
      </w:r>
      <w:r>
        <w:rPr>
          <w:rFonts w:hint="eastAsia" w:ascii="宋体" w:hAnsi="宋体" w:eastAsia="宋体" w:cs="MS Gothic"/>
          <w:szCs w:val="24"/>
        </w:rPr>
        <w:t>，更是要掌握文章是</w:t>
      </w:r>
      <w:r>
        <w:rPr>
          <w:rFonts w:hint="eastAsia" w:ascii="宋体" w:hAnsi="宋体" w:eastAsia="宋体" w:cs="MS Gothic"/>
          <w:b/>
          <w:bCs/>
          <w:szCs w:val="24"/>
        </w:rPr>
        <w:t>“怎么写”</w:t>
      </w:r>
      <w:r>
        <w:rPr>
          <w:rFonts w:hint="eastAsia" w:ascii="宋体" w:hAnsi="宋体" w:eastAsia="宋体" w:cs="MS Gothic"/>
          <w:szCs w:val="24"/>
        </w:rPr>
        <w:t>的。在阅读时要仔细分析作者如何搭配单词、如何写复杂句子、如何开头、过渡、结尾，以及如何在句子与句子之间建立良好的衔接。以H</w:t>
      </w:r>
      <w:r>
        <w:rPr>
          <w:rFonts w:ascii="宋体" w:hAnsi="宋体" w:eastAsia="宋体" w:cs="MS Gothic"/>
          <w:szCs w:val="24"/>
        </w:rPr>
        <w:t>elen Keller</w:t>
      </w:r>
      <w:r>
        <w:rPr>
          <w:rFonts w:hint="eastAsia" w:ascii="宋体" w:hAnsi="宋体" w:eastAsia="宋体" w:cs="MS Gothic"/>
          <w:szCs w:val="24"/>
        </w:rPr>
        <w:t>（海伦·凯勒）的</w:t>
      </w:r>
      <w:r>
        <w:rPr>
          <w:rFonts w:ascii="宋体" w:hAnsi="宋体" w:eastAsia="宋体" w:cs="MS Gothic"/>
          <w:i/>
          <w:iCs/>
          <w:szCs w:val="24"/>
        </w:rPr>
        <w:t>The Story of My Life</w:t>
      </w:r>
      <w:r>
        <w:rPr>
          <w:rFonts w:hint="eastAsia" w:ascii="宋体" w:hAnsi="宋体" w:eastAsia="宋体" w:cs="MS Gothic"/>
          <w:szCs w:val="24"/>
        </w:rPr>
        <w:t>（《假如给我三天光明》）第一章中的一句话为例：在</w:t>
      </w:r>
      <w:r>
        <w:rPr>
          <w:rFonts w:ascii="宋体" w:hAnsi="宋体" w:eastAsia="宋体" w:cs="MS Gothic"/>
          <w:szCs w:val="24"/>
        </w:rPr>
        <w:t>The first baby in the family was not to be lightly named</w:t>
      </w:r>
      <w:r>
        <w:rPr>
          <w:rFonts w:hint="eastAsia" w:ascii="宋体" w:hAnsi="宋体" w:eastAsia="宋体" w:cs="MS Gothic"/>
          <w:szCs w:val="24"/>
        </w:rPr>
        <w:t>一句中，读者需要思考</w:t>
      </w:r>
      <w:r>
        <w:rPr>
          <w:rFonts w:ascii="宋体" w:hAnsi="宋体" w:eastAsia="宋体" w:cs="MS Gothic"/>
          <w:szCs w:val="24"/>
        </w:rPr>
        <w:t>first在文中和别的句子有没有建立逻辑关系、去掉这个词会不会造成语义不连贯、be to do句式隐含了什么样的语气，也需要思考什么叫be lightly named，思考可不可以说Teenagers in a country are not to be lightly treated。通过思考，</w:t>
      </w:r>
      <w:r>
        <w:rPr>
          <w:rFonts w:hint="eastAsia" w:ascii="宋体" w:hAnsi="宋体" w:eastAsia="宋体" w:cs="MS Gothic"/>
          <w:szCs w:val="24"/>
        </w:rPr>
        <w:t>同学们</w:t>
      </w:r>
      <w:r>
        <w:rPr>
          <w:rFonts w:ascii="宋体" w:hAnsi="宋体" w:eastAsia="宋体" w:cs="MS Gothic"/>
          <w:szCs w:val="24"/>
        </w:rPr>
        <w:t>可以更深刻地理解自己在写作中应该怎样运用first、be to do等词组。对于基础比较薄弱的同学，精读材料最好使用学校课本或者其他有专人讲解的文本。</w:t>
      </w:r>
    </w:p>
    <w:p>
      <w:pPr>
        <w:pStyle w:val="12"/>
        <w:ind w:firstLine="480" w:firstLineChars="200"/>
        <w:rPr>
          <w:rFonts w:ascii="宋体" w:hAnsi="宋体" w:eastAsia="宋体" w:cs="Microsoft JhengHei"/>
          <w:szCs w:val="24"/>
        </w:rPr>
      </w:pPr>
      <w:r>
        <w:rPr>
          <w:rFonts w:hint="eastAsia" w:ascii="宋体" w:hAnsi="宋体" w:eastAsia="宋体" w:cs="MS Gothic"/>
          <w:szCs w:val="24"/>
        </w:rPr>
        <w:t>此外，同学们还可以养成</w:t>
      </w:r>
      <w:r>
        <w:rPr>
          <w:rFonts w:hint="eastAsia" w:ascii="宋体" w:hAnsi="宋体" w:eastAsia="宋体" w:cs="MS Gothic"/>
          <w:b/>
          <w:bCs/>
          <w:szCs w:val="24"/>
        </w:rPr>
        <w:t>收集好句子</w:t>
      </w:r>
      <w:r>
        <w:rPr>
          <w:rFonts w:hint="eastAsia" w:ascii="宋体" w:hAnsi="宋体" w:eastAsia="宋体" w:cs="MS Gothic"/>
          <w:szCs w:val="24"/>
        </w:rPr>
        <w:t>的</w:t>
      </w:r>
      <w:r>
        <w:rPr>
          <w:rFonts w:hint="eastAsia" w:ascii="宋体" w:hAnsi="宋体" w:eastAsia="宋体" w:cs="Microsoft JhengHei"/>
          <w:szCs w:val="24"/>
        </w:rPr>
        <w:t>习惯。平时看到优美的句子，或者在新闻、杂志里使用频率很高的句子、句型，可以摘抄下来，利用空闲时间在脑子里</w:t>
      </w:r>
      <w:r>
        <w:rPr>
          <w:rFonts w:hint="eastAsia" w:ascii="宋体" w:hAnsi="宋体" w:eastAsia="宋体" w:cs="Courier New"/>
          <w:szCs w:val="24"/>
        </w:rPr>
        <w:t>“</w:t>
      </w:r>
      <w:r>
        <w:rPr>
          <w:rFonts w:hint="eastAsia" w:ascii="宋体" w:hAnsi="宋体" w:eastAsia="宋体" w:cs="MS Gothic"/>
          <w:szCs w:val="24"/>
        </w:rPr>
        <w:t>回放</w:t>
      </w:r>
      <w:r>
        <w:rPr>
          <w:rFonts w:hint="eastAsia" w:ascii="宋体" w:hAnsi="宋体" w:eastAsia="宋体" w:cs="Courier New"/>
          <w:szCs w:val="24"/>
        </w:rPr>
        <w:t>”</w:t>
      </w:r>
      <w:r>
        <w:rPr>
          <w:rFonts w:hint="eastAsia" w:ascii="宋体" w:hAnsi="宋体" w:eastAsia="宋体" w:cs="MS Gothic"/>
          <w:szCs w:val="24"/>
        </w:rPr>
        <w:t>，并</w:t>
      </w:r>
      <w:r>
        <w:rPr>
          <w:rFonts w:hint="eastAsia" w:ascii="宋体" w:hAnsi="宋体" w:eastAsia="宋体" w:cs="Microsoft JhengHei"/>
          <w:szCs w:val="24"/>
        </w:rPr>
        <w:t>尝试套用在写作中。对于专有名词、常用表达要重点积累，并在自己的写作中尝试套用。</w:t>
      </w:r>
    </w:p>
    <w:p>
      <w:pPr>
        <w:pStyle w:val="5"/>
        <w:rPr>
          <w:rFonts w:cs="Courier New"/>
        </w:rPr>
      </w:pPr>
      <w:r>
        <w:t>2.</w:t>
      </w:r>
      <w:r>
        <w:rPr>
          <w:rFonts w:hint="eastAsia" w:cs="MS Gothic"/>
        </w:rPr>
        <w:t>模仿</w:t>
      </w:r>
      <w:r>
        <w:rPr>
          <w:rFonts w:hint="eastAsia" w:cs="Microsoft JhengHei"/>
        </w:rPr>
        <w:t>练笔</w:t>
      </w:r>
    </w:p>
    <w:p>
      <w:pPr>
        <w:pStyle w:val="12"/>
        <w:ind w:firstLine="480" w:firstLineChars="200"/>
        <w:rPr>
          <w:rFonts w:ascii="宋体" w:hAnsi="宋体" w:eastAsia="宋体" w:cs="Microsoft JhengHei"/>
          <w:szCs w:val="24"/>
        </w:rPr>
      </w:pPr>
      <w:r>
        <w:rPr>
          <w:rFonts w:hint="eastAsia" w:ascii="宋体" w:hAnsi="宋体" w:eastAsia="宋体" w:cs="MS Gothic"/>
          <w:szCs w:val="24"/>
        </w:rPr>
        <w:t>模仿是学</w:t>
      </w:r>
      <w:r>
        <w:rPr>
          <w:rFonts w:hint="eastAsia" w:ascii="宋体" w:hAnsi="宋体" w:eastAsia="宋体" w:cs="Microsoft JhengHei"/>
          <w:szCs w:val="24"/>
        </w:rPr>
        <w:t>习的第一步。套用自己喜欢的文章的结构写一篇文章，或是改写一首诗，可以极大地增进同学们对文章和写作的理解。这一点从应试的角度来看也屡试不爽。同时，可以将自己的练笔文</w:t>
      </w:r>
      <w:r>
        <w:rPr>
          <w:rFonts w:hint="eastAsia" w:ascii="宋体" w:hAnsi="宋体" w:eastAsia="宋体" w:cs="MS Gothic"/>
          <w:szCs w:val="24"/>
        </w:rPr>
        <w:t>章</w:t>
      </w:r>
      <w:r>
        <w:rPr>
          <w:rFonts w:hint="eastAsia" w:ascii="宋体" w:hAnsi="宋体" w:eastAsia="宋体" w:cs="Microsoft JhengHei"/>
          <w:szCs w:val="24"/>
        </w:rPr>
        <w:t>发给老师或者英语水平较高的同学，请他们修改，如果有条件甚至可以请英语母语使用者</w:t>
      </w:r>
      <w:r>
        <w:rPr>
          <w:rFonts w:ascii="宋体" w:hAnsi="宋体" w:eastAsia="宋体" w:cs="Courier New"/>
          <w:szCs w:val="24"/>
        </w:rPr>
        <w:t>(native speaker)</w:t>
      </w:r>
      <w:r>
        <w:rPr>
          <w:rFonts w:hint="eastAsia" w:ascii="宋体" w:hAnsi="宋体" w:eastAsia="宋体" w:cs="MS Gothic"/>
          <w:szCs w:val="24"/>
        </w:rPr>
        <w:t>看看，</w:t>
      </w:r>
      <w:r>
        <w:rPr>
          <w:rFonts w:hint="eastAsia" w:ascii="宋体" w:hAnsi="宋体" w:eastAsia="宋体" w:cs="Microsoft JhengHei"/>
          <w:szCs w:val="24"/>
        </w:rPr>
        <w:t>认真思考他们指出的问题以及改进的建议，这样自己的英文写作水平会产生质的飞跃。</w:t>
      </w:r>
    </w:p>
    <w:p>
      <w:pPr>
        <w:pStyle w:val="5"/>
        <w:rPr>
          <w:rFonts w:cs="Courier New"/>
        </w:rPr>
      </w:pPr>
      <w:r>
        <w:t>3.</w:t>
      </w:r>
      <w:r>
        <w:rPr>
          <w:rFonts w:hint="eastAsia"/>
        </w:rPr>
        <w:t>英文日</w:t>
      </w:r>
      <w:r>
        <w:rPr>
          <w:rFonts w:hint="eastAsia" w:cs="Microsoft JhengHei"/>
        </w:rPr>
        <w:t>记</w:t>
      </w:r>
    </w:p>
    <w:p>
      <w:pPr>
        <w:pStyle w:val="12"/>
        <w:ind w:firstLine="480" w:firstLineChars="200"/>
        <w:rPr>
          <w:rFonts w:ascii="宋体" w:hAnsi="宋体" w:eastAsia="宋体" w:cs="Microsoft JhengHei"/>
          <w:szCs w:val="24"/>
        </w:rPr>
      </w:pPr>
      <w:r>
        <w:rPr>
          <w:rFonts w:hint="eastAsia" w:ascii="宋体" w:hAnsi="宋体" w:eastAsia="宋体" w:cs="MS Gothic"/>
          <w:szCs w:val="24"/>
        </w:rPr>
        <w:t>把每天</w:t>
      </w:r>
      <w:r>
        <w:rPr>
          <w:rFonts w:hint="eastAsia" w:ascii="宋体" w:hAnsi="宋体" w:eastAsia="宋体" w:cs="Microsoft JhengHei"/>
          <w:szCs w:val="24"/>
        </w:rPr>
        <w:t>发生的事有逻辑地、清晰地记录下来，不用太长。遇到难以表达的细节，努力</w:t>
      </w:r>
      <w:r>
        <w:rPr>
          <w:rFonts w:hint="eastAsia" w:ascii="宋体" w:hAnsi="宋体" w:eastAsia="宋体" w:cs="Microsoft JhengHei"/>
          <w:b/>
          <w:bCs/>
          <w:szCs w:val="24"/>
        </w:rPr>
        <w:t>用已经掌握的表达方法</w:t>
      </w:r>
      <w:r>
        <w:rPr>
          <w:rFonts w:hint="eastAsia" w:ascii="宋体" w:hAnsi="宋体" w:eastAsia="宋体" w:cs="Microsoft JhengHei"/>
          <w:szCs w:val="24"/>
        </w:rPr>
        <w:t>表述。学会细化，详细记录事情的细节以及自己的感受。不断地修改，让自己的表达更准确。</w:t>
      </w:r>
    </w:p>
    <w:p>
      <w:pPr>
        <w:pStyle w:val="12"/>
        <w:ind w:firstLine="480" w:firstLineChars="200"/>
        <w:rPr>
          <w:rFonts w:ascii="宋体" w:hAnsi="宋体" w:eastAsia="宋体" w:cs="Microsoft JhengHei"/>
          <w:szCs w:val="24"/>
        </w:rPr>
      </w:pPr>
      <w:r>
        <w:rPr>
          <w:rFonts w:hint="eastAsia" w:ascii="宋体" w:hAnsi="宋体" w:eastAsia="宋体" w:cs="Microsoft JhengHei"/>
          <w:szCs w:val="24"/>
        </w:rPr>
        <w:t>根据不同考试的要求，英语写作的要求或者“模板”也在不断变化，当然，万变不离其宗。英文写作这一话题本身应该比应试性的准备涵盖更广，因此，英文写作能力的提升可以为同学们打好地基，以便应对任何相关考试或比赛。考试目标尚未明确的同学，除了上述方法，也可以参考</w:t>
      </w:r>
      <w:r>
        <w:rPr>
          <w:rFonts w:ascii="宋体" w:hAnsi="宋体" w:eastAsia="宋体" w:cs="Microsoft JhengHei"/>
          <w:szCs w:val="24"/>
        </w:rPr>
        <w:t>E.B.White</w:t>
      </w:r>
      <w:r>
        <w:rPr>
          <w:rFonts w:hint="eastAsia" w:ascii="宋体" w:hAnsi="宋体" w:eastAsia="宋体" w:cs="Microsoft JhengHei"/>
          <w:szCs w:val="24"/>
        </w:rPr>
        <w:t>（埃尔文·布鲁克斯·怀特）和</w:t>
      </w:r>
      <w:r>
        <w:rPr>
          <w:rFonts w:ascii="宋体" w:hAnsi="宋体" w:eastAsia="宋体" w:cs="Microsoft JhengHei"/>
          <w:szCs w:val="24"/>
        </w:rPr>
        <w:t>William Strunk</w:t>
      </w:r>
      <w:r>
        <w:rPr>
          <w:rFonts w:hint="eastAsia" w:ascii="宋体" w:hAnsi="宋体" w:eastAsia="宋体" w:cs="Microsoft JhengHei"/>
          <w:szCs w:val="24"/>
        </w:rPr>
        <w:t>（威廉•斯特伦克）</w:t>
      </w:r>
      <w:r>
        <w:rPr>
          <w:rFonts w:ascii="宋体" w:hAnsi="宋体" w:eastAsia="宋体" w:cs="Microsoft JhengHei"/>
          <w:szCs w:val="24"/>
        </w:rPr>
        <w:t>合写的</w:t>
      </w:r>
      <w:r>
        <w:rPr>
          <w:rFonts w:ascii="宋体" w:hAnsi="宋体" w:eastAsia="宋体" w:cs="Microsoft JhengHei"/>
          <w:i/>
          <w:iCs/>
          <w:szCs w:val="24"/>
        </w:rPr>
        <w:t>The Elements of Style</w:t>
      </w:r>
      <w:r>
        <w:rPr>
          <w:rFonts w:ascii="宋体" w:hAnsi="宋体" w:eastAsia="宋体" w:cs="Microsoft JhengHei"/>
          <w:szCs w:val="24"/>
        </w:rPr>
        <w:t>(《风格的要素》)，以及John Langan</w:t>
      </w:r>
      <w:r>
        <w:rPr>
          <w:rFonts w:hint="eastAsia" w:ascii="宋体" w:hAnsi="宋体" w:eastAsia="宋体" w:cs="Microsoft JhengHei"/>
          <w:szCs w:val="24"/>
        </w:rPr>
        <w:t>（约翰·兰甘）的</w:t>
      </w:r>
      <w:r>
        <w:rPr>
          <w:rFonts w:ascii="宋体" w:hAnsi="宋体" w:eastAsia="宋体" w:cs="Microsoft JhengHei"/>
          <w:i/>
          <w:iCs/>
          <w:szCs w:val="24"/>
        </w:rPr>
        <w:t>College Writing Skills with Readings</w:t>
      </w:r>
      <w:r>
        <w:rPr>
          <w:rFonts w:hint="eastAsia" w:ascii="宋体" w:hAnsi="宋体" w:eastAsia="宋体" w:cs="Microsoft JhengHei"/>
          <w:szCs w:val="24"/>
        </w:rPr>
        <w:t>（《美国大学英语写作》）。</w:t>
      </w:r>
    </w:p>
    <w:p>
      <w:pPr>
        <w:pStyle w:val="12"/>
        <w:ind w:firstLine="480" w:firstLineChars="200"/>
        <w:jc w:val="right"/>
        <w:rPr>
          <w:rFonts w:ascii="宋体" w:hAnsi="宋体" w:eastAsia="宋体" w:cs="Microsoft JhengHei"/>
          <w:szCs w:val="24"/>
        </w:rPr>
      </w:pPr>
      <w:bookmarkStart w:id="139" w:name="_Toc29956"/>
      <w:bookmarkStart w:id="140" w:name="_Toc30329"/>
      <w:bookmarkStart w:id="141" w:name="_Toc67338126"/>
      <w:r>
        <w:rPr>
          <w:rFonts w:hint="eastAsia" w:ascii="楷体" w:hAnsi="楷体" w:eastAsia="楷体" w:cs="Microsoft JhengHei"/>
          <w:szCs w:val="24"/>
        </w:rPr>
        <w:t>（许泓一）</w:t>
      </w:r>
    </w:p>
    <w:p>
      <w:pPr>
        <w:pStyle w:val="3"/>
      </w:pPr>
      <w:bookmarkStart w:id="142" w:name="_Toc75364245"/>
      <w:r>
        <w:rPr>
          <w:rFonts w:hint="eastAsia"/>
        </w:rPr>
        <w:t>三、四六级考试</w:t>
      </w:r>
      <w:bookmarkEnd w:id="139"/>
      <w:bookmarkEnd w:id="140"/>
      <w:bookmarkEnd w:id="141"/>
      <w:bookmarkEnd w:id="142"/>
    </w:p>
    <w:p>
      <w:pPr>
        <w:pStyle w:val="4"/>
      </w:pPr>
      <w:bookmarkStart w:id="143" w:name="_Toc31268"/>
      <w:bookmarkStart w:id="144" w:name="_Toc75364246"/>
      <w:bookmarkStart w:id="145" w:name="_Toc13309"/>
      <w:bookmarkStart w:id="146" w:name="_Toc67338127"/>
      <w:r>
        <w:rPr>
          <w:rFonts w:hint="eastAsia"/>
        </w:rPr>
        <w:t>（一）考试简介及流程</w:t>
      </w:r>
      <w:bookmarkEnd w:id="143"/>
      <w:bookmarkEnd w:id="144"/>
      <w:bookmarkEnd w:id="145"/>
      <w:bookmarkEnd w:id="146"/>
    </w:p>
    <w:p>
      <w:pPr>
        <w:ind w:firstLine="480" w:firstLineChars="200"/>
        <w:rPr>
          <w:rFonts w:cs="Calibri"/>
        </w:rPr>
      </w:pPr>
      <w:r>
        <w:rPr>
          <w:rFonts w:hint="eastAsia" w:cs="Calibri"/>
        </w:rPr>
        <w:t>四六级考试全名“全国大学英语四、六级考试（</w:t>
      </w:r>
      <w:r>
        <w:rPr>
          <w:rFonts w:cs="Calibri"/>
        </w:rPr>
        <w:t>CET</w:t>
      </w:r>
      <w:r>
        <w:rPr>
          <w:rFonts w:hint="eastAsia" w:cs="Calibri"/>
        </w:rPr>
        <w:t>）</w:t>
      </w:r>
      <w:r>
        <w:rPr>
          <w:rFonts w:cs="Calibri"/>
        </w:rPr>
        <w:t>”</w:t>
      </w:r>
      <w:r>
        <w:rPr>
          <w:rFonts w:hint="eastAsia" w:cs="Calibri"/>
        </w:rPr>
        <w:t>，是一项由教育部主办，教育部考试中心主持和实施的大规模标准化英语考试，分为四级考试</w:t>
      </w:r>
      <w:r>
        <w:rPr>
          <w:rFonts w:cs="Calibri"/>
        </w:rPr>
        <w:t>(CET-4)</w:t>
      </w:r>
      <w:r>
        <w:rPr>
          <w:rFonts w:hint="eastAsia" w:cs="Calibri"/>
        </w:rPr>
        <w:t>和六级考试</w:t>
      </w:r>
      <w:r>
        <w:rPr>
          <w:rFonts w:cs="Calibri"/>
        </w:rPr>
        <w:t>(CET-6)</w:t>
      </w:r>
      <w:r>
        <w:rPr>
          <w:rFonts w:hint="eastAsia" w:cs="Calibri"/>
        </w:rPr>
        <w:t>。在大学期间的英语能力考试中，四六级当之无愧居于“</w:t>
      </w:r>
      <w:r>
        <w:rPr>
          <w:rFonts w:cs="Calibri"/>
        </w:rPr>
        <w:t>C</w:t>
      </w:r>
      <w:r>
        <w:rPr>
          <w:rFonts w:hint="eastAsia" w:cs="Calibri"/>
        </w:rPr>
        <w:t>”位，是必不可少的英语能力证明。四、六级又分别包括了</w:t>
      </w:r>
      <w:r>
        <w:rPr>
          <w:rFonts w:hint="eastAsia" w:cs="Calibri"/>
          <w:b/>
          <w:bCs/>
        </w:rPr>
        <w:t>笔试和口试</w:t>
      </w:r>
      <w:r>
        <w:rPr>
          <w:rFonts w:hint="eastAsia" w:cs="Calibri"/>
        </w:rPr>
        <w:t>，其中笔试为必考，口试为选考，</w:t>
      </w:r>
      <w:r>
        <w:rPr>
          <w:rFonts w:hint="eastAsia" w:cs="Calibri"/>
          <w:b/>
          <w:bCs/>
        </w:rPr>
        <w:t>报考口试的考生必须先报考当次相应级别的笔试</w:t>
      </w:r>
      <w:r>
        <w:rPr>
          <w:rFonts w:hint="eastAsia" w:cs="Calibri"/>
        </w:rPr>
        <w:t>。</w:t>
      </w:r>
    </w:p>
    <w:p>
      <w:pPr>
        <w:ind w:firstLine="480" w:firstLineChars="200"/>
        <w:rPr>
          <w:rFonts w:cs="Calibri"/>
        </w:rPr>
      </w:pPr>
      <w:r>
        <w:rPr>
          <w:rFonts w:hint="eastAsia" w:cs="Calibri"/>
        </w:rPr>
        <w:t>四六级考试笔试每年各举行两次，且时间基本固定，即</w:t>
      </w:r>
      <w:r>
        <w:rPr>
          <w:rFonts w:hint="eastAsia" w:cs="Calibri"/>
          <w:b/>
          <w:bCs/>
        </w:rPr>
        <w:t>每年6月和12月第三个星期六</w:t>
      </w:r>
      <w:r>
        <w:rPr>
          <w:rFonts w:hint="eastAsia" w:cs="Calibri"/>
        </w:rPr>
        <w:t>，其中</w:t>
      </w:r>
      <w:r>
        <w:rPr>
          <w:rFonts w:hint="eastAsia" w:cs="Calibri"/>
          <w:b/>
          <w:bCs/>
        </w:rPr>
        <w:t>四级考试时间为</w:t>
      </w:r>
      <w:r>
        <w:rPr>
          <w:rFonts w:cs="Calibri"/>
          <w:b/>
          <w:bCs/>
        </w:rPr>
        <w:t>09:00-11:20</w:t>
      </w:r>
      <w:r>
        <w:rPr>
          <w:rFonts w:hint="eastAsia" w:cs="Calibri"/>
        </w:rPr>
        <w:t>，</w:t>
      </w:r>
      <w:r>
        <w:rPr>
          <w:rFonts w:hint="eastAsia" w:cs="Calibri"/>
          <w:b/>
          <w:bCs/>
        </w:rPr>
        <w:t>六级考试时间为</w:t>
      </w:r>
      <w:r>
        <w:rPr>
          <w:rFonts w:cs="Calibri"/>
          <w:b/>
          <w:bCs/>
        </w:rPr>
        <w:t>15:00-17:25</w:t>
      </w:r>
      <w:r>
        <w:rPr>
          <w:rFonts w:hint="eastAsia" w:cs="Calibri"/>
        </w:rPr>
        <w:t>，</w:t>
      </w:r>
      <w:r>
        <w:rPr>
          <w:rFonts w:cs="Calibri"/>
        </w:rPr>
        <w:t>CET</w:t>
      </w:r>
      <w:r>
        <w:rPr>
          <w:rFonts w:hint="eastAsia" w:cs="Calibri"/>
        </w:rPr>
        <w:t>口试的考试时间则为</w:t>
      </w:r>
      <w:r>
        <w:rPr>
          <w:rFonts w:hint="eastAsia" w:cs="Calibri"/>
          <w:b/>
          <w:bCs/>
        </w:rPr>
        <w:t>每年</w:t>
      </w:r>
      <w:r>
        <w:rPr>
          <w:rFonts w:cs="Calibri"/>
          <w:b/>
          <w:bCs/>
        </w:rPr>
        <w:t>5</w:t>
      </w:r>
      <w:r>
        <w:rPr>
          <w:rFonts w:hint="eastAsia" w:cs="Calibri"/>
          <w:b/>
          <w:bCs/>
        </w:rPr>
        <w:t>月和</w:t>
      </w:r>
      <w:r>
        <w:rPr>
          <w:rFonts w:cs="Calibri"/>
          <w:b/>
          <w:bCs/>
        </w:rPr>
        <w:t>11</w:t>
      </w:r>
      <w:r>
        <w:rPr>
          <w:rFonts w:hint="eastAsia" w:cs="Calibri"/>
          <w:b/>
          <w:bCs/>
        </w:rPr>
        <w:t>月</w:t>
      </w:r>
      <w:r>
        <w:rPr>
          <w:rFonts w:hint="eastAsia" w:cs="Calibri"/>
        </w:rPr>
        <w:t>（注：</w:t>
      </w:r>
      <w:r>
        <w:rPr>
          <w:rFonts w:cs="Calibri"/>
        </w:rPr>
        <w:t>2020</w:t>
      </w:r>
      <w:r>
        <w:rPr>
          <w:rFonts w:hint="eastAsia" w:cs="Calibri"/>
        </w:rPr>
        <w:t>年受疫情影响，考试时间较为特殊）。</w:t>
      </w:r>
    </w:p>
    <w:p>
      <w:pPr>
        <w:ind w:firstLine="480" w:firstLineChars="200"/>
        <w:rPr>
          <w:rFonts w:cs="Calibri"/>
        </w:rPr>
      </w:pPr>
      <w:r>
        <w:rPr>
          <w:rFonts w:hint="eastAsia" w:cs="Calibri"/>
        </w:rPr>
        <w:t>笔试包括</w:t>
      </w:r>
      <w:r>
        <w:rPr>
          <w:rFonts w:hint="eastAsia" w:cs="Calibri"/>
          <w:b/>
          <w:bCs/>
        </w:rPr>
        <w:t>作文、听力、阅读和翻译测试</w:t>
      </w:r>
      <w:r>
        <w:rPr>
          <w:rFonts w:hint="eastAsia" w:cs="Calibri"/>
        </w:rPr>
        <w:t>，具体考试流程时刻表如下（以六级为例）：</w:t>
      </w:r>
    </w:p>
    <w:p>
      <w:pPr>
        <w:tabs>
          <w:tab w:val="left" w:pos="1080"/>
        </w:tabs>
        <w:ind w:firstLine="480" w:firstLineChars="200"/>
        <w:rPr>
          <w:rFonts w:cs="Calibri"/>
        </w:rPr>
      </w:pPr>
      <w:r>
        <w:rPr>
          <w:rFonts w:cs="Calibri"/>
          <w:highlight w:val="white"/>
        </w:rPr>
        <w:t>14</w:t>
      </w:r>
      <w:r>
        <w:rPr>
          <w:rFonts w:hint="eastAsia" w:cs="Calibri"/>
          <w:highlight w:val="white"/>
        </w:rPr>
        <w:t>：</w:t>
      </w:r>
      <w:r>
        <w:rPr>
          <w:rFonts w:cs="Calibri"/>
          <w:highlight w:val="white"/>
        </w:rPr>
        <w:t>40</w:t>
      </w:r>
      <w:r>
        <w:rPr>
          <w:rFonts w:hint="eastAsia" w:cs="Calibri"/>
          <w:highlight w:val="white"/>
        </w:rPr>
        <w:t>——</w:t>
      </w:r>
      <w:r>
        <w:rPr>
          <w:rFonts w:cs="Calibri"/>
          <w:highlight w:val="white"/>
        </w:rPr>
        <w:t>15</w:t>
      </w:r>
      <w:r>
        <w:rPr>
          <w:rFonts w:hint="eastAsia" w:cs="Calibri"/>
          <w:highlight w:val="white"/>
        </w:rPr>
        <w:t>：</w:t>
      </w:r>
      <w:r>
        <w:rPr>
          <w:rFonts w:cs="Calibri"/>
          <w:highlight w:val="white"/>
        </w:rPr>
        <w:t xml:space="preserve">00 </w:t>
      </w:r>
      <w:r>
        <w:rPr>
          <w:rFonts w:hint="eastAsia" w:cs="Calibri"/>
          <w:highlight w:val="white"/>
        </w:rPr>
        <w:t>试音时间</w:t>
      </w:r>
    </w:p>
    <w:p>
      <w:pPr>
        <w:tabs>
          <w:tab w:val="left" w:pos="1080"/>
        </w:tabs>
        <w:ind w:firstLine="480" w:firstLineChars="200"/>
        <w:rPr>
          <w:rFonts w:cs="Calibri"/>
        </w:rPr>
      </w:pPr>
      <w:r>
        <w:rPr>
          <w:rFonts w:cs="Calibri"/>
          <w:highlight w:val="white"/>
        </w:rPr>
        <w:t>15</w:t>
      </w:r>
      <w:r>
        <w:rPr>
          <w:rFonts w:hint="eastAsia" w:cs="Calibri"/>
          <w:highlight w:val="white"/>
        </w:rPr>
        <w:t>：</w:t>
      </w:r>
      <w:r>
        <w:rPr>
          <w:rFonts w:cs="Calibri"/>
          <w:highlight w:val="white"/>
        </w:rPr>
        <w:t>00</w:t>
      </w:r>
      <w:r>
        <w:rPr>
          <w:rFonts w:hint="eastAsia" w:cs="Calibri"/>
          <w:highlight w:val="white"/>
        </w:rPr>
        <w:t>——</w:t>
      </w:r>
      <w:r>
        <w:rPr>
          <w:rFonts w:cs="Calibri"/>
          <w:highlight w:val="white"/>
        </w:rPr>
        <w:t>15</w:t>
      </w:r>
      <w:r>
        <w:rPr>
          <w:rFonts w:hint="eastAsia" w:cs="Calibri"/>
          <w:highlight w:val="white"/>
        </w:rPr>
        <w:t>：</w:t>
      </w:r>
      <w:r>
        <w:rPr>
          <w:rFonts w:cs="Calibri"/>
          <w:highlight w:val="white"/>
        </w:rPr>
        <w:t xml:space="preserve">10 </w:t>
      </w:r>
      <w:r>
        <w:rPr>
          <w:rFonts w:hint="eastAsia" w:cs="Calibri"/>
          <w:highlight w:val="white"/>
        </w:rPr>
        <w:t>阅读考场注意事项，发放考卷，贴条形码</w:t>
      </w:r>
    </w:p>
    <w:p>
      <w:pPr>
        <w:tabs>
          <w:tab w:val="left" w:pos="1080"/>
        </w:tabs>
        <w:ind w:firstLine="482" w:firstLineChars="200"/>
        <w:rPr>
          <w:rFonts w:cs="Calibri"/>
        </w:rPr>
      </w:pPr>
      <w:r>
        <w:rPr>
          <w:rFonts w:cs="Calibri"/>
          <w:b/>
          <w:bCs/>
          <w:highlight w:val="white"/>
        </w:rPr>
        <w:t>15</w:t>
      </w:r>
      <w:r>
        <w:rPr>
          <w:rFonts w:hint="eastAsia" w:cs="Calibri"/>
          <w:b/>
          <w:bCs/>
          <w:highlight w:val="white"/>
        </w:rPr>
        <w:t>：</w:t>
      </w:r>
      <w:r>
        <w:rPr>
          <w:rFonts w:cs="Calibri"/>
          <w:b/>
          <w:bCs/>
          <w:highlight w:val="white"/>
        </w:rPr>
        <w:t>10</w:t>
      </w:r>
      <w:r>
        <w:rPr>
          <w:rFonts w:hint="eastAsia" w:cs="Calibri"/>
          <w:highlight w:val="white"/>
        </w:rPr>
        <w:t>——</w:t>
      </w:r>
      <w:r>
        <w:rPr>
          <w:rFonts w:cs="Calibri"/>
          <w:highlight w:val="white"/>
        </w:rPr>
        <w:t>15</w:t>
      </w:r>
      <w:r>
        <w:rPr>
          <w:rFonts w:hint="eastAsia" w:cs="Calibri"/>
          <w:highlight w:val="white"/>
        </w:rPr>
        <w:t>：</w:t>
      </w:r>
      <w:r>
        <w:rPr>
          <w:rFonts w:cs="Calibri"/>
          <w:highlight w:val="white"/>
        </w:rPr>
        <w:t xml:space="preserve">40 </w:t>
      </w:r>
      <w:r>
        <w:rPr>
          <w:rFonts w:hint="eastAsia" w:cs="Calibri"/>
          <w:highlight w:val="white"/>
        </w:rPr>
        <w:t>作文考试阶段（</w:t>
      </w:r>
      <w:r>
        <w:rPr>
          <w:rFonts w:cs="Calibri"/>
          <w:highlight w:val="white"/>
        </w:rPr>
        <w:t>15:35</w:t>
      </w:r>
      <w:r>
        <w:rPr>
          <w:rFonts w:hint="eastAsia" w:cs="Calibri"/>
          <w:highlight w:val="white"/>
        </w:rPr>
        <w:t>监考老师口头提醒</w:t>
      </w:r>
      <w:r>
        <w:rPr>
          <w:rFonts w:cs="Calibri"/>
          <w:highlight w:val="white"/>
        </w:rPr>
        <w:t>5</w:t>
      </w:r>
      <w:r>
        <w:rPr>
          <w:rFonts w:hint="eastAsia" w:cs="Calibri"/>
          <w:highlight w:val="white"/>
        </w:rPr>
        <w:t>分钟后开始听力考试）</w:t>
      </w:r>
    </w:p>
    <w:p>
      <w:pPr>
        <w:tabs>
          <w:tab w:val="left" w:pos="1080"/>
        </w:tabs>
        <w:ind w:firstLine="480" w:firstLineChars="200"/>
        <w:rPr>
          <w:rFonts w:cs="Calibri"/>
        </w:rPr>
      </w:pPr>
      <w:r>
        <w:rPr>
          <w:rFonts w:cs="Calibri"/>
          <w:highlight w:val="white"/>
        </w:rPr>
        <w:t>15</w:t>
      </w:r>
      <w:r>
        <w:rPr>
          <w:rFonts w:hint="eastAsia" w:cs="Calibri"/>
          <w:highlight w:val="white"/>
        </w:rPr>
        <w:t>：</w:t>
      </w:r>
      <w:r>
        <w:rPr>
          <w:rFonts w:cs="Calibri"/>
          <w:highlight w:val="white"/>
        </w:rPr>
        <w:t>40</w:t>
      </w:r>
      <w:r>
        <w:rPr>
          <w:rFonts w:hint="eastAsia" w:cs="Calibri"/>
          <w:highlight w:val="white"/>
        </w:rPr>
        <w:t>——</w:t>
      </w:r>
      <w:r>
        <w:rPr>
          <w:rFonts w:cs="Calibri"/>
          <w:highlight w:val="white"/>
        </w:rPr>
        <w:t>16</w:t>
      </w:r>
      <w:r>
        <w:rPr>
          <w:rFonts w:hint="eastAsia" w:cs="Calibri"/>
          <w:highlight w:val="white"/>
        </w:rPr>
        <w:t>：</w:t>
      </w:r>
      <w:r>
        <w:rPr>
          <w:rFonts w:cs="Calibri"/>
          <w:highlight w:val="white"/>
        </w:rPr>
        <w:t xml:space="preserve">10 </w:t>
      </w:r>
      <w:r>
        <w:rPr>
          <w:rFonts w:hint="eastAsia" w:cs="Calibri"/>
          <w:highlight w:val="white"/>
        </w:rPr>
        <w:t>听力测试（四级听力为</w:t>
      </w:r>
      <w:r>
        <w:rPr>
          <w:rFonts w:cs="Calibri"/>
          <w:highlight w:val="white"/>
        </w:rPr>
        <w:t>25</w:t>
      </w:r>
      <w:r>
        <w:rPr>
          <w:rFonts w:cs="Calibri"/>
        </w:rPr>
        <w:t>min</w:t>
      </w:r>
      <w:r>
        <w:rPr>
          <w:rFonts w:hint="eastAsia" w:cs="Calibri"/>
          <w:highlight w:val="white"/>
        </w:rPr>
        <w:t>）</w:t>
      </w:r>
    </w:p>
    <w:p>
      <w:pPr>
        <w:tabs>
          <w:tab w:val="left" w:pos="1080"/>
        </w:tabs>
        <w:ind w:firstLine="480" w:firstLineChars="200"/>
        <w:rPr>
          <w:rFonts w:cs="Calibri"/>
        </w:rPr>
      </w:pPr>
      <w:r>
        <w:rPr>
          <w:rFonts w:cs="Calibri"/>
          <w:highlight w:val="white"/>
        </w:rPr>
        <w:t>16</w:t>
      </w:r>
      <w:r>
        <w:rPr>
          <w:rFonts w:hint="eastAsia" w:cs="Calibri"/>
          <w:highlight w:val="white"/>
        </w:rPr>
        <w:t>：</w:t>
      </w:r>
      <w:r>
        <w:rPr>
          <w:rFonts w:cs="Calibri"/>
          <w:highlight w:val="white"/>
        </w:rPr>
        <w:t>10</w:t>
      </w:r>
      <w:r>
        <w:rPr>
          <w:rFonts w:hint="eastAsia" w:cs="Calibri"/>
          <w:highlight w:val="white"/>
        </w:rPr>
        <w:t>——</w:t>
      </w:r>
      <w:r>
        <w:rPr>
          <w:rFonts w:cs="Calibri"/>
          <w:highlight w:val="white"/>
        </w:rPr>
        <w:t>16</w:t>
      </w:r>
      <w:r>
        <w:rPr>
          <w:rFonts w:hint="eastAsia" w:cs="Calibri"/>
          <w:highlight w:val="white"/>
        </w:rPr>
        <w:t>：</w:t>
      </w:r>
      <w:r>
        <w:rPr>
          <w:rFonts w:cs="Calibri"/>
          <w:highlight w:val="white"/>
        </w:rPr>
        <w:t xml:space="preserve">15 </w:t>
      </w:r>
      <w:r>
        <w:rPr>
          <w:rFonts w:hint="eastAsia" w:cs="Calibri"/>
          <w:highlight w:val="white"/>
        </w:rPr>
        <w:t>考试暂停</w:t>
      </w:r>
      <w:r>
        <w:rPr>
          <w:rFonts w:cs="Calibri"/>
          <w:highlight w:val="white"/>
        </w:rPr>
        <w:t>5</w:t>
      </w:r>
      <w:r>
        <w:rPr>
          <w:rFonts w:hint="eastAsia" w:cs="Calibri"/>
          <w:highlight w:val="white"/>
        </w:rPr>
        <w:t>分钟，收答题卡</w:t>
      </w:r>
      <w:r>
        <w:rPr>
          <w:rFonts w:cs="Calibri"/>
          <w:highlight w:val="white"/>
        </w:rPr>
        <w:t>1(</w:t>
      </w:r>
      <w:r>
        <w:rPr>
          <w:rFonts w:hint="eastAsia" w:cs="Calibri"/>
          <w:highlight w:val="white"/>
        </w:rPr>
        <w:t>即作文和听力</w:t>
      </w:r>
      <w:r>
        <w:rPr>
          <w:rFonts w:cs="Calibri"/>
          <w:highlight w:val="white"/>
        </w:rPr>
        <w:t>)</w:t>
      </w:r>
      <w:r>
        <w:rPr>
          <w:rFonts w:hint="eastAsia" w:cs="Calibri"/>
          <w:highlight w:val="white"/>
        </w:rPr>
        <w:t>，听力结束后完成剩余考项</w:t>
      </w:r>
      <w:r>
        <w:rPr>
          <w:rFonts w:cs="Calibri"/>
          <w:highlight w:val="white"/>
        </w:rPr>
        <w:t>(</w:t>
      </w:r>
      <w:r>
        <w:rPr>
          <w:rFonts w:hint="eastAsia" w:cs="Calibri"/>
          <w:highlight w:val="white"/>
        </w:rPr>
        <w:t>阅读</w:t>
      </w:r>
      <w:r>
        <w:rPr>
          <w:rFonts w:cs="Calibri"/>
          <w:highlight w:val="white"/>
        </w:rPr>
        <w:t>40min</w:t>
      </w:r>
      <w:r>
        <w:rPr>
          <w:rFonts w:hint="eastAsia" w:cs="Calibri"/>
          <w:highlight w:val="white"/>
        </w:rPr>
        <w:t>和翻译</w:t>
      </w:r>
      <w:r>
        <w:rPr>
          <w:rFonts w:cs="Calibri"/>
          <w:highlight w:val="white"/>
        </w:rPr>
        <w:t>30min)</w:t>
      </w:r>
    </w:p>
    <w:p>
      <w:pPr>
        <w:tabs>
          <w:tab w:val="left" w:pos="1080"/>
        </w:tabs>
        <w:ind w:firstLine="482" w:firstLineChars="200"/>
        <w:rPr>
          <w:rFonts w:cs="Calibri"/>
        </w:rPr>
      </w:pPr>
      <w:r>
        <w:rPr>
          <w:rFonts w:cs="Calibri"/>
          <w:b/>
          <w:bCs/>
          <w:highlight w:val="white"/>
        </w:rPr>
        <w:t>17</w:t>
      </w:r>
      <w:r>
        <w:rPr>
          <w:rFonts w:hint="eastAsia" w:cs="Calibri"/>
          <w:b/>
          <w:bCs/>
          <w:highlight w:val="white"/>
        </w:rPr>
        <w:t>：</w:t>
      </w:r>
      <w:r>
        <w:rPr>
          <w:rFonts w:cs="Calibri"/>
          <w:b/>
          <w:bCs/>
          <w:highlight w:val="white"/>
        </w:rPr>
        <w:t xml:space="preserve">25 </w:t>
      </w:r>
      <w:r>
        <w:rPr>
          <w:rFonts w:hint="eastAsia" w:cs="Calibri"/>
          <w:highlight w:val="white"/>
        </w:rPr>
        <w:t>全部考试结束</w:t>
      </w:r>
    </w:p>
    <w:p>
      <w:pPr>
        <w:rPr>
          <w:rFonts w:cs="Calibri"/>
        </w:rPr>
      </w:pPr>
    </w:p>
    <w:p>
      <w:pPr>
        <w:pStyle w:val="5"/>
      </w:pPr>
      <w:r>
        <w:t>1.</w:t>
      </w:r>
      <w:r>
        <w:rPr>
          <w:rFonts w:hint="eastAsia"/>
        </w:rPr>
        <w:t>考试题型及分值</w:t>
      </w:r>
    </w:p>
    <w:p>
      <w:pPr>
        <w:ind w:firstLine="480" w:firstLineChars="200"/>
        <w:rPr>
          <w:rFonts w:cs="Calibri"/>
        </w:rPr>
      </w:pPr>
      <w:r>
        <w:rPr>
          <w:rFonts w:cs="Calibri"/>
        </w:rPr>
        <w:drawing>
          <wp:anchor distT="0" distB="0" distL="114300" distR="114300" simplePos="0" relativeHeight="251676672" behindDoc="0" locked="0" layoutInCell="1" allowOverlap="1">
            <wp:simplePos x="0" y="0"/>
            <wp:positionH relativeFrom="column">
              <wp:posOffset>698500</wp:posOffset>
            </wp:positionH>
            <wp:positionV relativeFrom="paragraph">
              <wp:posOffset>323215</wp:posOffset>
            </wp:positionV>
            <wp:extent cx="4064000" cy="2879090"/>
            <wp:effectExtent l="0" t="0" r="0" b="0"/>
            <wp:wrapTopAndBottom/>
            <wp:docPr id="1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3"/>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064000" cy="2879090"/>
                    </a:xfrm>
                    <a:prstGeom prst="rect">
                      <a:avLst/>
                    </a:prstGeom>
                  </pic:spPr>
                </pic:pic>
              </a:graphicData>
            </a:graphic>
          </wp:anchor>
        </w:drawing>
      </w:r>
      <w:r>
        <w:rPr>
          <w:rFonts w:hint="eastAsia" w:cs="Calibri"/>
        </w:rPr>
        <w:t>四六级笔试总分为</w:t>
      </w:r>
      <w:r>
        <w:rPr>
          <w:rFonts w:cs="Calibri"/>
        </w:rPr>
        <w:t>710</w:t>
      </w:r>
      <w:r>
        <w:rPr>
          <w:rFonts w:hint="eastAsia" w:cs="Calibri"/>
        </w:rPr>
        <w:t>分，具体题型及分值见表</w:t>
      </w:r>
      <w:r>
        <w:rPr>
          <w:rFonts w:cs="Calibri"/>
        </w:rPr>
        <w:t>2</w:t>
      </w:r>
      <w:r>
        <w:rPr>
          <w:rFonts w:hint="eastAsia" w:cs="Calibri"/>
        </w:rPr>
        <w:t>-</w:t>
      </w:r>
      <w:r>
        <w:rPr>
          <w:rFonts w:cs="Calibri"/>
        </w:rPr>
        <w:t>4</w:t>
      </w:r>
      <w:r>
        <w:rPr>
          <w:rFonts w:hint="eastAsia" w:cs="Calibri"/>
        </w:rPr>
        <w:t>：</w:t>
      </w:r>
    </w:p>
    <w:p>
      <w:pPr>
        <w:jc w:val="center"/>
        <w:rPr>
          <w:rFonts w:cs="Calibri"/>
          <w:sz w:val="18"/>
          <w:szCs w:val="18"/>
        </w:rPr>
      </w:pPr>
      <w:r>
        <w:rPr>
          <w:rFonts w:hint="eastAsia" w:cs="Calibri"/>
          <w:sz w:val="18"/>
          <w:szCs w:val="18"/>
        </w:rPr>
        <w:t>表</w:t>
      </w:r>
      <w:r>
        <w:rPr>
          <w:rFonts w:cs="Calibri"/>
          <w:sz w:val="18"/>
          <w:szCs w:val="18"/>
        </w:rPr>
        <w:t>2</w:t>
      </w:r>
      <w:r>
        <w:rPr>
          <w:rFonts w:hint="eastAsia" w:cs="Calibri"/>
          <w:sz w:val="18"/>
          <w:szCs w:val="18"/>
        </w:rPr>
        <w:t>-</w:t>
      </w:r>
      <w:r>
        <w:rPr>
          <w:rFonts w:cs="Calibri"/>
          <w:sz w:val="18"/>
          <w:szCs w:val="18"/>
        </w:rPr>
        <w:t xml:space="preserve">4 </w:t>
      </w:r>
      <w:r>
        <w:rPr>
          <w:rFonts w:hint="eastAsia" w:cs="Calibri"/>
          <w:sz w:val="18"/>
          <w:szCs w:val="18"/>
        </w:rPr>
        <w:t>大学英语四六级考试具体题型、分值及考试时间</w:t>
      </w:r>
    </w:p>
    <w:p>
      <w:pPr>
        <w:ind w:firstLine="480" w:firstLineChars="200"/>
        <w:rPr>
          <w:rFonts w:cs="Calibri"/>
        </w:rPr>
      </w:pPr>
      <w:r>
        <w:rPr>
          <w:rFonts w:hint="eastAsia" w:cs="Calibri"/>
        </w:rPr>
        <w:t>如果想对题型了解更多，推荐大家阅读四六级官网提供的</w:t>
      </w:r>
      <w:r>
        <w:rPr>
          <w:rFonts w:hint="eastAsia" w:cs="Calibri"/>
          <w:b/>
          <w:bCs/>
        </w:rPr>
        <w:t>考试大纲</w:t>
      </w:r>
      <w:r>
        <w:rPr>
          <w:rFonts w:hint="eastAsia" w:cs="Calibri"/>
        </w:rPr>
        <w:t>，参考其中</w:t>
      </w:r>
      <w:r>
        <w:rPr>
          <w:rFonts w:hint="eastAsia" w:cs="Calibri"/>
          <w:b/>
          <w:bCs/>
        </w:rPr>
        <w:t>“考核技能”</w:t>
      </w:r>
      <w:r>
        <w:rPr>
          <w:rFonts w:hint="eastAsia" w:cs="Calibri"/>
        </w:rPr>
        <w:t>部分，判断考点和得分点。</w:t>
      </w:r>
    </w:p>
    <w:p>
      <w:pPr>
        <w:ind w:firstLine="480" w:firstLineChars="200"/>
        <w:rPr>
          <w:rFonts w:cs="Calibri"/>
        </w:rPr>
      </w:pPr>
      <w:r>
        <w:rPr>
          <w:rFonts w:hint="eastAsia" w:cs="Calibri"/>
        </w:rPr>
        <w:t>关于</w:t>
      </w:r>
      <w:r>
        <w:rPr>
          <w:rFonts w:hint="eastAsia" w:cs="Calibri"/>
          <w:b/>
          <w:bCs/>
        </w:rPr>
        <w:t>最终分数</w:t>
      </w:r>
      <w:r>
        <w:rPr>
          <w:rFonts w:hint="eastAsia" w:cs="Calibri"/>
        </w:rPr>
        <w:t>：四六级分数报道采用</w:t>
      </w:r>
      <w:r>
        <w:rPr>
          <w:rFonts w:hint="eastAsia" w:cs="Calibri"/>
          <w:b/>
          <w:bCs/>
        </w:rPr>
        <w:t>常模参照方式</w:t>
      </w:r>
      <w:r>
        <w:rPr>
          <w:rFonts w:hint="eastAsia" w:cs="Calibri"/>
        </w:rPr>
        <w:t>，其中四级考试的常模群体选自全国</w:t>
      </w:r>
      <w:r>
        <w:rPr>
          <w:rFonts w:cs="Calibri"/>
        </w:rPr>
        <w:t>16</w:t>
      </w:r>
      <w:r>
        <w:rPr>
          <w:rFonts w:hint="eastAsia" w:cs="Calibri"/>
        </w:rPr>
        <w:t>所高校的约三万名非英语专业的考生；六级常模群体选自全国五所重点大学的约五千名非英语专业的考生。</w:t>
      </w:r>
      <w:r>
        <w:rPr>
          <w:rFonts w:hint="eastAsia" w:cs="Calibri"/>
          <w:b/>
          <w:bCs/>
        </w:rPr>
        <w:t>每次考试等值后的卷面分数都参照常模转换为报道分，</w:t>
      </w:r>
      <w:r>
        <w:rPr>
          <w:rFonts w:hint="eastAsia" w:cs="Calibri"/>
        </w:rPr>
        <w:t>具体公式可在官网查询。也就是说，四六级的最终分数并不是由答对题目的绝对数目决定的，而是由</w:t>
      </w:r>
      <w:r>
        <w:rPr>
          <w:rFonts w:hint="eastAsia" w:cs="Calibri"/>
          <w:b/>
          <w:bCs/>
        </w:rPr>
        <w:t>同学们的排名</w:t>
      </w:r>
      <w:r>
        <w:rPr>
          <w:rFonts w:hint="eastAsia" w:cs="Calibri"/>
        </w:rPr>
        <w:t>决定的，</w:t>
      </w:r>
      <w:r>
        <w:rPr>
          <w:rFonts w:hint="eastAsia" w:cs="Calibri"/>
          <w:b/>
          <w:bCs/>
        </w:rPr>
        <w:t>因此，每次考试的难度不会对最终成绩有很大影响</w:t>
      </w:r>
      <w:r>
        <w:rPr>
          <w:rFonts w:hint="eastAsia" w:cs="Calibri"/>
        </w:rPr>
        <w:t>，不用担心“这届题难，不适合我”“这届太简单，不适合我”情况，每个同学都会得到与自己水平相符合的成绩。</w:t>
      </w:r>
    </w:p>
    <w:p>
      <w:pPr>
        <w:pStyle w:val="5"/>
      </w:pPr>
      <w:r>
        <w:t xml:space="preserve">2. </w:t>
      </w:r>
      <w:r>
        <w:rPr>
          <w:rFonts w:hint="eastAsia"/>
        </w:rPr>
        <w:t>四川大学四六级免修及激励政策</w:t>
      </w:r>
    </w:p>
    <w:p>
      <w:pPr>
        <w:ind w:firstLine="420"/>
        <w:rPr>
          <w:rFonts w:cs="Calibri"/>
        </w:rPr>
      </w:pPr>
      <w:r>
        <w:rPr>
          <w:rFonts w:hint="eastAsia" w:cs="Calibri"/>
        </w:rPr>
        <w:t>优异的四六级成绩有什么用？</w:t>
      </w:r>
    </w:p>
    <w:p>
      <w:pPr>
        <w:ind w:firstLine="420"/>
        <w:rPr>
          <w:rFonts w:cs="Calibri"/>
        </w:rPr>
      </w:pPr>
      <w:r>
        <w:rPr>
          <w:rFonts w:hint="eastAsia" w:cs="Calibri"/>
        </w:rPr>
        <w:t>首先，四六级成绩在</w:t>
      </w:r>
      <w:r>
        <w:rPr>
          <w:rFonts w:hint="eastAsia" w:cs="Calibri"/>
          <w:b/>
          <w:bCs/>
        </w:rPr>
        <w:t>未来的深造、就业</w:t>
      </w:r>
      <w:r>
        <w:rPr>
          <w:rFonts w:hint="eastAsia" w:cs="Calibri"/>
        </w:rPr>
        <w:t>中均有重要作用。在国内高校的</w:t>
      </w:r>
      <w:r>
        <w:rPr>
          <w:rFonts w:hint="eastAsia" w:cs="Calibri"/>
          <w:b/>
          <w:bCs/>
        </w:rPr>
        <w:t>保研夏令营、保研面试</w:t>
      </w:r>
      <w:r>
        <w:rPr>
          <w:rFonts w:hint="eastAsia" w:cs="Calibri"/>
        </w:rPr>
        <w:t>乃至</w:t>
      </w:r>
      <w:r>
        <w:rPr>
          <w:rFonts w:hint="eastAsia" w:cs="Calibri"/>
          <w:b/>
          <w:bCs/>
        </w:rPr>
        <w:t>考研面试</w:t>
      </w:r>
      <w:r>
        <w:rPr>
          <w:rFonts w:hint="eastAsia" w:cs="Calibri"/>
        </w:rPr>
        <w:t>中，英语水平都是必填项，一个优异的六级成绩无疑为同学们加分许多，在就业求职中也是一项亮点。而在本科阶段，同学们能拥有的许多机会——社会奖学金申请、国内外游学交换经历也会多少参考四六级成绩。</w:t>
      </w:r>
    </w:p>
    <w:p>
      <w:pPr>
        <w:ind w:firstLine="420"/>
        <w:rPr>
          <w:rFonts w:cs="Calibri"/>
        </w:rPr>
      </w:pPr>
      <w:r>
        <w:rPr>
          <w:rFonts w:hint="eastAsia" w:cs="Calibri"/>
        </w:rPr>
        <w:t>其次，对于川大的同学来说，四六级成绩作为英语水平证明，在一定条件下</w:t>
      </w:r>
      <w:r>
        <w:rPr>
          <w:rFonts w:hint="eastAsia" w:cs="Calibri"/>
          <w:b/>
          <w:bCs/>
        </w:rPr>
        <w:t>可折合为</w:t>
      </w:r>
      <w:r>
        <w:rPr>
          <w:rFonts w:hint="eastAsia" w:cs="Calibri"/>
        </w:rPr>
        <w:t>相应的</w:t>
      </w:r>
      <w:r>
        <w:rPr>
          <w:rFonts w:hint="eastAsia" w:cs="Calibri"/>
          <w:b/>
          <w:bCs/>
        </w:rPr>
        <w:t>大学英语分数</w:t>
      </w:r>
      <w:r>
        <w:rPr>
          <w:rFonts w:hint="eastAsia" w:cs="Calibri"/>
        </w:rPr>
        <w:t>，</w:t>
      </w:r>
      <w:r>
        <w:rPr>
          <w:rFonts w:hint="eastAsia" w:cs="Calibri"/>
          <w:b/>
          <w:bCs/>
        </w:rPr>
        <w:t>免修大学英语课程</w:t>
      </w:r>
      <w:r>
        <w:rPr>
          <w:rFonts w:hint="eastAsia" w:cs="Calibri"/>
        </w:rPr>
        <w:t>。在此，小思附上了最新的四川大学英语课程免修规定（</w:t>
      </w:r>
      <w:r>
        <w:rPr>
          <w:rFonts w:cs="Calibri"/>
        </w:rPr>
        <w:t>2019</w:t>
      </w:r>
      <w:r>
        <w:rPr>
          <w:rFonts w:hint="eastAsia" w:cs="Calibri"/>
        </w:rPr>
        <w:t>年版，供</w:t>
      </w:r>
      <w:r>
        <w:rPr>
          <w:rFonts w:cs="Calibri"/>
        </w:rPr>
        <w:t>2019</w:t>
      </w:r>
      <w:r>
        <w:rPr>
          <w:rFonts w:hint="eastAsia" w:cs="Calibri"/>
        </w:rPr>
        <w:t>级及以下年级使用），供大家更直观了解相应政策（表</w:t>
      </w:r>
      <w:r>
        <w:rPr>
          <w:rFonts w:cs="Calibri"/>
        </w:rPr>
        <w:t>2</w:t>
      </w:r>
      <w:r>
        <w:rPr>
          <w:rFonts w:hint="eastAsia" w:cs="Calibri"/>
        </w:rPr>
        <w:t>-</w:t>
      </w:r>
      <w:r>
        <w:rPr>
          <w:rFonts w:cs="Calibri"/>
        </w:rPr>
        <w:t>5</w:t>
      </w:r>
      <w:r>
        <w:rPr>
          <w:rFonts w:hint="eastAsia" w:cs="Calibri"/>
        </w:rPr>
        <w:t>），同时也可作为一份参照，让大家知道“优秀的</w:t>
      </w:r>
    </w:p>
    <w:p>
      <w:pPr>
        <w:rPr>
          <w:rFonts w:cs="Calibri"/>
        </w:rPr>
      </w:pPr>
      <w:r>
        <w:rPr>
          <w:rFonts w:hint="eastAsia" w:cs="Calibri"/>
        </w:rPr>
        <w:t>四六级成绩”的标准。</w:t>
      </w:r>
      <w:r>
        <w:rPr>
          <w:rFonts w:cs="Calibri"/>
        </w:rPr>
        <w:drawing>
          <wp:anchor distT="0" distB="0" distL="114300" distR="114300" simplePos="0" relativeHeight="251677696" behindDoc="0" locked="0" layoutInCell="1" allowOverlap="1">
            <wp:simplePos x="0" y="0"/>
            <wp:positionH relativeFrom="column">
              <wp:posOffset>88900</wp:posOffset>
            </wp:positionH>
            <wp:positionV relativeFrom="paragraph">
              <wp:posOffset>494665</wp:posOffset>
            </wp:positionV>
            <wp:extent cx="5274310" cy="4903470"/>
            <wp:effectExtent l="0" t="0" r="3175" b="0"/>
            <wp:wrapTopAndBottom/>
            <wp:docPr id="1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1"/>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4903470"/>
                    </a:xfrm>
                    <a:prstGeom prst="rect">
                      <a:avLst/>
                    </a:prstGeom>
                  </pic:spPr>
                </pic:pic>
              </a:graphicData>
            </a:graphic>
          </wp:anchor>
        </w:drawing>
      </w:r>
    </w:p>
    <w:p>
      <w:pPr>
        <w:jc w:val="center"/>
        <w:rPr>
          <w:rFonts w:cs="Calibri"/>
          <w:sz w:val="18"/>
          <w:szCs w:val="18"/>
        </w:rPr>
      </w:pPr>
      <w:r>
        <w:rPr>
          <w:rFonts w:hint="eastAsia" w:cs="Calibri"/>
          <w:sz w:val="18"/>
          <w:szCs w:val="18"/>
        </w:rPr>
        <w:t>表</w:t>
      </w:r>
      <w:r>
        <w:rPr>
          <w:rFonts w:cs="Calibri"/>
          <w:sz w:val="18"/>
          <w:szCs w:val="18"/>
        </w:rPr>
        <w:t>2</w:t>
      </w:r>
      <w:r>
        <w:rPr>
          <w:rFonts w:hint="eastAsia" w:cs="Calibri"/>
          <w:sz w:val="18"/>
          <w:szCs w:val="18"/>
        </w:rPr>
        <w:t>-</w:t>
      </w:r>
      <w:r>
        <w:rPr>
          <w:rFonts w:cs="Calibri"/>
          <w:sz w:val="18"/>
          <w:szCs w:val="18"/>
        </w:rPr>
        <w:t>5 2019</w:t>
      </w:r>
      <w:r>
        <w:rPr>
          <w:rFonts w:hint="eastAsia" w:cs="Calibri"/>
          <w:sz w:val="18"/>
          <w:szCs w:val="18"/>
        </w:rPr>
        <w:t>版四川大学英语课程免修规定</w:t>
      </w:r>
    </w:p>
    <w:p>
      <w:pPr>
        <w:ind w:firstLine="480" w:firstLineChars="200"/>
        <w:rPr>
          <w:rFonts w:cs="Calibri"/>
        </w:rPr>
      </w:pPr>
      <w:r>
        <w:rPr>
          <w:rFonts w:hint="eastAsia" w:cs="Calibri"/>
        </w:rPr>
        <w:t>更多免修相关问题可在本节末“小贴士”查看。</w:t>
      </w:r>
    </w:p>
    <w:p>
      <w:pPr>
        <w:ind w:firstLine="480" w:firstLineChars="200"/>
        <w:rPr>
          <w:rFonts w:cs="Calibri"/>
        </w:rPr>
      </w:pPr>
      <w:r>
        <w:rPr>
          <w:rFonts w:hint="eastAsia" w:cs="Calibri"/>
        </w:rPr>
        <w:t>另外，六级成绩也可用于</w:t>
      </w:r>
      <w:r>
        <w:rPr>
          <w:rFonts w:hint="eastAsia" w:cs="Calibri"/>
          <w:b/>
          <w:bCs/>
        </w:rPr>
        <w:t>创新学分申请</w:t>
      </w:r>
      <w:r>
        <w:rPr>
          <w:rFonts w:hint="eastAsia" w:cs="Calibri"/>
        </w:rPr>
        <w:t>：根据《四川大学本科生</w:t>
      </w:r>
      <w:r>
        <w:rPr>
          <w:rFonts w:hint="eastAsia" w:cs="Calibri"/>
          <w:b/>
          <w:bCs/>
        </w:rPr>
        <w:t>创新创业教育学分</w:t>
      </w:r>
      <w:r>
        <w:rPr>
          <w:rFonts w:hint="eastAsia" w:cs="Calibri"/>
        </w:rPr>
        <w:t>认定管理办法》规定，对于非英语专业同学，六级</w:t>
      </w:r>
      <w:r>
        <w:rPr>
          <w:rFonts w:hint="eastAsia" w:cs="Calibri"/>
          <w:b/>
          <w:bCs/>
        </w:rPr>
        <w:t>优秀</w:t>
      </w:r>
      <w:r>
        <w:rPr>
          <w:rFonts w:hint="eastAsia" w:cs="Calibri"/>
        </w:rPr>
        <w:t>可加</w:t>
      </w:r>
      <w:r>
        <w:rPr>
          <w:rFonts w:cs="Calibri"/>
        </w:rPr>
        <w:t>2</w:t>
      </w:r>
      <w:r>
        <w:rPr>
          <w:rFonts w:hint="eastAsia" w:cs="Calibri"/>
        </w:rPr>
        <w:t>分，</w:t>
      </w:r>
      <w:r>
        <w:rPr>
          <w:rFonts w:hint="eastAsia" w:cs="Calibri"/>
          <w:b/>
          <w:bCs/>
        </w:rPr>
        <w:t>合格</w:t>
      </w:r>
      <w:r>
        <w:rPr>
          <w:rFonts w:hint="eastAsia" w:cs="Calibri"/>
        </w:rPr>
        <w:t>可加</w:t>
      </w:r>
      <w:r>
        <w:rPr>
          <w:rFonts w:cs="Calibri"/>
        </w:rPr>
        <w:t>1</w:t>
      </w:r>
      <w:r>
        <w:rPr>
          <w:rFonts w:hint="eastAsia" w:cs="Calibri"/>
        </w:rPr>
        <w:t>分。“优秀”对应满分的</w:t>
      </w:r>
      <w:r>
        <w:rPr>
          <w:rFonts w:cs="Calibri"/>
        </w:rPr>
        <w:t>80%</w:t>
      </w:r>
      <w:r>
        <w:rPr>
          <w:rFonts w:hint="eastAsia" w:cs="Calibri"/>
        </w:rPr>
        <w:t>及以上，即</w:t>
      </w:r>
      <w:r>
        <w:rPr>
          <w:rFonts w:cs="Calibri"/>
          <w:b/>
          <w:bCs/>
        </w:rPr>
        <w:t>568</w:t>
      </w:r>
      <w:r>
        <w:rPr>
          <w:rFonts w:hint="eastAsia" w:cs="Calibri"/>
          <w:b/>
          <w:bCs/>
        </w:rPr>
        <w:t>分</w:t>
      </w:r>
      <w:r>
        <w:rPr>
          <w:rFonts w:hint="eastAsia" w:cs="Calibri"/>
        </w:rPr>
        <w:t>，“合格”对应的是各类项目满分的</w:t>
      </w:r>
      <w:r>
        <w:rPr>
          <w:rFonts w:cs="Calibri"/>
        </w:rPr>
        <w:t>60%</w:t>
      </w:r>
      <w:r>
        <w:rPr>
          <w:rFonts w:hint="eastAsia" w:cs="Calibri"/>
        </w:rPr>
        <w:t>及以上，即</w:t>
      </w:r>
      <w:r>
        <w:rPr>
          <w:rFonts w:cs="Calibri"/>
          <w:b/>
          <w:bCs/>
        </w:rPr>
        <w:t>426</w:t>
      </w:r>
      <w:r>
        <w:rPr>
          <w:rFonts w:hint="eastAsia" w:cs="Calibri"/>
          <w:b/>
          <w:bCs/>
        </w:rPr>
        <w:t>分。</w:t>
      </w:r>
    </w:p>
    <w:p>
      <w:pPr>
        <w:ind w:firstLine="420"/>
        <w:rPr>
          <w:rFonts w:cs="Calibri"/>
        </w:rPr>
      </w:pPr>
      <w:r>
        <w:rPr>
          <w:rFonts w:hint="eastAsia" w:cs="Calibri"/>
        </w:rPr>
        <w:t>除此之外，根据</w:t>
      </w:r>
      <w:r>
        <w:rPr>
          <w:rFonts w:cs="Calibri"/>
        </w:rPr>
        <w:t>2019</w:t>
      </w:r>
      <w:r>
        <w:rPr>
          <w:rFonts w:hint="eastAsia" w:cs="Calibri"/>
        </w:rPr>
        <w:t>版《</w:t>
      </w:r>
      <w:r>
        <w:rPr>
          <w:rFonts w:hint="eastAsia" w:cs="Calibri"/>
          <w:b/>
          <w:bCs/>
        </w:rPr>
        <w:t>四川大学本科生国际语言能力提升激励计划实施办法</w:t>
      </w:r>
      <w:r>
        <w:rPr>
          <w:rFonts w:hint="eastAsia" w:cs="Calibri"/>
        </w:rPr>
        <w:t>》，六级成绩达到优秀等级（</w:t>
      </w:r>
      <w:r>
        <w:rPr>
          <w:rFonts w:cs="Calibri"/>
          <w:b/>
          <w:bCs/>
        </w:rPr>
        <w:t>604</w:t>
      </w:r>
      <w:r>
        <w:rPr>
          <w:rFonts w:hint="eastAsia" w:cs="Calibri"/>
          <w:b/>
          <w:bCs/>
        </w:rPr>
        <w:t>分及以上</w:t>
      </w:r>
      <w:r>
        <w:rPr>
          <w:rFonts w:hint="eastAsia" w:cs="Calibri"/>
        </w:rPr>
        <w:t>）可奖励人民币</w:t>
      </w:r>
      <w:r>
        <w:rPr>
          <w:rFonts w:cs="Calibri"/>
        </w:rPr>
        <w:t>500</w:t>
      </w:r>
      <w:r>
        <w:rPr>
          <w:rFonts w:hint="eastAsia" w:cs="Calibri"/>
        </w:rPr>
        <w:t>元。需要注</w:t>
      </w:r>
    </w:p>
    <w:p>
      <w:pPr>
        <w:rPr>
          <w:rFonts w:cs="Calibri"/>
        </w:rPr>
      </w:pPr>
      <w:r>
        <w:rPr>
          <w:rFonts w:cs="Calibri"/>
        </w:rPr>
        <w:drawing>
          <wp:anchor distT="0" distB="0" distL="114300" distR="114300" simplePos="0" relativeHeight="251678720" behindDoc="0" locked="0" layoutInCell="1" allowOverlap="1">
            <wp:simplePos x="0" y="0"/>
            <wp:positionH relativeFrom="margin">
              <wp:align>left</wp:align>
            </wp:positionH>
            <wp:positionV relativeFrom="paragraph">
              <wp:posOffset>598170</wp:posOffset>
            </wp:positionV>
            <wp:extent cx="5274310" cy="2967990"/>
            <wp:effectExtent l="0" t="0" r="2540" b="3810"/>
            <wp:wrapTopAndBottom/>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274310" cy="2967990"/>
                    </a:xfrm>
                    <a:prstGeom prst="rect">
                      <a:avLst/>
                    </a:prstGeom>
                    <a:noFill/>
                  </pic:spPr>
                </pic:pic>
              </a:graphicData>
            </a:graphic>
          </wp:anchor>
        </w:drawing>
      </w:r>
      <w:r>
        <w:rPr>
          <w:rFonts w:hint="eastAsia" w:cs="Calibri"/>
        </w:rPr>
        <w:t>意的是，此成绩须在川大</w:t>
      </w:r>
      <w:r>
        <w:rPr>
          <w:rFonts w:hint="eastAsia" w:cs="Calibri"/>
          <w:b/>
          <w:bCs/>
        </w:rPr>
        <w:t>本科</w:t>
      </w:r>
      <w:r>
        <w:rPr>
          <w:rFonts w:hint="eastAsia" w:cs="Calibri"/>
        </w:rPr>
        <w:t>学习期间取得，且在校期间</w:t>
      </w:r>
      <w:r>
        <w:rPr>
          <w:rFonts w:hint="eastAsia" w:cs="Calibri"/>
          <w:b/>
          <w:bCs/>
        </w:rPr>
        <w:t>仅享受一次本项奖励</w:t>
      </w:r>
      <w:r>
        <w:rPr>
          <w:rFonts w:hint="eastAsia" w:cs="Calibri"/>
        </w:rPr>
        <w:t>（如果大家要考托福或雅思，建议用这两个成绩申请）。具体规定见表</w:t>
      </w:r>
      <w:r>
        <w:rPr>
          <w:rFonts w:cs="Calibri"/>
        </w:rPr>
        <w:t>2</w:t>
      </w:r>
      <w:r>
        <w:rPr>
          <w:rFonts w:hint="eastAsia" w:cs="Calibri"/>
        </w:rPr>
        <w:t>-</w:t>
      </w:r>
      <w:r>
        <w:rPr>
          <w:rFonts w:cs="Calibri"/>
        </w:rPr>
        <w:t>6</w:t>
      </w:r>
      <w:r>
        <w:rPr>
          <w:rFonts w:hint="eastAsia" w:cs="Calibri"/>
        </w:rPr>
        <w:t>：</w:t>
      </w:r>
    </w:p>
    <w:p>
      <w:pPr>
        <w:jc w:val="center"/>
        <w:rPr>
          <w:rFonts w:cs="Calibri"/>
        </w:rPr>
      </w:pPr>
      <w:r>
        <w:rPr>
          <w:rFonts w:hint="eastAsia" w:cs="Calibri"/>
          <w:sz w:val="18"/>
          <w:szCs w:val="18"/>
        </w:rPr>
        <w:t>表</w:t>
      </w:r>
      <w:r>
        <w:rPr>
          <w:rFonts w:cs="Calibri"/>
          <w:sz w:val="18"/>
          <w:szCs w:val="18"/>
        </w:rPr>
        <w:t>2</w:t>
      </w:r>
      <w:r>
        <w:rPr>
          <w:rFonts w:hint="eastAsia" w:cs="Calibri"/>
          <w:sz w:val="18"/>
          <w:szCs w:val="18"/>
        </w:rPr>
        <w:t>-</w:t>
      </w:r>
      <w:r>
        <w:rPr>
          <w:rFonts w:cs="Calibri"/>
          <w:sz w:val="18"/>
          <w:szCs w:val="18"/>
        </w:rPr>
        <w:t xml:space="preserve">6 </w:t>
      </w:r>
      <w:r>
        <w:rPr>
          <w:rFonts w:hint="eastAsia" w:cs="Calibri"/>
          <w:sz w:val="18"/>
          <w:szCs w:val="18"/>
        </w:rPr>
        <w:t>2019版《四川大学本科生国际语言能力提升激励计划实施办法》</w:t>
      </w:r>
      <w:bookmarkStart w:id="147" w:name="_Toc67338128"/>
      <w:bookmarkStart w:id="148" w:name="_Toc27084"/>
      <w:bookmarkStart w:id="149" w:name="_Toc25703"/>
    </w:p>
    <w:p>
      <w:pPr>
        <w:pStyle w:val="4"/>
      </w:pPr>
      <w:bookmarkStart w:id="150" w:name="_Toc75364247"/>
      <w:r>
        <w:rPr>
          <w:rFonts w:hint="eastAsia"/>
        </w:rPr>
        <w:t>（二）考前准备方法</w:t>
      </w:r>
      <w:bookmarkEnd w:id="147"/>
      <w:r>
        <w:rPr>
          <w:rFonts w:hint="eastAsia"/>
        </w:rPr>
        <w:t>——四六级复习计划</w:t>
      </w:r>
      <w:bookmarkEnd w:id="148"/>
      <w:bookmarkEnd w:id="149"/>
      <w:bookmarkEnd w:id="150"/>
    </w:p>
    <w:p>
      <w:pPr>
        <w:pStyle w:val="5"/>
      </w:pPr>
      <w:bookmarkStart w:id="151" w:name="_Toc19354"/>
      <w:bookmarkStart w:id="152" w:name="_Toc19849"/>
      <w:r>
        <w:rPr>
          <w:rFonts w:hint="eastAsia"/>
        </w:rPr>
        <w:t>1</w:t>
      </w:r>
      <w:r>
        <w:t>.</w:t>
      </w:r>
      <w:r>
        <w:rPr>
          <w:rFonts w:hint="eastAsia"/>
        </w:rPr>
        <w:t>了解自己的薄弱点</w:t>
      </w:r>
      <w:bookmarkEnd w:id="151"/>
      <w:bookmarkEnd w:id="152"/>
    </w:p>
    <w:p>
      <w:pPr>
        <w:ind w:firstLine="480" w:firstLineChars="200"/>
        <w:rPr>
          <w:rFonts w:cs="Calibri"/>
        </w:rPr>
      </w:pPr>
      <w:r>
        <w:rPr>
          <w:rFonts w:hint="eastAsia" w:cs="Calibri"/>
        </w:rPr>
        <w:t>在确定复习计划之前，首先要明确自己的水平和薄弱点。具体做法为：使用两套四六级真题，在</w:t>
      </w:r>
      <w:r>
        <w:rPr>
          <w:rFonts w:hint="eastAsia" w:cs="Calibri"/>
          <w:b/>
          <w:bCs/>
        </w:rPr>
        <w:t>安静、定时、专注</w:t>
      </w:r>
      <w:r>
        <w:rPr>
          <w:rFonts w:hint="eastAsia" w:cs="Calibri"/>
        </w:rPr>
        <w:t>的考试状态模拟完成整套真题并批改。两套真题模拟完毕，在做题过程中感到痛苦的、耗时久、得分低的，就是自己的薄弱环节。再根据整体得分，对照一下上文“免修标准”，就可估计自己的水平。</w:t>
      </w:r>
    </w:p>
    <w:p>
      <w:pPr>
        <w:ind w:firstLine="480" w:firstLineChars="200"/>
        <w:rPr>
          <w:rFonts w:cs="Calibri"/>
        </w:rPr>
      </w:pPr>
      <w:r>
        <w:rPr>
          <w:rFonts w:hint="eastAsia" w:cs="Calibri"/>
        </w:rPr>
        <w:t>根据自身水平、薄弱环节以及分值比重，合理安排考前复习侧重和时间。复习计划要提前</w:t>
      </w:r>
      <w:r>
        <w:rPr>
          <w:rFonts w:cs="Calibri"/>
        </w:rPr>
        <w:t>2-3</w:t>
      </w:r>
      <w:r>
        <w:rPr>
          <w:rFonts w:hint="eastAsia" w:cs="Calibri"/>
        </w:rPr>
        <w:t>月开始实施，进行系统训练。真题可留在每周六（考试时间一致）进行模拟，以帮助自己提前进入考试状态。</w:t>
      </w:r>
    </w:p>
    <w:p>
      <w:pPr>
        <w:pStyle w:val="5"/>
      </w:pPr>
      <w:bookmarkStart w:id="153" w:name="_Toc25124"/>
      <w:bookmarkStart w:id="154" w:name="_Toc11105"/>
      <w:r>
        <w:rPr>
          <w:rFonts w:hint="eastAsia"/>
        </w:rPr>
        <w:t>2</w:t>
      </w:r>
      <w:r>
        <w:t>.</w:t>
      </w:r>
      <w:r>
        <w:rPr>
          <w:rFonts w:hint="eastAsia"/>
        </w:rPr>
        <w:t>复习计划（仅供参考）</w:t>
      </w:r>
      <w:bookmarkEnd w:id="153"/>
      <w:bookmarkEnd w:id="154"/>
    </w:p>
    <w:p>
      <w:pPr>
        <w:rPr>
          <w:rFonts w:cs="Calibri"/>
        </w:rPr>
      </w:pPr>
      <w:r>
        <w:rPr>
          <w:rFonts w:hint="eastAsia" w:cs="Calibri"/>
          <w:b/>
          <w:bCs/>
        </w:rPr>
        <w:t>（1）短期复习计划（</w:t>
      </w:r>
      <w:r>
        <w:rPr>
          <w:rFonts w:cs="Calibri"/>
          <w:b/>
          <w:bCs/>
        </w:rPr>
        <w:t>1</w:t>
      </w:r>
      <w:r>
        <w:rPr>
          <w:rFonts w:hint="eastAsia" w:cs="Calibri"/>
          <w:b/>
          <w:bCs/>
        </w:rPr>
        <w:t>个月左右）</w:t>
      </w:r>
      <w:r>
        <w:rPr>
          <w:rFonts w:hint="eastAsia" w:cs="Calibri"/>
        </w:rPr>
        <w:t>：</w:t>
      </w:r>
    </w:p>
    <w:p>
      <w:pPr>
        <w:pStyle w:val="57"/>
        <w:numPr>
          <w:ilvl w:val="0"/>
          <w:numId w:val="2"/>
        </w:numPr>
        <w:ind w:firstLineChars="0"/>
        <w:rPr>
          <w:rFonts w:cs="Calibri"/>
        </w:rPr>
      </w:pPr>
      <w:r>
        <w:rPr>
          <w:rFonts w:hint="eastAsia" w:cs="Calibri"/>
        </w:rPr>
        <w:t>做题范围为最近</w:t>
      </w:r>
      <w:r>
        <w:rPr>
          <w:rFonts w:cs="Calibri"/>
        </w:rPr>
        <w:t>2-3年的真题，留出1-2套进行考前练习</w:t>
      </w:r>
      <w:r>
        <w:rPr>
          <w:rFonts w:hint="eastAsia" w:cs="Calibri"/>
        </w:rPr>
        <w:t>以</w:t>
      </w:r>
      <w:r>
        <w:rPr>
          <w:rFonts w:cs="Calibri"/>
        </w:rPr>
        <w:t>保持题感，其余按照2-3天/套的频率进行练习，同时每天抽出一定时间背单词</w:t>
      </w:r>
      <w:r>
        <w:rPr>
          <w:rFonts w:hint="eastAsia" w:cs="Calibri"/>
        </w:rPr>
        <w:t>。一套真题可分两天完成，第一天计时做题并批改（可省略写作翻译），标记错题数量、分析错因，阅读作文、翻译部分范文并分析；第二天完成整理背诵工作。</w:t>
      </w:r>
    </w:p>
    <w:p>
      <w:pPr>
        <w:pStyle w:val="44"/>
        <w:numPr>
          <w:ilvl w:val="0"/>
          <w:numId w:val="2"/>
        </w:numPr>
        <w:ind w:firstLineChars="0"/>
        <w:rPr>
          <w:rFonts w:cs="Calibri"/>
        </w:rPr>
      </w:pPr>
      <w:r>
        <w:rPr>
          <w:rFonts w:hint="eastAsia" w:cs="Calibri"/>
        </w:rPr>
        <w:t>基础较差的同学可先进行不计时单项训练，正确率提高后再计时训练。</w:t>
      </w:r>
    </w:p>
    <w:p>
      <w:pPr>
        <w:pStyle w:val="44"/>
        <w:numPr>
          <w:ilvl w:val="0"/>
          <w:numId w:val="2"/>
        </w:numPr>
        <w:ind w:firstLineChars="0"/>
        <w:rPr>
          <w:rFonts w:cs="Calibri"/>
        </w:rPr>
      </w:pPr>
      <w:r>
        <w:rPr>
          <w:rFonts w:hint="eastAsia" w:cs="Calibri"/>
        </w:rPr>
        <w:t>如果准备时间实在过于短暂，要学会取舍，力争拿到自己能够拿到的分。</w:t>
      </w:r>
    </w:p>
    <w:p>
      <w:pPr>
        <w:rPr>
          <w:rFonts w:cs="Calibri"/>
        </w:rPr>
      </w:pPr>
      <w:r>
        <w:rPr>
          <w:rFonts w:hint="eastAsia" w:cs="Calibri"/>
          <w:b/>
          <w:bCs/>
        </w:rPr>
        <w:t>（2）长期复习计划（</w:t>
      </w:r>
      <w:r>
        <w:rPr>
          <w:rFonts w:cs="Calibri"/>
          <w:b/>
          <w:bCs/>
        </w:rPr>
        <w:t>2-3</w:t>
      </w:r>
      <w:r>
        <w:rPr>
          <w:rFonts w:hint="eastAsia" w:cs="Calibri"/>
          <w:b/>
          <w:bCs/>
        </w:rPr>
        <w:t>个月）</w:t>
      </w:r>
      <w:r>
        <w:rPr>
          <w:rFonts w:hint="eastAsia" w:cs="Calibri"/>
        </w:rPr>
        <w:t>：三个时间段的划分因人而异</w:t>
      </w:r>
    </w:p>
    <w:p>
      <w:pPr>
        <w:pStyle w:val="44"/>
        <w:numPr>
          <w:ilvl w:val="0"/>
          <w:numId w:val="3"/>
        </w:numPr>
        <w:ind w:firstLineChars="0"/>
        <w:rPr>
          <w:rFonts w:cs="Calibri"/>
        </w:rPr>
      </w:pPr>
      <w:r>
        <w:rPr>
          <w:rFonts w:hint="eastAsia" w:cs="Calibri"/>
        </w:rPr>
        <w:t>第一个时间段：学习适合自己的答题技巧，分部分用真题练习并整理背诵，逐渐由不计时练习向计时练习过渡。</w:t>
      </w:r>
    </w:p>
    <w:p>
      <w:pPr>
        <w:pStyle w:val="44"/>
        <w:numPr>
          <w:ilvl w:val="0"/>
          <w:numId w:val="3"/>
        </w:numPr>
        <w:ind w:firstLineChars="0"/>
        <w:rPr>
          <w:rFonts w:cs="Calibri"/>
        </w:rPr>
      </w:pPr>
      <w:r>
        <w:rPr>
          <w:rFonts w:hint="eastAsia" w:cs="Calibri"/>
        </w:rPr>
        <w:t>第二个时间段：计时综合练习，整理背诵。</w:t>
      </w:r>
    </w:p>
    <w:p>
      <w:pPr>
        <w:pStyle w:val="44"/>
        <w:numPr>
          <w:ilvl w:val="0"/>
          <w:numId w:val="3"/>
        </w:numPr>
        <w:ind w:firstLineChars="0"/>
        <w:rPr>
          <w:rFonts w:cs="Calibri"/>
        </w:rPr>
      </w:pPr>
      <w:r>
        <w:rPr>
          <w:rFonts w:hint="eastAsia" w:cs="Calibri"/>
        </w:rPr>
        <w:t>第三个时间段：回顾做过的真题与整理内容，错误率高的重新做，同时进行考前练习。</w:t>
      </w:r>
    </w:p>
    <w:p>
      <w:pPr>
        <w:pStyle w:val="44"/>
        <w:numPr>
          <w:ilvl w:val="0"/>
          <w:numId w:val="3"/>
        </w:numPr>
        <w:ind w:firstLineChars="0"/>
        <w:rPr>
          <w:rFonts w:cs="Calibri"/>
        </w:rPr>
      </w:pPr>
      <w:r>
        <w:rPr>
          <w:rFonts w:hint="eastAsia" w:cs="Calibri"/>
        </w:rPr>
        <w:t>同时坚持每天背单词。</w:t>
      </w:r>
    </w:p>
    <w:p>
      <w:pPr>
        <w:rPr>
          <w:rFonts w:cs="Calibri"/>
          <w:b/>
          <w:bCs/>
        </w:rPr>
      </w:pPr>
      <w:r>
        <w:rPr>
          <w:rFonts w:hint="eastAsia" w:cs="Calibri"/>
          <w:b/>
          <w:bCs/>
        </w:rPr>
        <w:t>（3</w:t>
      </w:r>
      <w:r>
        <w:rPr>
          <w:rFonts w:cs="Calibri"/>
          <w:b/>
          <w:bCs/>
        </w:rPr>
        <w:t>）</w:t>
      </w:r>
      <w:r>
        <w:rPr>
          <w:rFonts w:hint="eastAsia" w:cs="Calibri"/>
          <w:b/>
          <w:bCs/>
        </w:rPr>
        <w:t>备考方案总结</w:t>
      </w:r>
    </w:p>
    <w:p>
      <w:pPr>
        <w:ind w:firstLine="480" w:firstLineChars="200"/>
        <w:rPr>
          <w:rFonts w:cs="Calibri"/>
        </w:rPr>
      </w:pPr>
      <w:r>
        <w:rPr>
          <w:rFonts w:hint="eastAsia" w:cs="Calibri"/>
        </w:rPr>
        <w:t>每个人都有适合自己的个性化备考方案，但</w:t>
      </w:r>
      <w:r>
        <w:rPr>
          <w:rFonts w:hint="eastAsia" w:cs="Calibri"/>
          <w:b/>
          <w:bCs/>
        </w:rPr>
        <w:t>核心思想</w:t>
      </w:r>
      <w:r>
        <w:rPr>
          <w:rFonts w:hint="eastAsia" w:cs="Calibri"/>
        </w:rPr>
        <w:t>无非以下几点：</w:t>
      </w:r>
    </w:p>
    <w:p>
      <w:pPr>
        <w:pStyle w:val="44"/>
        <w:numPr>
          <w:ilvl w:val="0"/>
          <w:numId w:val="4"/>
        </w:numPr>
        <w:ind w:firstLineChars="0"/>
        <w:rPr>
          <w:rFonts w:cs="Calibri"/>
        </w:rPr>
      </w:pPr>
      <w:r>
        <w:rPr>
          <w:rFonts w:hint="eastAsia" w:cs="Calibri"/>
        </w:rPr>
        <w:t>珍惜每一套真题，平日练习要计时自测，还要留1-2套真题考前完成以训练手感。</w:t>
      </w:r>
    </w:p>
    <w:p>
      <w:pPr>
        <w:pStyle w:val="44"/>
        <w:numPr>
          <w:ilvl w:val="0"/>
          <w:numId w:val="4"/>
        </w:numPr>
        <w:ind w:firstLineChars="0"/>
        <w:rPr>
          <w:rFonts w:cs="Calibri"/>
        </w:rPr>
      </w:pPr>
      <w:r>
        <w:rPr>
          <w:rFonts w:hint="eastAsia" w:cs="Calibri"/>
        </w:rPr>
        <w:t>答题技巧千千万，适合自己的才是最好的，盲目刷题或广泛搜罗答题技巧都不可取，分析错因、有针对性地提升才是关键。</w:t>
      </w:r>
    </w:p>
    <w:p>
      <w:pPr>
        <w:pStyle w:val="44"/>
        <w:numPr>
          <w:ilvl w:val="0"/>
          <w:numId w:val="4"/>
        </w:numPr>
        <w:ind w:firstLineChars="0"/>
        <w:rPr>
          <w:rFonts w:cs="Calibri"/>
        </w:rPr>
      </w:pPr>
      <w:r>
        <w:rPr>
          <w:rFonts w:hint="eastAsia" w:cs="Calibri"/>
        </w:rPr>
        <w:t>可以分析听力阅读答案的解析方法、作文翻译范文的构思逻辑，与自己的思路进行比较，查缺补漏。</w:t>
      </w:r>
    </w:p>
    <w:p>
      <w:pPr>
        <w:pStyle w:val="44"/>
        <w:numPr>
          <w:ilvl w:val="0"/>
          <w:numId w:val="4"/>
        </w:numPr>
        <w:ind w:firstLineChars="0"/>
        <w:rPr>
          <w:rFonts w:cs="Calibri"/>
        </w:rPr>
      </w:pPr>
      <w:r>
        <w:rPr>
          <w:rFonts w:hint="eastAsia" w:cs="Calibri"/>
        </w:rPr>
        <w:t>长期的努力成就最后的累累硕果，日常多精听精读、积累好词好句，高分的获取离不开扎实的英语基础。</w:t>
      </w:r>
    </w:p>
    <w:p>
      <w:pPr>
        <w:pStyle w:val="44"/>
        <w:numPr>
          <w:ilvl w:val="0"/>
          <w:numId w:val="4"/>
        </w:numPr>
        <w:ind w:firstLineChars="0"/>
        <w:rPr>
          <w:rFonts w:cs="Calibri"/>
        </w:rPr>
      </w:pPr>
      <w:r>
        <w:rPr>
          <w:rFonts w:hint="eastAsia" w:cs="Calibri"/>
        </w:rPr>
        <w:t>考前沉浸在英语氛围内格外重要，坚持有规律地刷单词、走路时循环播放英语听力都对培养语感有帮助。</w:t>
      </w:r>
    </w:p>
    <w:p/>
    <w:p>
      <w:pPr>
        <w:pStyle w:val="5"/>
      </w:pPr>
      <w:bookmarkStart w:id="155" w:name="_Toc4059"/>
      <w:bookmarkStart w:id="156" w:name="_Toc7441"/>
      <w:r>
        <w:t>3.</w:t>
      </w:r>
      <w:r>
        <w:rPr>
          <w:rFonts w:hint="eastAsia"/>
        </w:rPr>
        <w:t>词汇部分</w:t>
      </w:r>
      <w:bookmarkEnd w:id="155"/>
      <w:bookmarkEnd w:id="156"/>
    </w:p>
    <w:p>
      <w:pPr>
        <w:ind w:firstLine="482" w:firstLineChars="200"/>
        <w:rPr>
          <w:b/>
          <w:bCs/>
        </w:rPr>
      </w:pPr>
      <w:r>
        <w:rPr>
          <w:rFonts w:hint="eastAsia"/>
          <w:b/>
          <w:bCs/>
        </w:rPr>
        <w:t>（</w:t>
      </w:r>
      <w:r>
        <w:rPr>
          <w:b/>
          <w:bCs/>
        </w:rPr>
        <w:t>1）</w:t>
      </w:r>
      <w:r>
        <w:rPr>
          <w:rFonts w:hint="eastAsia"/>
          <w:b/>
          <w:bCs/>
        </w:rPr>
        <w:t>词汇的重要性</w:t>
      </w:r>
    </w:p>
    <w:p>
      <w:pPr>
        <w:ind w:firstLine="480" w:firstLineChars="200"/>
        <w:rPr>
          <w:rFonts w:cs="Calibri"/>
        </w:rPr>
      </w:pPr>
      <w:r>
        <w:rPr>
          <w:rFonts w:hint="eastAsia" w:cs="Calibri"/>
        </w:rPr>
        <w:t>在英语应试中，词汇的重要性被很多同学低估了。很多同学都觉得备考四六级基本靠“刷题”甚至“啃”高中老本即可，从而忽略了单词的积累。但其实很多时候，同学们在听力、阅读以及写作方面遇到的问题，其内在症结都是</w:t>
      </w:r>
      <w:r>
        <w:rPr>
          <w:rFonts w:hint="eastAsia" w:cs="Calibri"/>
          <w:b/>
          <w:bCs/>
        </w:rPr>
        <w:t>词汇积累不到位</w:t>
      </w:r>
      <w:r>
        <w:rPr>
          <w:rFonts w:hint="eastAsia" w:cs="Calibri"/>
        </w:rPr>
        <w:t>。以四六级听力为例，与托福、雅思不同，它基本不会以口音或环境背景音设置障碍，连读和吞音等语言现象也不会过于严重而影响听懂。很多时候“听不懂”，其实是单词没掌握，或是对一个词汇的发音不熟悉，以至于无法在大段的语料中及时反应过来。</w:t>
      </w:r>
    </w:p>
    <w:p>
      <w:pPr>
        <w:ind w:firstLine="480" w:firstLineChars="200"/>
        <w:rPr>
          <w:rFonts w:cs="Calibri"/>
        </w:rPr>
      </w:pPr>
      <w:r>
        <w:rPr>
          <w:rFonts w:hint="eastAsia" w:cs="Calibri"/>
        </w:rPr>
        <w:t>对于英语应试而言，</w:t>
      </w:r>
      <w:r>
        <w:rPr>
          <w:rFonts w:hint="eastAsia" w:cs="Calibri"/>
          <w:b/>
          <w:bCs/>
        </w:rPr>
        <w:t>词汇课可简单分为三个层次：阅读词汇、听力词汇和写作词汇</w:t>
      </w:r>
      <w:r>
        <w:rPr>
          <w:rFonts w:hint="eastAsia" w:cs="Calibri"/>
        </w:rPr>
        <w:t>。也就是说，最基本的层次是认识单词，知道中文含义；然后是明确发音、知道读音，听到后能反应含义；最后是会拼写、会搭配、会在合理的语境下正确表达。当然，还有更高级的层次，如这个词的文学拓展或是熟词僻义等。</w:t>
      </w:r>
    </w:p>
    <w:p>
      <w:pPr>
        <w:ind w:firstLine="480" w:firstLineChars="200"/>
        <w:rPr>
          <w:rFonts w:cs="Calibri"/>
        </w:rPr>
      </w:pPr>
      <w:r>
        <w:rPr>
          <w:rFonts w:hint="eastAsia" w:cs="Calibri"/>
        </w:rPr>
        <w:t>按照考纲，四级的词汇要求约为</w:t>
      </w:r>
      <w:r>
        <w:rPr>
          <w:rFonts w:cs="Calibri"/>
        </w:rPr>
        <w:t>4500</w:t>
      </w:r>
      <w:r>
        <w:rPr>
          <w:rFonts w:hint="eastAsia" w:cs="Calibri"/>
        </w:rPr>
        <w:t>词，六级的词汇要求约为</w:t>
      </w:r>
      <w:r>
        <w:rPr>
          <w:rFonts w:cs="Calibri"/>
        </w:rPr>
        <w:t>6000</w:t>
      </w:r>
      <w:r>
        <w:rPr>
          <w:rFonts w:hint="eastAsia" w:cs="Calibri"/>
        </w:rPr>
        <w:t>词。真正掌握了这些词汇，也为四六级应试打好了基础。</w:t>
      </w:r>
    </w:p>
    <w:p>
      <w:pPr>
        <w:rPr>
          <w:b/>
          <w:bCs/>
        </w:rPr>
      </w:pPr>
      <w:r>
        <w:rPr>
          <w:rFonts w:hint="eastAsia"/>
          <w:b/>
          <w:bCs/>
        </w:rPr>
        <w:t>（</w:t>
      </w:r>
      <w:r>
        <w:rPr>
          <w:b/>
          <w:bCs/>
        </w:rPr>
        <w:t>2）</w:t>
      </w:r>
      <w:r>
        <w:rPr>
          <w:rFonts w:hint="eastAsia"/>
          <w:b/>
          <w:bCs/>
        </w:rPr>
        <w:t>怎么记单词？</w:t>
      </w:r>
    </w:p>
    <w:p>
      <w:pPr>
        <w:pStyle w:val="57"/>
        <w:numPr>
          <w:ilvl w:val="0"/>
          <w:numId w:val="5"/>
        </w:numPr>
        <w:ind w:firstLineChars="0"/>
        <w:rPr>
          <w:rFonts w:cs="Calibri"/>
        </w:rPr>
      </w:pPr>
      <w:r>
        <w:rPr>
          <w:rFonts w:hint="eastAsia" w:cs="Calibri"/>
        </w:rPr>
        <w:t xml:space="preserve"> </w:t>
      </w:r>
      <w:r>
        <w:rPr>
          <w:rFonts w:hint="eastAsia" w:cs="Calibri"/>
          <w:b/>
          <w:bCs/>
        </w:rPr>
        <w:t>四六级核心词汇</w:t>
      </w:r>
      <w:r>
        <w:rPr>
          <w:rFonts w:hint="eastAsia" w:cs="Calibri"/>
        </w:rPr>
        <w:t>，也就是单词书、</w:t>
      </w:r>
      <w:r>
        <w:rPr>
          <w:rFonts w:cs="Calibri"/>
        </w:rPr>
        <w:t>APP</w:t>
      </w:r>
      <w:r>
        <w:rPr>
          <w:rFonts w:hint="eastAsia" w:cs="Calibri"/>
        </w:rPr>
        <w:t>上常见的“四六级核心</w:t>
      </w:r>
      <w:r>
        <w:rPr>
          <w:rFonts w:cs="Calibri"/>
        </w:rPr>
        <w:t>XX</w:t>
      </w:r>
      <w:r>
        <w:rPr>
          <w:rFonts w:hint="eastAsia" w:cs="Calibri"/>
        </w:rPr>
        <w:t>词”，或是大纲上的词汇，应按</w:t>
      </w:r>
      <w:r>
        <w:rPr>
          <w:rFonts w:hint="eastAsia" w:cs="Calibri"/>
          <w:b/>
          <w:bCs/>
        </w:rPr>
        <w:t>写作词汇的要求</w:t>
      </w:r>
      <w:r>
        <w:rPr>
          <w:rFonts w:hint="eastAsia" w:cs="Calibri"/>
        </w:rPr>
        <w:t>来掌握，并一定要</w:t>
      </w:r>
      <w:r>
        <w:rPr>
          <w:rFonts w:hint="eastAsia" w:cs="Calibri"/>
          <w:b/>
          <w:bCs/>
        </w:rPr>
        <w:t>熟悉发音</w:t>
      </w:r>
      <w:r>
        <w:rPr>
          <w:rFonts w:hint="eastAsia" w:cs="Calibri"/>
        </w:rPr>
        <w:t>（在背单词时放出标准发音，同时自己念出声）。</w:t>
      </w:r>
    </w:p>
    <w:p>
      <w:pPr>
        <w:pStyle w:val="57"/>
        <w:numPr>
          <w:ilvl w:val="0"/>
          <w:numId w:val="5"/>
        </w:numPr>
        <w:ind w:firstLineChars="0"/>
        <w:rPr>
          <w:rFonts w:cs="Calibri"/>
        </w:rPr>
      </w:pPr>
      <w:r>
        <w:rPr>
          <w:rFonts w:hint="eastAsia" w:cs="Calibri"/>
        </w:rPr>
        <w:t>在背单词时，除了机械记忆，最好试着</w:t>
      </w:r>
      <w:r>
        <w:rPr>
          <w:rFonts w:hint="eastAsia" w:cs="Calibri"/>
          <w:b/>
          <w:bCs/>
        </w:rPr>
        <w:t>用单词造句</w:t>
      </w:r>
      <w:r>
        <w:rPr>
          <w:rFonts w:hint="eastAsia" w:cs="Calibri"/>
        </w:rPr>
        <w:t>（可以跟着</w:t>
      </w:r>
      <w:r>
        <w:rPr>
          <w:rFonts w:cs="Calibri"/>
        </w:rPr>
        <w:t>APP</w:t>
      </w:r>
      <w:r>
        <w:rPr>
          <w:rFonts w:hint="eastAsia" w:cs="Calibri"/>
        </w:rPr>
        <w:t>或单词书上的例句模仿）。虽然最初尝试时会感觉有难度，但习惯这种方式后会极大地增强记忆。另外，还可以巧用</w:t>
      </w:r>
      <w:r>
        <w:rPr>
          <w:rFonts w:hint="eastAsia" w:cs="Calibri"/>
          <w:b/>
          <w:bCs/>
        </w:rPr>
        <w:t>词根词缀、联想法</w:t>
      </w:r>
      <w:r>
        <w:rPr>
          <w:rFonts w:hint="eastAsia" w:cs="Calibri"/>
        </w:rPr>
        <w:t>等进行记忆。</w:t>
      </w:r>
    </w:p>
    <w:p>
      <w:pPr>
        <w:pStyle w:val="57"/>
        <w:numPr>
          <w:ilvl w:val="0"/>
          <w:numId w:val="5"/>
        </w:numPr>
        <w:ind w:firstLineChars="0"/>
        <w:rPr>
          <w:rFonts w:cs="Calibri"/>
        </w:rPr>
      </w:pPr>
      <w:r>
        <w:rPr>
          <w:rFonts w:hint="eastAsia" w:cs="Calibri"/>
        </w:rPr>
        <w:t>平时可以选择使用</w:t>
      </w:r>
      <w:r>
        <w:rPr>
          <w:rFonts w:cs="Calibri"/>
          <w:b/>
          <w:bCs/>
        </w:rPr>
        <w:t>APP</w:t>
      </w:r>
      <w:r>
        <w:rPr>
          <w:rFonts w:hint="eastAsia" w:cs="Calibri"/>
        </w:rPr>
        <w:t>背单词，考前再用</w:t>
      </w:r>
      <w:r>
        <w:rPr>
          <w:rFonts w:hint="eastAsia" w:cs="Calibri"/>
          <w:b/>
          <w:bCs/>
        </w:rPr>
        <w:t>实体书</w:t>
      </w:r>
      <w:r>
        <w:rPr>
          <w:rFonts w:hint="eastAsia" w:cs="Calibri"/>
        </w:rPr>
        <w:t>快速过一遍。前者的优点在于方便快捷，复习频率设计合理，还自带发音、例句等；后者则更有针对性，会突出重点词汇。</w:t>
      </w:r>
    </w:p>
    <w:p>
      <w:pPr>
        <w:pStyle w:val="57"/>
        <w:numPr>
          <w:ilvl w:val="0"/>
          <w:numId w:val="5"/>
        </w:numPr>
        <w:ind w:firstLineChars="0"/>
        <w:rPr>
          <w:rFonts w:cs="Calibri"/>
        </w:rPr>
      </w:pPr>
      <w:r>
        <w:rPr>
          <w:rFonts w:hint="eastAsia" w:cs="Calibri"/>
        </w:rPr>
        <w:t>另外，在使用A</w:t>
      </w:r>
      <w:r>
        <w:rPr>
          <w:rFonts w:cs="Calibri"/>
        </w:rPr>
        <w:t>PP</w:t>
      </w:r>
      <w:r>
        <w:rPr>
          <w:rFonts w:hint="eastAsia" w:cs="Calibri"/>
        </w:rPr>
        <w:t>背单词时可尝试单纯“</w:t>
      </w:r>
      <w:r>
        <w:rPr>
          <w:rFonts w:hint="eastAsia" w:cs="Calibri"/>
          <w:b/>
          <w:bCs/>
        </w:rPr>
        <w:t>听懂</w:t>
      </w:r>
      <w:r>
        <w:rPr>
          <w:rFonts w:hint="eastAsia" w:cs="Calibri"/>
        </w:rPr>
        <w:t>”（即先听，不看原词拼写），从而训练自己对词汇语音的掌握，明确单词发音的细节，比如重音等。</w:t>
      </w:r>
    </w:p>
    <w:p>
      <w:pPr>
        <w:pStyle w:val="57"/>
        <w:numPr>
          <w:ilvl w:val="0"/>
          <w:numId w:val="5"/>
        </w:numPr>
        <w:ind w:firstLineChars="0"/>
        <w:rPr>
          <w:rFonts w:cs="Calibri"/>
        </w:rPr>
      </w:pPr>
      <w:r>
        <w:rPr>
          <w:rFonts w:hint="eastAsia" w:cs="Calibri"/>
        </w:rPr>
        <w:t>背单词的最后一个原则是</w:t>
      </w:r>
      <w:r>
        <w:rPr>
          <w:rFonts w:hint="eastAsia" w:cs="Calibri"/>
          <w:b/>
          <w:bCs/>
        </w:rPr>
        <w:t>反复和落实</w:t>
      </w:r>
      <w:r>
        <w:rPr>
          <w:rFonts w:hint="eastAsia" w:cs="Calibri"/>
        </w:rPr>
        <w:t>。在考前两周左右，把所有词汇快速过一遍，能极大地增强对四六级词汇考察内容的熟悉度，对形成行云流水的做题感很有帮助。另外，对于“刷题”时在真题试卷里遇到的生词，只要不能明确说出其含义解释的，可以全部积累到一个本子上，考前最后再过一遍，以便查漏补缺。</w:t>
      </w:r>
    </w:p>
    <w:p>
      <w:pPr>
        <w:ind w:firstLine="480" w:firstLineChars="200"/>
      </w:pPr>
    </w:p>
    <w:p>
      <w:pPr>
        <w:pStyle w:val="5"/>
      </w:pPr>
      <w:bookmarkStart w:id="157" w:name="_Toc6526"/>
      <w:bookmarkStart w:id="158" w:name="_Toc19248"/>
      <w:r>
        <w:t>4.</w:t>
      </w:r>
      <w:r>
        <w:rPr>
          <w:rFonts w:hint="eastAsia"/>
        </w:rPr>
        <w:t>听力部分</w:t>
      </w:r>
      <w:bookmarkEnd w:id="157"/>
      <w:bookmarkEnd w:id="158"/>
    </w:p>
    <w:p>
      <w:pPr>
        <w:ind w:firstLine="236" w:firstLineChars="98"/>
      </w:pPr>
      <w:r>
        <w:rPr>
          <w:rFonts w:hint="eastAsia"/>
          <w:b/>
          <w:bCs/>
        </w:rPr>
        <w:t>（1）日常训练</w:t>
      </w:r>
      <w:r>
        <w:rPr>
          <w:rFonts w:hint="eastAsia"/>
        </w:rPr>
        <w:t>：巧用小程序、</w:t>
      </w:r>
      <w:r>
        <w:t>APP，练真题</w:t>
      </w:r>
    </w:p>
    <w:p>
      <w:pPr>
        <w:ind w:firstLine="482" w:firstLineChars="200"/>
        <w:rPr>
          <w:rFonts w:cs="Calibri"/>
          <w:b/>
          <w:bCs/>
        </w:rPr>
      </w:pPr>
      <w:r>
        <w:rPr>
          <w:rFonts w:hint="eastAsia" w:cs="Calibri"/>
          <w:b/>
          <w:bCs/>
        </w:rPr>
        <w:t>①巧用小程序/</w:t>
      </w:r>
      <w:r>
        <w:rPr>
          <w:rFonts w:cs="Calibri"/>
          <w:b/>
          <w:bCs/>
        </w:rPr>
        <w:t>APP</w:t>
      </w:r>
      <w:r>
        <w:rPr>
          <w:rFonts w:hint="eastAsia" w:cs="Calibri"/>
          <w:b/>
          <w:bCs/>
        </w:rPr>
        <w:t>等</w:t>
      </w:r>
    </w:p>
    <w:p>
      <w:pPr>
        <w:ind w:firstLine="480" w:firstLineChars="200"/>
        <w:rPr>
          <w:rFonts w:cs="Calibri"/>
          <w:b/>
          <w:bCs/>
        </w:rPr>
      </w:pPr>
      <w:r>
        <w:rPr>
          <w:rFonts w:hint="eastAsia" w:cs="Calibri"/>
        </w:rPr>
        <w:t>表</w:t>
      </w:r>
      <w:r>
        <w:rPr>
          <w:rFonts w:cs="Calibri"/>
        </w:rPr>
        <w:t>2</w:t>
      </w:r>
      <w:r>
        <w:rPr>
          <w:rFonts w:hint="eastAsia" w:cs="Calibri"/>
        </w:rPr>
        <w:t>-</w:t>
      </w:r>
      <w:r>
        <w:rPr>
          <w:rFonts w:cs="Calibri"/>
        </w:rPr>
        <w:t>7</w:t>
      </w:r>
      <w:r>
        <w:rPr>
          <w:rFonts w:hint="eastAsia" w:cs="Calibri"/>
        </w:rPr>
        <w:t>列举了一些帮助英语学习的小程序</w:t>
      </w:r>
      <w:r>
        <w:rPr>
          <w:rFonts w:cs="Calibri"/>
        </w:rPr>
        <w:t>/APP</w:t>
      </w:r>
      <w:r>
        <w:rPr>
          <w:rFonts w:hint="eastAsia" w:cs="Calibri"/>
        </w:rPr>
        <w:t>，以及常用的听力资源。它们不只是为四六级应试服务，</w:t>
      </w:r>
      <w:r>
        <w:rPr>
          <w:rFonts w:hint="eastAsia" w:cs="Calibri"/>
          <w:b/>
          <w:bCs/>
        </w:rPr>
        <w:t>更能成为日常英语学习的一部分</w:t>
      </w:r>
      <w:r>
        <w:rPr>
          <w:rFonts w:hint="eastAsia" w:cs="Calibri"/>
        </w:rPr>
        <w:t>，同学们可以根据自己情况选择。</w:t>
      </w:r>
    </w:p>
    <w:p>
      <w:pPr>
        <w:rPr>
          <w:rFonts w:cs="Calibri"/>
        </w:rPr>
      </w:pPr>
    </w:p>
    <w:p>
      <w:pPr>
        <w:rPr>
          <w:rFonts w:cs="Calibri"/>
        </w:rPr>
      </w:pPr>
    </w:p>
    <w:tbl>
      <w:tblPr>
        <w:tblStyle w:val="22"/>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878"/>
        <w:gridCol w:w="4030"/>
        <w:gridCol w:w="2614"/>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 w:hRule="atLeast"/>
        </w:trPr>
        <w:tc>
          <w:tcPr>
            <w:tcW w:w="1878"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jc w:val="center"/>
              <w:rPr>
                <w:rFonts w:cs="Calibri"/>
                <w:b/>
                <w:bCs/>
              </w:rPr>
            </w:pPr>
            <w:r>
              <w:rPr>
                <w:rFonts w:cs="Calibri"/>
                <w:b/>
                <w:bCs/>
              </w:rPr>
              <w:t>APP/</w:t>
            </w:r>
            <w:r>
              <w:rPr>
                <w:rFonts w:hint="eastAsia" w:cs="Calibri"/>
                <w:b/>
                <w:bCs/>
              </w:rPr>
              <w:t>小程序名称</w:t>
            </w:r>
          </w:p>
        </w:tc>
        <w:tc>
          <w:tcPr>
            <w:tcW w:w="4030"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jc w:val="center"/>
              <w:rPr>
                <w:rFonts w:cs="Calibri"/>
                <w:b/>
                <w:bCs/>
              </w:rPr>
            </w:pPr>
            <w:r>
              <w:rPr>
                <w:rFonts w:hint="eastAsia" w:cs="Calibri"/>
                <w:b/>
                <w:bCs/>
              </w:rPr>
              <w:t>常用听力资源</w:t>
            </w:r>
          </w:p>
        </w:tc>
        <w:tc>
          <w:tcPr>
            <w:tcW w:w="2614"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jc w:val="center"/>
              <w:rPr>
                <w:rFonts w:cs="Calibri"/>
                <w:b/>
                <w:bCs/>
              </w:rPr>
            </w:pPr>
            <w:r>
              <w:rPr>
                <w:rFonts w:hint="eastAsia" w:cs="Calibri"/>
                <w:b/>
                <w:bCs/>
              </w:rPr>
              <w:t>备注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180" w:hRule="atLeast"/>
        </w:trPr>
        <w:tc>
          <w:tcPr>
            <w:tcW w:w="1878"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jc w:val="center"/>
              <w:rPr>
                <w:rFonts w:cs="Calibri"/>
                <w:b/>
                <w:bCs/>
              </w:rPr>
            </w:pPr>
            <w:r>
              <w:rPr>
                <w:rFonts w:hint="eastAsia" w:cs="Calibri"/>
                <w:b/>
                <w:bCs/>
              </w:rPr>
              <w:t>每日英语听力</w:t>
            </w:r>
          </w:p>
        </w:tc>
        <w:tc>
          <w:tcPr>
            <w:tcW w:w="4030"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jc w:val="center"/>
              <w:rPr>
                <w:rFonts w:cs="Calibri"/>
              </w:rPr>
            </w:pPr>
            <w:r>
              <w:rPr>
                <w:rFonts w:hint="eastAsia" w:cs="Calibri"/>
                <w:b/>
                <w:bCs/>
              </w:rPr>
              <w:t>精听</w:t>
            </w:r>
            <w:r>
              <w:rPr>
                <w:rFonts w:cs="Calibri"/>
                <w:b/>
                <w:bCs/>
              </w:rPr>
              <w:t>/</w:t>
            </w:r>
            <w:r>
              <w:rPr>
                <w:rFonts w:hint="eastAsia" w:cs="Calibri"/>
                <w:b/>
                <w:bCs/>
              </w:rPr>
              <w:t>泛听</w:t>
            </w:r>
          </w:p>
          <w:p>
            <w:pPr>
              <w:jc w:val="center"/>
              <w:rPr>
                <w:rFonts w:cs="Calibri"/>
              </w:rPr>
            </w:pPr>
            <w:r>
              <w:rPr>
                <w:rFonts w:cs="Calibri"/>
                <w:b/>
                <w:bCs/>
              </w:rPr>
              <w:t>BBC 6 Minute English</w:t>
            </w:r>
            <w:r>
              <w:rPr>
                <w:rFonts w:hint="eastAsia" w:cs="Calibri"/>
                <w:b/>
                <w:bCs/>
              </w:rPr>
              <w:t>（简单）</w:t>
            </w:r>
          </w:p>
          <w:p>
            <w:pPr>
              <w:jc w:val="center"/>
              <w:rPr>
                <w:rFonts w:cs="Calibri"/>
              </w:rPr>
            </w:pPr>
            <w:r>
              <w:rPr>
                <w:rFonts w:cs="Calibri"/>
                <w:b/>
                <w:bCs/>
              </w:rPr>
              <w:t>CNN Student News</w:t>
            </w:r>
            <w:r>
              <w:rPr>
                <w:rFonts w:hint="eastAsia" w:cs="Calibri"/>
                <w:b/>
                <w:bCs/>
              </w:rPr>
              <w:t>（进阶）</w:t>
            </w:r>
          </w:p>
          <w:p>
            <w:pPr>
              <w:jc w:val="center"/>
              <w:rPr>
                <w:rFonts w:cs="Calibri"/>
              </w:rPr>
            </w:pPr>
            <w:r>
              <w:rPr>
                <w:rFonts w:cs="Calibri"/>
                <w:b/>
                <w:bCs/>
              </w:rPr>
              <w:t>VOA Standard</w:t>
            </w:r>
            <w:r>
              <w:rPr>
                <w:rFonts w:hint="eastAsia" w:cs="Calibri"/>
                <w:b/>
                <w:bCs/>
              </w:rPr>
              <w:t>（较难）</w:t>
            </w:r>
          </w:p>
          <w:p>
            <w:pPr>
              <w:jc w:val="center"/>
              <w:rPr>
                <w:rFonts w:cs="Calibri"/>
              </w:rPr>
            </w:pPr>
            <w:r>
              <w:rPr>
                <w:rFonts w:hint="eastAsia" w:cs="Calibri"/>
                <w:b/>
                <w:bCs/>
              </w:rPr>
              <w:t>精听党课程（有声书）</w:t>
            </w:r>
          </w:p>
          <w:p>
            <w:pPr>
              <w:jc w:val="center"/>
              <w:rPr>
                <w:rFonts w:cs="Calibri"/>
              </w:rPr>
            </w:pPr>
            <w:r>
              <w:rPr>
                <w:rFonts w:cs="Calibri"/>
                <w:b/>
                <w:bCs/>
              </w:rPr>
              <w:t>HarryPotter</w:t>
            </w:r>
            <w:r>
              <w:rPr>
                <w:rFonts w:hint="eastAsia" w:cs="Calibri"/>
                <w:b/>
                <w:bCs/>
              </w:rPr>
              <w:t>全系列（泛听）</w:t>
            </w:r>
          </w:p>
        </w:tc>
        <w:tc>
          <w:tcPr>
            <w:tcW w:w="2614"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jc w:val="center"/>
              <w:rPr>
                <w:rFonts w:cs="Calibri"/>
              </w:rPr>
            </w:pPr>
            <w:r>
              <w:rPr>
                <w:rFonts w:hint="eastAsia" w:cs="Calibri"/>
              </w:rPr>
              <w:t>大部分功能免费；</w:t>
            </w:r>
          </w:p>
          <w:p>
            <w:pPr>
              <w:jc w:val="center"/>
              <w:rPr>
                <w:rFonts w:cs="Calibri"/>
              </w:rPr>
            </w:pPr>
            <w:r>
              <w:rPr>
                <w:rFonts w:hint="eastAsia" w:cs="Calibri"/>
              </w:rPr>
              <w:t>精听党课程（精听有声书）收费；有收费</w:t>
            </w:r>
            <w:r>
              <w:rPr>
                <w:rFonts w:cs="Calibri"/>
              </w:rPr>
              <w:t>VIP</w:t>
            </w:r>
            <w:r>
              <w:rPr>
                <w:rFonts w:hint="eastAsia" w:cs="Calibri"/>
              </w:rPr>
              <w:t>，无广告</w:t>
            </w:r>
            <w:r>
              <w:rPr>
                <w:rFonts w:cs="Calibri"/>
              </w:rPr>
              <w:t>&amp;</w:t>
            </w:r>
            <w:r>
              <w:rPr>
                <w:rFonts w:hint="eastAsia" w:cs="Calibri"/>
              </w:rPr>
              <w:t>有下载特权</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60" w:hRule="atLeast"/>
        </w:trPr>
        <w:tc>
          <w:tcPr>
            <w:tcW w:w="1878"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jc w:val="center"/>
              <w:rPr>
                <w:rFonts w:cs="Calibri"/>
                <w:b/>
                <w:bCs/>
              </w:rPr>
            </w:pPr>
            <w:r>
              <w:rPr>
                <w:rFonts w:hint="eastAsia" w:cs="Calibri"/>
                <w:b/>
                <w:bCs/>
              </w:rPr>
              <w:t>开言英语</w:t>
            </w:r>
          </w:p>
        </w:tc>
        <w:tc>
          <w:tcPr>
            <w:tcW w:w="4030"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jc w:val="center"/>
              <w:rPr>
                <w:rFonts w:cs="Calibri"/>
              </w:rPr>
            </w:pPr>
            <w:r>
              <w:rPr>
                <w:rFonts w:hint="eastAsia" w:cs="Calibri"/>
              </w:rPr>
              <w:t>A</w:t>
            </w:r>
            <w:r>
              <w:rPr>
                <w:rFonts w:cs="Calibri"/>
              </w:rPr>
              <w:t>PP</w:t>
            </w:r>
            <w:r>
              <w:rPr>
                <w:rFonts w:hint="eastAsia" w:cs="Calibri"/>
              </w:rPr>
              <w:t>自录的课程，各种主题</w:t>
            </w:r>
          </w:p>
          <w:p>
            <w:pPr>
              <w:jc w:val="center"/>
              <w:rPr>
                <w:rFonts w:cs="Calibri"/>
              </w:rPr>
            </w:pPr>
            <w:r>
              <w:rPr>
                <w:rFonts w:hint="eastAsia" w:cs="Calibri"/>
              </w:rPr>
              <w:t>分等级；各种形式——适合泛听</w:t>
            </w:r>
          </w:p>
        </w:tc>
        <w:tc>
          <w:tcPr>
            <w:tcW w:w="2614"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jc w:val="center"/>
              <w:rPr>
                <w:rFonts w:cs="Calibri"/>
              </w:rPr>
            </w:pPr>
            <w:r>
              <w:rPr>
                <w:rFonts w:hint="eastAsia" w:cs="Calibri"/>
              </w:rPr>
              <w:t>收费，年费较贵，但有返学费计划</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60" w:hRule="atLeast"/>
        </w:trPr>
        <w:tc>
          <w:tcPr>
            <w:tcW w:w="1878"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jc w:val="center"/>
              <w:rPr>
                <w:rFonts w:cs="Calibri"/>
                <w:b/>
                <w:bCs/>
              </w:rPr>
            </w:pPr>
            <w:r>
              <w:rPr>
                <w:rFonts w:hint="eastAsia" w:cs="Calibri"/>
                <w:b/>
                <w:bCs/>
              </w:rPr>
              <w:t>扇贝听力</w:t>
            </w:r>
          </w:p>
        </w:tc>
        <w:tc>
          <w:tcPr>
            <w:tcW w:w="4030"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jc w:val="center"/>
              <w:rPr>
                <w:rFonts w:cs="Calibri"/>
              </w:rPr>
            </w:pPr>
            <w:r>
              <w:rPr>
                <w:rFonts w:cs="Calibri"/>
                <w:b/>
                <w:bCs/>
              </w:rPr>
              <w:t>BBC 6 Minute English</w:t>
            </w:r>
          </w:p>
          <w:p>
            <w:pPr>
              <w:jc w:val="center"/>
              <w:rPr>
                <w:rFonts w:cs="Calibri"/>
              </w:rPr>
            </w:pPr>
            <w:r>
              <w:rPr>
                <w:rFonts w:hint="eastAsia" w:cs="Calibri"/>
              </w:rPr>
              <w:t>各种有声书，与每日英语功能重叠</w:t>
            </w:r>
          </w:p>
        </w:tc>
        <w:tc>
          <w:tcPr>
            <w:tcW w:w="2614"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jc w:val="center"/>
              <w:rPr>
                <w:rFonts w:cs="Calibri"/>
              </w:rPr>
            </w:pPr>
            <w:r>
              <w:rPr>
                <w:rFonts w:hint="eastAsia" w:cs="Calibri"/>
              </w:rPr>
              <w:t>免费内容较多；但有会员专属内容和收费课程</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 w:hRule="atLeast"/>
        </w:trPr>
        <w:tc>
          <w:tcPr>
            <w:tcW w:w="1878"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jc w:val="center"/>
              <w:rPr>
                <w:rFonts w:cs="Calibri"/>
                <w:b/>
                <w:bCs/>
              </w:rPr>
            </w:pPr>
            <w:r>
              <w:rPr>
                <w:rFonts w:hint="eastAsia" w:cs="Calibri"/>
                <w:b/>
                <w:bCs/>
              </w:rPr>
              <w:t>小站托福</w:t>
            </w:r>
          </w:p>
        </w:tc>
        <w:tc>
          <w:tcPr>
            <w:tcW w:w="4030"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jc w:val="center"/>
              <w:rPr>
                <w:rFonts w:cs="Calibri"/>
              </w:rPr>
            </w:pPr>
            <w:r>
              <w:rPr>
                <w:rFonts w:cs="Calibri"/>
              </w:rPr>
              <w:t>TPO</w:t>
            </w:r>
            <w:r>
              <w:rPr>
                <w:rFonts w:hint="eastAsia" w:cs="Calibri"/>
              </w:rPr>
              <w:t>听力，科学美国人，听力文摘</w:t>
            </w:r>
          </w:p>
        </w:tc>
        <w:tc>
          <w:tcPr>
            <w:tcW w:w="2614"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jc w:val="center"/>
              <w:rPr>
                <w:rFonts w:cs="Calibri"/>
              </w:rPr>
            </w:pPr>
            <w:r>
              <w:rPr>
                <w:rFonts w:hint="eastAsia" w:cs="Calibri"/>
              </w:rPr>
              <w:t>全免费；适合考托福</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 w:hRule="atLeast"/>
        </w:trPr>
        <w:tc>
          <w:tcPr>
            <w:tcW w:w="1878"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jc w:val="center"/>
              <w:rPr>
                <w:rFonts w:cs="Calibri"/>
                <w:b/>
                <w:bCs/>
              </w:rPr>
            </w:pPr>
            <w:r>
              <w:rPr>
                <w:rFonts w:hint="eastAsia" w:cs="Calibri"/>
                <w:b/>
                <w:bCs/>
              </w:rPr>
              <w:t>留声英语</w:t>
            </w:r>
          </w:p>
        </w:tc>
        <w:tc>
          <w:tcPr>
            <w:tcW w:w="4030"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jc w:val="center"/>
              <w:rPr>
                <w:rFonts w:cs="Calibri"/>
              </w:rPr>
            </w:pPr>
            <w:r>
              <w:rPr>
                <w:rFonts w:cs="Calibri"/>
              </w:rPr>
              <w:t>5-10min</w:t>
            </w:r>
            <w:r>
              <w:rPr>
                <w:rFonts w:hint="eastAsia" w:cs="Calibri"/>
              </w:rPr>
              <w:t>视频精听课程，各种主题</w:t>
            </w:r>
          </w:p>
        </w:tc>
        <w:tc>
          <w:tcPr>
            <w:tcW w:w="2614"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jc w:val="center"/>
              <w:rPr>
                <w:rFonts w:cs="Calibri"/>
              </w:rPr>
            </w:pPr>
            <w:r>
              <w:rPr>
                <w:rFonts w:hint="eastAsia" w:cs="Calibri"/>
              </w:rPr>
              <w:t>收费，部分返学费（属于扇贝听力子课程）</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 w:hRule="atLeast"/>
        </w:trPr>
        <w:tc>
          <w:tcPr>
            <w:tcW w:w="1878"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jc w:val="center"/>
              <w:rPr>
                <w:rFonts w:cs="Calibri"/>
                <w:b/>
                <w:bCs/>
              </w:rPr>
            </w:pPr>
            <w:r>
              <w:rPr>
                <w:rFonts w:hint="eastAsia" w:cs="Calibri"/>
                <w:b/>
                <w:bCs/>
              </w:rPr>
              <w:t>流利阅读</w:t>
            </w:r>
          </w:p>
        </w:tc>
        <w:tc>
          <w:tcPr>
            <w:tcW w:w="4030"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jc w:val="center"/>
              <w:rPr>
                <w:rFonts w:cs="Calibri"/>
              </w:rPr>
            </w:pPr>
            <w:r>
              <w:rPr>
                <w:rFonts w:hint="eastAsia" w:cs="Calibri"/>
              </w:rPr>
              <w:t>听力和阅读相结合，文章形式</w:t>
            </w:r>
          </w:p>
        </w:tc>
        <w:tc>
          <w:tcPr>
            <w:tcW w:w="2614"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jc w:val="center"/>
              <w:rPr>
                <w:rFonts w:cs="Calibri"/>
              </w:rPr>
            </w:pPr>
            <w:r>
              <w:rPr>
                <w:rFonts w:hint="eastAsia" w:cs="Calibri"/>
              </w:rPr>
              <w:t>收费</w:t>
            </w:r>
          </w:p>
        </w:tc>
      </w:tr>
    </w:tbl>
    <w:p>
      <w:pPr>
        <w:jc w:val="center"/>
        <w:rPr>
          <w:rFonts w:cs="Calibri"/>
          <w:sz w:val="18"/>
          <w:szCs w:val="18"/>
        </w:rPr>
      </w:pPr>
      <w:r>
        <w:rPr>
          <w:rFonts w:hint="eastAsia" w:cs="Calibri"/>
          <w:sz w:val="18"/>
          <w:szCs w:val="18"/>
        </w:rPr>
        <w:t>表</w:t>
      </w:r>
      <w:r>
        <w:rPr>
          <w:rFonts w:cs="Calibri"/>
          <w:sz w:val="18"/>
          <w:szCs w:val="18"/>
        </w:rPr>
        <w:t>2</w:t>
      </w:r>
      <w:r>
        <w:rPr>
          <w:rFonts w:hint="eastAsia" w:cs="Calibri"/>
          <w:sz w:val="18"/>
          <w:szCs w:val="18"/>
        </w:rPr>
        <w:t>-</w:t>
      </w:r>
      <w:r>
        <w:rPr>
          <w:rFonts w:cs="Calibri"/>
          <w:sz w:val="18"/>
          <w:szCs w:val="18"/>
        </w:rPr>
        <w:t xml:space="preserve">7 </w:t>
      </w:r>
      <w:r>
        <w:rPr>
          <w:rFonts w:hint="eastAsia" w:cs="Calibri"/>
          <w:sz w:val="18"/>
          <w:szCs w:val="18"/>
        </w:rPr>
        <w:t>英语学习的小程序</w:t>
      </w:r>
      <w:r>
        <w:rPr>
          <w:rFonts w:cs="Calibri"/>
          <w:sz w:val="18"/>
          <w:szCs w:val="18"/>
        </w:rPr>
        <w:t>/APP</w:t>
      </w:r>
      <w:r>
        <w:rPr>
          <w:rFonts w:hint="eastAsia" w:cs="Calibri"/>
          <w:sz w:val="18"/>
          <w:szCs w:val="18"/>
        </w:rPr>
        <w:t>及听力资源</w:t>
      </w:r>
    </w:p>
    <w:p>
      <w:pPr>
        <w:ind w:firstLine="482" w:firstLineChars="200"/>
        <w:rPr>
          <w:rFonts w:cs="Calibri"/>
          <w:b/>
          <w:bCs/>
        </w:rPr>
      </w:pPr>
      <w:r>
        <w:rPr>
          <w:rFonts w:hint="eastAsia" w:cs="Calibri"/>
          <w:b/>
          <w:bCs/>
        </w:rPr>
        <w:t>②练真题</w:t>
      </w:r>
      <w:r>
        <w:rPr>
          <w:rFonts w:cs="Calibri"/>
          <w:b/>
          <w:bCs/>
        </w:rPr>
        <w:t xml:space="preserve">  </w:t>
      </w:r>
    </w:p>
    <w:p>
      <w:pPr>
        <w:ind w:firstLine="480" w:firstLineChars="200"/>
        <w:rPr>
          <w:rFonts w:cs="Calibri"/>
        </w:rPr>
      </w:pPr>
      <w:r>
        <w:rPr>
          <w:rFonts w:hint="eastAsia" w:cs="Calibri"/>
        </w:rPr>
        <w:t>尽可能</w:t>
      </w:r>
      <w:r>
        <w:rPr>
          <w:rFonts w:hint="eastAsia"/>
        </w:rPr>
        <w:t>模拟训练</w:t>
      </w:r>
      <w:r>
        <w:rPr>
          <w:rFonts w:hint="eastAsia" w:cs="Calibri"/>
        </w:rPr>
        <w:t>真题，即</w:t>
      </w:r>
      <w:r>
        <w:rPr>
          <w:rFonts w:hint="eastAsia" w:cs="Calibri"/>
          <w:b/>
          <w:bCs/>
        </w:rPr>
        <w:t>定时、成套，</w:t>
      </w:r>
      <w:r>
        <w:rPr>
          <w:rFonts w:hint="eastAsia"/>
        </w:rPr>
        <w:t>并在</w:t>
      </w:r>
      <w:r>
        <w:rPr>
          <w:rFonts w:hint="eastAsia" w:cs="Calibri"/>
          <w:b/>
          <w:bCs/>
        </w:rPr>
        <w:t>安静专注的“考试状态”</w:t>
      </w:r>
      <w:r>
        <w:rPr>
          <w:rFonts w:hint="eastAsia" w:cs="Calibri"/>
        </w:rPr>
        <w:t>下</w:t>
      </w:r>
      <w:r>
        <w:rPr>
          <w:rFonts w:hint="eastAsia"/>
        </w:rPr>
        <w:t>完成</w:t>
      </w:r>
      <w:r>
        <w:rPr>
          <w:rFonts w:hint="eastAsia" w:cs="Calibri"/>
        </w:rPr>
        <w:t>。真题是最接近实际考试的出题风格和难度的，能让大家真切体会到</w:t>
      </w:r>
      <w:r>
        <w:rPr>
          <w:rFonts w:hint="eastAsia"/>
        </w:rPr>
        <w:t>四六级听力考题的设置思路和常考点</w:t>
      </w:r>
      <w:r>
        <w:rPr>
          <w:rFonts w:hint="eastAsia" w:cs="Calibri"/>
        </w:rPr>
        <w:t>，明确做题时应该注意捕捉的关键信息。另外，定时训练真题还能最大限度地模拟考试，</w:t>
      </w:r>
      <w:r>
        <w:rPr>
          <w:rFonts w:hint="eastAsia"/>
        </w:rPr>
        <w:t>培养做题的节奏感和专注度</w:t>
      </w:r>
      <w:r>
        <w:rPr>
          <w:rFonts w:hint="eastAsia" w:cs="Calibri"/>
        </w:rPr>
        <w:t>，消除</w:t>
      </w:r>
      <w:r>
        <w:rPr>
          <w:rFonts w:hint="eastAsia"/>
        </w:rPr>
        <w:t>紧张感</w:t>
      </w:r>
      <w:r>
        <w:rPr>
          <w:rFonts w:hint="eastAsia" w:cs="Calibri"/>
        </w:rPr>
        <w:t>，避免因为“只听一次”的紧张心态影响到实战发挥。</w:t>
      </w:r>
    </w:p>
    <w:p>
      <w:pPr>
        <w:ind w:firstLine="480" w:firstLineChars="200"/>
        <w:rPr>
          <w:rFonts w:cs="Calibri"/>
        </w:rPr>
      </w:pPr>
      <w:r>
        <w:rPr>
          <w:rFonts w:hint="eastAsia" w:cs="Calibri"/>
        </w:rPr>
        <w:t>此外，做完真题后也要及时</w:t>
      </w:r>
      <w:r>
        <w:rPr>
          <w:rFonts w:hint="eastAsia" w:cs="Calibri"/>
          <w:b/>
          <w:bCs/>
        </w:rPr>
        <w:t>复盘整理</w:t>
      </w:r>
      <w:r>
        <w:rPr>
          <w:rFonts w:hint="eastAsia" w:cs="Calibri"/>
        </w:rPr>
        <w:t>：分析错因，并整理文本中有价值的语料。对于错的多的、做起来很困难、当时没听懂的真题，还可以作为</w:t>
      </w:r>
      <w:r>
        <w:rPr>
          <w:rFonts w:hint="eastAsia" w:cs="Calibri"/>
          <w:b/>
          <w:bCs/>
        </w:rPr>
        <w:t>精听材料</w:t>
      </w:r>
      <w:r>
        <w:rPr>
          <w:rFonts w:hint="eastAsia" w:cs="Calibri"/>
        </w:rPr>
        <w:t>进行听力训练，并在精听完成后成为日常泛听补充。</w:t>
      </w:r>
    </w:p>
    <w:p>
      <w:pPr>
        <w:ind w:firstLine="482" w:firstLineChars="200"/>
        <w:rPr>
          <w:b/>
          <w:bCs/>
        </w:rPr>
      </w:pPr>
      <w:r>
        <w:rPr>
          <w:rFonts w:hint="eastAsia"/>
          <w:b/>
          <w:bCs/>
        </w:rPr>
        <w:t>（</w:t>
      </w:r>
      <w:r>
        <w:rPr>
          <w:b/>
          <w:bCs/>
        </w:rPr>
        <w:t>2）</w:t>
      </w:r>
      <w:r>
        <w:rPr>
          <w:rFonts w:hint="eastAsia"/>
          <w:b/>
          <w:bCs/>
        </w:rPr>
        <w:t>冲刺强化训练</w:t>
      </w:r>
    </w:p>
    <w:p>
      <w:pPr>
        <w:ind w:firstLine="480" w:firstLineChars="200"/>
        <w:rPr>
          <w:rFonts w:cs="Calibri"/>
        </w:rPr>
      </w:pPr>
      <w:r>
        <w:rPr>
          <w:rFonts w:hint="eastAsia" w:cs="Calibri"/>
        </w:rPr>
        <w:t>在做好日常练习的同时，也需在考试前期进行冲刺强化训练，巩固练习成果。根据学长学姐的经验，</w:t>
      </w:r>
      <w:r>
        <w:rPr>
          <w:rFonts w:hint="eastAsia"/>
        </w:rPr>
        <w:t>考试冲刺期最好</w:t>
      </w:r>
      <w:r>
        <w:rPr>
          <w:rFonts w:hint="eastAsia" w:cs="Calibri"/>
          <w:b/>
          <w:bCs/>
        </w:rPr>
        <w:t>提高精听的比重</w:t>
      </w:r>
      <w:r>
        <w:rPr>
          <w:rFonts w:hint="eastAsia" w:cs="Calibri"/>
        </w:rPr>
        <w:t>：如之前一周两次精听训练，考试冲刺期就可升至每天一次或两天一次。</w:t>
      </w:r>
    </w:p>
    <w:p>
      <w:pPr>
        <w:ind w:firstLine="482" w:firstLineChars="200"/>
        <w:rPr>
          <w:b/>
          <w:bCs/>
        </w:rPr>
      </w:pPr>
      <w:r>
        <w:rPr>
          <w:rFonts w:hint="eastAsia"/>
          <w:b/>
          <w:bCs/>
        </w:rPr>
        <w:t>（</w:t>
      </w:r>
      <w:r>
        <w:rPr>
          <w:b/>
          <w:bCs/>
        </w:rPr>
        <w:t>3）</w:t>
      </w:r>
      <w:r>
        <w:rPr>
          <w:rFonts w:hint="eastAsia"/>
          <w:b/>
          <w:bCs/>
        </w:rPr>
        <w:t>应试技巧</w:t>
      </w:r>
    </w:p>
    <w:p>
      <w:pPr>
        <w:ind w:firstLine="480" w:firstLineChars="200"/>
      </w:pPr>
      <w:r>
        <w:rPr>
          <w:rFonts w:hint="eastAsia" w:cs="Calibri"/>
        </w:rPr>
        <w:t>听力成绩高分主要来自于自身平时的积累，但掌握一定的应试技巧能使同学们更快进入状态，更好发挥出自身听力水平。因此，小思整</w:t>
      </w:r>
      <w:r>
        <w:rPr>
          <w:rFonts w:hint="eastAsia"/>
        </w:rPr>
        <w:t>理了一些实用的听力做题流程与应试技巧：</w:t>
      </w:r>
    </w:p>
    <w:p>
      <w:pPr>
        <w:pStyle w:val="57"/>
        <w:numPr>
          <w:ilvl w:val="1"/>
          <w:numId w:val="6"/>
        </w:numPr>
        <w:ind w:firstLineChars="0"/>
        <w:rPr>
          <w:rFonts w:cs="Calibri"/>
        </w:rPr>
      </w:pPr>
      <w:r>
        <w:rPr>
          <w:rFonts w:hint="eastAsia" w:cs="Calibri"/>
          <w:b/>
          <w:bCs/>
        </w:rPr>
        <w:t>充分利用时间勾画关键词</w:t>
      </w:r>
      <w:r>
        <w:rPr>
          <w:rFonts w:hint="eastAsia" w:cs="Calibri"/>
        </w:rPr>
        <w:t>：在听力录音正式播放之前，有</w:t>
      </w:r>
      <w:r>
        <w:rPr>
          <w:rFonts w:cs="Calibri"/>
        </w:rPr>
        <w:t>1.5分钟的试音时间和35秒的</w:t>
      </w:r>
      <w:r>
        <w:rPr>
          <w:rFonts w:hint="eastAsia" w:cs="Calibri"/>
        </w:rPr>
        <w:t>题目说明；录音正式播放时，每道题目之间还有一定的间隔时间。利用这些空余的时间快速勾画选项，提取关键词，有助于大家更好地理解听力录音内容。</w:t>
      </w:r>
      <w:r>
        <w:rPr>
          <w:rFonts w:hint="eastAsia"/>
          <w:b/>
        </w:rPr>
        <w:t>关键词包括重点实词</w:t>
      </w:r>
      <w:r>
        <w:rPr>
          <w:rFonts w:hint="eastAsia"/>
          <w:b/>
          <w:bCs/>
        </w:rPr>
        <w:t>（人名、地名、核心词等）、</w:t>
      </w:r>
      <w:r>
        <w:rPr>
          <w:rFonts w:hint="eastAsia"/>
          <w:b/>
        </w:rPr>
        <w:t>程度副词</w:t>
      </w:r>
      <w:r>
        <w:rPr>
          <w:rFonts w:hint="eastAsia" w:cs="Calibri"/>
        </w:rPr>
        <w:t>等，可通过横线、圈画等自己习惯的方式完成。</w:t>
      </w:r>
    </w:p>
    <w:p>
      <w:pPr>
        <w:pStyle w:val="57"/>
        <w:numPr>
          <w:ilvl w:val="1"/>
          <w:numId w:val="6"/>
        </w:numPr>
        <w:ind w:firstLineChars="0"/>
        <w:rPr>
          <w:rFonts w:cs="Calibri"/>
        </w:rPr>
      </w:pPr>
      <w:r>
        <w:rPr>
          <w:rFonts w:hint="eastAsia"/>
          <w:bCs/>
        </w:rPr>
        <w:t>通过关键词</w:t>
      </w:r>
      <w:r>
        <w:rPr>
          <w:rFonts w:hint="eastAsia" w:cs="Calibri"/>
          <w:bCs/>
        </w:rPr>
        <w:t>猜测听力内容的主旨</w:t>
      </w:r>
      <w:r>
        <w:rPr>
          <w:rFonts w:hint="eastAsia"/>
          <w:bCs/>
        </w:rPr>
        <w:t>以及可能问到的问题</w:t>
      </w:r>
      <w:r>
        <w:rPr>
          <w:rFonts w:hint="eastAsia" w:cs="Calibri"/>
          <w:bCs/>
        </w:rPr>
        <w:t>。</w:t>
      </w:r>
    </w:p>
    <w:p>
      <w:pPr>
        <w:pStyle w:val="57"/>
        <w:numPr>
          <w:ilvl w:val="1"/>
          <w:numId w:val="6"/>
        </w:numPr>
        <w:ind w:firstLineChars="0"/>
        <w:rPr>
          <w:rFonts w:cs="Calibri"/>
        </w:rPr>
      </w:pPr>
      <w:r>
        <w:rPr>
          <w:rFonts w:hint="eastAsia"/>
          <w:bCs/>
        </w:rPr>
        <w:t>即将开始听力前，立刻</w:t>
      </w:r>
      <w:r>
        <w:rPr>
          <w:rFonts w:hint="eastAsia" w:cs="Calibri"/>
          <w:bCs/>
        </w:rPr>
        <w:t>回看重点</w:t>
      </w:r>
      <w:r>
        <w:rPr>
          <w:rFonts w:hint="eastAsia"/>
          <w:bCs/>
        </w:rPr>
        <w:t>关键词</w:t>
      </w:r>
      <w:r>
        <w:rPr>
          <w:rFonts w:hint="eastAsia" w:cs="Calibri"/>
          <w:bCs/>
        </w:rPr>
        <w:t>。</w:t>
      </w:r>
    </w:p>
    <w:p>
      <w:pPr>
        <w:pStyle w:val="57"/>
        <w:numPr>
          <w:ilvl w:val="1"/>
          <w:numId w:val="6"/>
        </w:numPr>
        <w:ind w:firstLineChars="0"/>
        <w:rPr>
          <w:rFonts w:cs="Calibri"/>
        </w:rPr>
      </w:pPr>
      <w:r>
        <w:rPr>
          <w:rFonts w:hint="eastAsia"/>
          <w:bCs/>
        </w:rPr>
        <w:t>听力播放时围绕勾画的关键词进行记录，此项可选择性进行：</w:t>
      </w:r>
      <w:r>
        <w:rPr>
          <w:rFonts w:hint="eastAsia" w:cs="Calibri"/>
          <w:bCs/>
        </w:rPr>
        <w:t>六级听力对笔记的要求不高，在平时可尽量训练自己“脑记”的能力。</w:t>
      </w:r>
    </w:p>
    <w:p>
      <w:pPr>
        <w:pStyle w:val="57"/>
        <w:numPr>
          <w:ilvl w:val="1"/>
          <w:numId w:val="6"/>
        </w:numPr>
        <w:ind w:firstLineChars="0"/>
        <w:rPr>
          <w:rFonts w:cs="Calibri"/>
        </w:rPr>
      </w:pPr>
      <w:r>
        <w:rPr>
          <w:rFonts w:hint="eastAsia"/>
          <w:bCs/>
        </w:rPr>
        <w:t>听力播放间歇时填涂答题卡。</w:t>
      </w:r>
    </w:p>
    <w:p>
      <w:pPr>
        <w:ind w:firstLine="480" w:firstLineChars="200"/>
        <w:rPr>
          <w:rFonts w:cs="Calibri"/>
        </w:rPr>
      </w:pPr>
      <w:r>
        <w:rPr>
          <w:rFonts w:hint="eastAsia" w:cs="Calibri"/>
        </w:rPr>
        <w:t>如果听力放完却没有捕捉到题目要求的信息点，也可以通过合理的猜测猜出答案。以下是一些小技巧（这些都不能确保正确，关键还是要提高自己的听力水平哦）：</w:t>
      </w:r>
    </w:p>
    <w:p>
      <w:pPr>
        <w:pStyle w:val="44"/>
        <w:numPr>
          <w:ilvl w:val="0"/>
          <w:numId w:val="7"/>
        </w:numPr>
        <w:ind w:firstLineChars="0"/>
        <w:rPr>
          <w:rFonts w:cs="Calibri"/>
        </w:rPr>
      </w:pPr>
      <w:r>
        <w:rPr>
          <w:rFonts w:hint="eastAsia" w:cs="Calibri"/>
        </w:rPr>
        <w:t>听到什么选什么，也有可能出现同义替换。</w:t>
      </w:r>
    </w:p>
    <w:p>
      <w:pPr>
        <w:pStyle w:val="44"/>
        <w:numPr>
          <w:ilvl w:val="0"/>
          <w:numId w:val="7"/>
        </w:numPr>
        <w:ind w:firstLineChars="0"/>
        <w:rPr>
          <w:rFonts w:cs="Calibri"/>
        </w:rPr>
      </w:pPr>
      <w:r>
        <w:rPr>
          <w:rFonts w:hint="eastAsia" w:cs="Calibri"/>
        </w:rPr>
        <w:t>根据主旨猜测相关选项。</w:t>
      </w:r>
    </w:p>
    <w:p>
      <w:pPr>
        <w:pStyle w:val="44"/>
        <w:numPr>
          <w:ilvl w:val="0"/>
          <w:numId w:val="7"/>
        </w:numPr>
        <w:ind w:firstLineChars="0"/>
        <w:rPr>
          <w:rFonts w:cs="Calibri"/>
        </w:rPr>
      </w:pPr>
      <w:r>
        <w:rPr>
          <w:rFonts w:hint="eastAsia" w:cs="Calibri"/>
        </w:rPr>
        <w:t>如果两个选项为对比（相似或相反）项，二者选其一。</w:t>
      </w:r>
    </w:p>
    <w:p>
      <w:pPr>
        <w:pStyle w:val="44"/>
        <w:numPr>
          <w:ilvl w:val="0"/>
          <w:numId w:val="7"/>
        </w:numPr>
        <w:ind w:firstLineChars="0"/>
        <w:rPr>
          <w:rFonts w:cs="Calibri"/>
        </w:rPr>
      </w:pPr>
      <w:r>
        <w:rPr>
          <w:rFonts w:hint="eastAsia" w:cs="Calibri"/>
        </w:rPr>
        <w:t>排除过于绝对</w:t>
      </w:r>
      <w:r>
        <w:rPr>
          <w:rFonts w:cs="Calibri"/>
        </w:rPr>
        <w:t>/违背常识的选项</w:t>
      </w:r>
      <w:r>
        <w:rPr>
          <w:rFonts w:hint="eastAsia" w:cs="Calibri"/>
        </w:rPr>
        <w:t>。</w:t>
      </w:r>
    </w:p>
    <w:p>
      <w:pPr>
        <w:pStyle w:val="44"/>
        <w:numPr>
          <w:ilvl w:val="0"/>
          <w:numId w:val="7"/>
        </w:numPr>
        <w:ind w:firstLineChars="0"/>
        <w:rPr>
          <w:rFonts w:cs="Calibri"/>
        </w:rPr>
      </w:pPr>
      <w:r>
        <w:rPr>
          <w:rFonts w:hint="eastAsia" w:cs="Calibri"/>
        </w:rPr>
        <w:t>听到的第一个选项中出现的词往往不一定是正确答案。</w:t>
      </w:r>
    </w:p>
    <w:p>
      <w:pPr>
        <w:pStyle w:val="44"/>
        <w:ind w:left="416" w:firstLine="0" w:firstLineChars="0"/>
        <w:rPr>
          <w:rFonts w:cs="Calibri"/>
        </w:rPr>
      </w:pPr>
      <w:r>
        <w:rPr>
          <w:rFonts w:hint="eastAsia" w:cs="Calibri"/>
        </w:rPr>
        <w:t>……</w:t>
      </w:r>
    </w:p>
    <w:p>
      <w:pPr>
        <w:rPr>
          <w:rFonts w:cs="Calibri"/>
        </w:rPr>
      </w:pPr>
    </w:p>
    <w:p>
      <w:pPr>
        <w:pStyle w:val="5"/>
      </w:pPr>
      <w:bookmarkStart w:id="159" w:name="_Toc5710"/>
      <w:bookmarkStart w:id="160" w:name="_Toc16986"/>
      <w:r>
        <w:t>5.</w:t>
      </w:r>
      <w:r>
        <w:rPr>
          <w:rFonts w:hint="eastAsia"/>
        </w:rPr>
        <w:t>阅读部分</w:t>
      </w:r>
      <w:bookmarkEnd w:id="159"/>
      <w:bookmarkEnd w:id="160"/>
    </w:p>
    <w:p>
      <w:pPr>
        <w:ind w:firstLine="480" w:firstLineChars="200"/>
        <w:rPr>
          <w:rFonts w:cs="Calibri"/>
        </w:rPr>
      </w:pPr>
      <w:r>
        <w:rPr>
          <w:rFonts w:hint="eastAsia" w:cs="Calibri"/>
        </w:rPr>
        <w:t>阅读部分备考，</w:t>
      </w:r>
      <w:r>
        <w:rPr>
          <w:rFonts w:hint="eastAsia" w:cs="Calibri"/>
          <w:b/>
          <w:bCs/>
        </w:rPr>
        <w:t>功夫在平时</w:t>
      </w:r>
      <w:r>
        <w:rPr>
          <w:rFonts w:hint="eastAsia" w:cs="Calibri"/>
        </w:rPr>
        <w:t>。对于平时积累丰富的人来说，阅读部分是四六级考试中的得分利器。</w:t>
      </w:r>
    </w:p>
    <w:p>
      <w:pPr>
        <w:ind w:firstLine="482" w:firstLineChars="200"/>
        <w:rPr>
          <w:b/>
          <w:bCs/>
        </w:rPr>
      </w:pPr>
      <w:r>
        <w:rPr>
          <w:rFonts w:hint="eastAsia"/>
          <w:b/>
          <w:bCs/>
        </w:rPr>
        <w:t>（</w:t>
      </w:r>
      <w:r>
        <w:rPr>
          <w:b/>
          <w:bCs/>
        </w:rPr>
        <w:t>1）平日积累</w:t>
      </w:r>
      <w:r>
        <w:rPr>
          <w:rFonts w:hint="eastAsia"/>
          <w:b/>
          <w:bCs/>
        </w:rPr>
        <w:t>的方法</w:t>
      </w:r>
    </w:p>
    <w:p>
      <w:pPr>
        <w:ind w:firstLine="480" w:firstLineChars="200"/>
        <w:rPr>
          <w:rFonts w:cs="Calibri"/>
        </w:rPr>
      </w:pPr>
      <w:r>
        <w:rPr>
          <w:rFonts w:hint="eastAsia" w:cs="Calibri"/>
        </w:rPr>
        <w:t>日常平时积累的方法很多，可以</w:t>
      </w:r>
      <w:r>
        <w:rPr>
          <w:rFonts w:hint="eastAsia"/>
        </w:rPr>
        <w:t>阅读英语原版书</w:t>
      </w:r>
      <w:r>
        <w:rPr>
          <w:rFonts w:hint="eastAsia" w:cs="Calibri"/>
        </w:rPr>
        <w:t>，可以从专业需求出发</w:t>
      </w:r>
      <w:r>
        <w:rPr>
          <w:rFonts w:hint="eastAsia"/>
        </w:rPr>
        <w:t>读文献</w:t>
      </w:r>
      <w:r>
        <w:rPr>
          <w:rFonts w:hint="eastAsia" w:cs="Calibri"/>
        </w:rPr>
        <w:t>，也可以参加各种付费</w:t>
      </w:r>
      <w:r>
        <w:rPr>
          <w:rFonts w:cs="Calibri"/>
        </w:rPr>
        <w:t>/</w:t>
      </w:r>
      <w:r>
        <w:rPr>
          <w:rFonts w:hint="eastAsia" w:cs="Calibri"/>
        </w:rPr>
        <w:t>免费的</w:t>
      </w:r>
      <w:r>
        <w:rPr>
          <w:rFonts w:hint="eastAsia"/>
        </w:rPr>
        <w:t>文章精读课程</w:t>
      </w:r>
      <w:r>
        <w:rPr>
          <w:rFonts w:hint="eastAsia" w:cs="Calibri"/>
        </w:rPr>
        <w:t>。具体来说，对于英文原版书的选择，建议从</w:t>
      </w:r>
      <w:r>
        <w:rPr>
          <w:rFonts w:hint="eastAsia"/>
        </w:rPr>
        <w:t>自己的兴趣和词汇量两个方面</w:t>
      </w:r>
      <w:r>
        <w:rPr>
          <w:rFonts w:hint="eastAsia" w:cs="Calibri"/>
        </w:rPr>
        <w:t>出发。比如，对于四六级词汇量水平的同学，读</w:t>
      </w:r>
      <w:r>
        <w:rPr>
          <w:rFonts w:cs="Calibri"/>
          <w:i/>
          <w:iCs/>
        </w:rPr>
        <w:t>Animal Farm</w:t>
      </w:r>
      <w:r>
        <w:rPr>
          <w:rFonts w:hint="eastAsia" w:cs="Calibri"/>
        </w:rPr>
        <w:t>（《动物庄园》）会比读</w:t>
      </w:r>
      <w:r>
        <w:rPr>
          <w:rFonts w:cs="Calibri"/>
          <w:i/>
          <w:iCs/>
        </w:rPr>
        <w:t>The Great Gatsby</w:t>
      </w:r>
      <w:r>
        <w:rPr>
          <w:rFonts w:hint="eastAsia" w:cs="Calibri"/>
        </w:rPr>
        <w:t>（《了不起的盖茨比》）合适很多。太难的文本会极大地削弱读者坚持阅读的热情；反之，读自己喜欢的文本则会事半功倍。</w:t>
      </w:r>
    </w:p>
    <w:p>
      <w:pPr>
        <w:ind w:firstLine="480" w:firstLineChars="200"/>
        <w:rPr>
          <w:rFonts w:cs="Calibri"/>
        </w:rPr>
      </w:pPr>
      <w:r>
        <w:rPr>
          <w:rFonts w:hint="eastAsia" w:cs="Calibri"/>
        </w:rPr>
        <w:t>对于课程的选择则要注意：第一，如果获取信息的能力很强，可以利用</w:t>
      </w:r>
      <w:r>
        <w:rPr>
          <w:rFonts w:hint="eastAsia" w:cs="Calibri"/>
          <w:b/>
          <w:bCs/>
        </w:rPr>
        <w:t>网上、图书馆丰富的免费阅读材料</w:t>
      </w:r>
      <w:r>
        <w:rPr>
          <w:rFonts w:hint="eastAsia" w:cs="Calibri"/>
        </w:rPr>
        <w:t>，自己摸索或请教练习方法，进行阅读训练；但如果时间精力或能力等有限，也可以选择更为便捷的</w:t>
      </w:r>
      <w:r>
        <w:rPr>
          <w:rFonts w:hint="eastAsia" w:cs="Calibri"/>
          <w:b/>
          <w:bCs/>
        </w:rPr>
        <w:t>付费课程</w:t>
      </w:r>
      <w:r>
        <w:rPr>
          <w:rFonts w:hint="eastAsia" w:cs="Calibri"/>
        </w:rPr>
        <w:t>，但切记付费课程不要只听宣传广告内容，最好一定要自己</w:t>
      </w:r>
      <w:r>
        <w:rPr>
          <w:rFonts w:hint="eastAsia" w:cs="Calibri"/>
          <w:b/>
          <w:bCs/>
        </w:rPr>
        <w:t>先试读、试上</w:t>
      </w:r>
      <w:r>
        <w:rPr>
          <w:rFonts w:hint="eastAsia" w:cs="Calibri"/>
        </w:rPr>
        <w:t>，觉得难度、强度和形式都适合自己，再进行付费；第二，泛读可以“走量”，但精读内容一定是</w:t>
      </w:r>
      <w:r>
        <w:rPr>
          <w:rFonts w:hint="eastAsia" w:cs="Calibri"/>
          <w:b/>
          <w:bCs/>
        </w:rPr>
        <w:t>贵精不贵多</w:t>
      </w:r>
      <w:r>
        <w:rPr>
          <w:rFonts w:hint="eastAsia" w:cs="Calibri"/>
        </w:rPr>
        <w:t>，对一段材料应做到完全吃透，最好能够转化为写作语料素材，切不可盲目贪多。</w:t>
      </w:r>
    </w:p>
    <w:p>
      <w:pPr>
        <w:ind w:firstLine="480" w:firstLineChars="200"/>
        <w:rPr>
          <w:rFonts w:cs="Calibri"/>
        </w:rPr>
      </w:pPr>
      <w:r>
        <w:rPr>
          <w:rFonts w:hint="eastAsia" w:cs="Calibri"/>
        </w:rPr>
        <w:t>另外，如果有爱用</w:t>
      </w:r>
      <w:r>
        <w:rPr>
          <w:rFonts w:cs="Calibri"/>
          <w:b/>
          <w:bCs/>
        </w:rPr>
        <w:t>Kindle</w:t>
      </w:r>
      <w:r>
        <w:rPr>
          <w:rFonts w:hint="eastAsia" w:cs="Calibri"/>
        </w:rPr>
        <w:t>的朋友，亚马逊商店有很多</w:t>
      </w:r>
      <w:r>
        <w:rPr>
          <w:rFonts w:hint="eastAsia" w:cs="Calibri"/>
          <w:b/>
          <w:bCs/>
        </w:rPr>
        <w:t>免费的英文原版书</w:t>
      </w:r>
      <w:r>
        <w:rPr>
          <w:rFonts w:hint="eastAsia" w:cs="Calibri"/>
        </w:rPr>
        <w:t>，狄更斯、简·奥斯汀、莎士比亚等几乎都有全套，再加上使用K</w:t>
      </w:r>
      <w:r>
        <w:rPr>
          <w:rFonts w:cs="Calibri"/>
        </w:rPr>
        <w:t>indle</w:t>
      </w:r>
      <w:r>
        <w:rPr>
          <w:rFonts w:hint="eastAsia" w:cs="Calibri"/>
        </w:rPr>
        <w:t>查询单词也方便，不妨充分利用。</w:t>
      </w:r>
    </w:p>
    <w:p>
      <w:pPr>
        <w:ind w:firstLine="482" w:firstLineChars="200"/>
        <w:rPr>
          <w:b/>
          <w:bCs/>
        </w:rPr>
      </w:pPr>
      <w:r>
        <w:rPr>
          <w:rFonts w:hint="eastAsia"/>
          <w:b/>
          <w:bCs/>
        </w:rPr>
        <w:t>（</w:t>
      </w:r>
      <w:r>
        <w:rPr>
          <w:b/>
          <w:bCs/>
        </w:rPr>
        <w:t>2）</w:t>
      </w:r>
      <w:r>
        <w:rPr>
          <w:rFonts w:hint="eastAsia"/>
          <w:b/>
          <w:bCs/>
        </w:rPr>
        <w:t>阅读题应试技巧</w:t>
      </w:r>
    </w:p>
    <w:p>
      <w:pPr>
        <w:ind w:firstLine="480" w:firstLineChars="200"/>
        <w:rPr>
          <w:rFonts w:cs="Calibri"/>
        </w:rPr>
      </w:pPr>
      <w:r>
        <w:rPr>
          <w:rFonts w:hint="eastAsia" w:cs="Calibri"/>
        </w:rPr>
        <w:t>在应试中，阅读部分应该有意识地确立自己的</w:t>
      </w:r>
      <w:r>
        <w:rPr>
          <w:rFonts w:hint="eastAsia"/>
        </w:rPr>
        <w:t>得分目标</w:t>
      </w:r>
      <w:r>
        <w:rPr>
          <w:rFonts w:hint="eastAsia" w:cs="Calibri"/>
        </w:rPr>
        <w:t>，</w:t>
      </w:r>
      <w:r>
        <w:rPr>
          <w:rFonts w:hint="eastAsia"/>
        </w:rPr>
        <w:t>尽量降低错误率</w:t>
      </w:r>
      <w:r>
        <w:rPr>
          <w:rFonts w:hint="eastAsia" w:cs="Calibri"/>
        </w:rPr>
        <w:t>，将之变成有效的得分板块，并</w:t>
      </w:r>
      <w:r>
        <w:rPr>
          <w:rFonts w:hint="eastAsia"/>
        </w:rPr>
        <w:t>兼顾做题速度</w:t>
      </w:r>
      <w:r>
        <w:rPr>
          <w:rFonts w:hint="eastAsia" w:cs="Calibri"/>
        </w:rPr>
        <w:t>。具体各题型而言：</w:t>
      </w:r>
    </w:p>
    <w:p>
      <w:pPr>
        <w:pStyle w:val="44"/>
        <w:numPr>
          <w:ilvl w:val="0"/>
          <w:numId w:val="8"/>
        </w:numPr>
        <w:ind w:firstLineChars="0"/>
        <w:rPr>
          <w:rFonts w:cs="Calibri"/>
        </w:rPr>
      </w:pPr>
      <w:r>
        <w:rPr>
          <w:rFonts w:hint="eastAsia" w:cs="Calibri"/>
        </w:rPr>
        <w:t>选词填空题</w:t>
      </w:r>
    </w:p>
    <w:p>
      <w:pPr>
        <w:ind w:firstLine="480" w:firstLineChars="200"/>
        <w:rPr>
          <w:rFonts w:cs="Calibri"/>
        </w:rPr>
      </w:pPr>
      <w:r>
        <w:rPr>
          <w:rFonts w:hint="eastAsia" w:cs="Calibri"/>
        </w:rPr>
        <w:t>该题型是阅读板块失分率比较高的题型之一，对此可</w:t>
      </w:r>
      <w:r>
        <w:rPr>
          <w:rFonts w:hint="eastAsia"/>
        </w:rPr>
        <w:t>针对性地</w:t>
      </w:r>
      <w:r>
        <w:rPr>
          <w:rFonts w:hint="eastAsia" w:cs="Calibri"/>
        </w:rPr>
        <w:t>进行</w:t>
      </w:r>
      <w:r>
        <w:rPr>
          <w:rFonts w:hint="eastAsia"/>
        </w:rPr>
        <w:t>专项训练</w:t>
      </w:r>
      <w:r>
        <w:rPr>
          <w:rFonts w:hint="eastAsia" w:cs="Calibri"/>
        </w:rPr>
        <w:t>，将每次出错或不确定的词汇连同</w:t>
      </w:r>
      <w:r>
        <w:rPr>
          <w:rFonts w:hint="eastAsia" w:cs="Calibri"/>
          <w:b/>
          <w:bCs/>
        </w:rPr>
        <w:t>相关</w:t>
      </w:r>
      <w:r>
        <w:rPr>
          <w:rFonts w:hint="eastAsia"/>
          <w:b/>
          <w:bCs/>
        </w:rPr>
        <w:t>常见短语搭配</w:t>
      </w:r>
      <w:r>
        <w:rPr>
          <w:rFonts w:hint="eastAsia" w:cs="Calibri"/>
        </w:rPr>
        <w:t>、</w:t>
      </w:r>
      <w:r>
        <w:rPr>
          <w:rFonts w:hint="eastAsia"/>
          <w:b/>
          <w:bCs/>
        </w:rPr>
        <w:t>例句</w:t>
      </w:r>
      <w:r>
        <w:rPr>
          <w:rFonts w:hint="eastAsia" w:cs="Calibri"/>
        </w:rPr>
        <w:t>都一同记录积累。在做题的过程中，可以先将选项词汇</w:t>
      </w:r>
      <w:r>
        <w:rPr>
          <w:rFonts w:hint="eastAsia"/>
        </w:rPr>
        <w:t>按照词性与时态进行分组</w:t>
      </w:r>
      <w:r>
        <w:rPr>
          <w:rFonts w:hint="eastAsia" w:cs="Calibri"/>
        </w:rPr>
        <w:t>，再将自己确定的答案填上，最后可用排</w:t>
      </w:r>
      <w:r>
        <w:rPr>
          <w:rFonts w:hint="eastAsia"/>
        </w:rPr>
        <w:t>除法进行辅助</w:t>
      </w:r>
      <w:r>
        <w:rPr>
          <w:rFonts w:hint="eastAsia" w:cs="Calibri"/>
        </w:rPr>
        <w:t>。</w:t>
      </w:r>
    </w:p>
    <w:p>
      <w:pPr>
        <w:pStyle w:val="44"/>
        <w:numPr>
          <w:ilvl w:val="0"/>
          <w:numId w:val="8"/>
        </w:numPr>
        <w:ind w:firstLineChars="0"/>
        <w:rPr>
          <w:rFonts w:cs="Calibri"/>
        </w:rPr>
      </w:pPr>
      <w:r>
        <w:rPr>
          <w:rFonts w:hint="eastAsia" w:cs="Calibri"/>
        </w:rPr>
        <w:t>段落选项题</w:t>
      </w:r>
    </w:p>
    <w:p>
      <w:pPr>
        <w:pStyle w:val="44"/>
        <w:ind w:left="480" w:firstLine="0" w:firstLineChars="0"/>
        <w:rPr>
          <w:rFonts w:cs="Calibri"/>
        </w:rPr>
      </w:pPr>
      <w:r>
        <w:rPr>
          <w:rFonts w:hint="eastAsia" w:cs="Calibri"/>
        </w:rPr>
        <w:t>可以先看选项，再看原文，以提高做题效率。</w:t>
      </w:r>
    </w:p>
    <w:p>
      <w:pPr>
        <w:pStyle w:val="44"/>
        <w:numPr>
          <w:ilvl w:val="0"/>
          <w:numId w:val="8"/>
        </w:numPr>
        <w:ind w:firstLineChars="0"/>
        <w:rPr>
          <w:rFonts w:cs="Calibri"/>
        </w:rPr>
      </w:pPr>
      <w:r>
        <w:rPr>
          <w:rFonts w:hint="eastAsia" w:cs="Calibri"/>
        </w:rPr>
        <w:t>传统文章单选</w:t>
      </w:r>
    </w:p>
    <w:p>
      <w:pPr>
        <w:pStyle w:val="44"/>
        <w:ind w:firstLine="480"/>
        <w:rPr>
          <w:rFonts w:cs="Calibri"/>
        </w:rPr>
      </w:pPr>
      <w:r>
        <w:rPr>
          <w:rFonts w:hint="eastAsia" w:cs="Calibri"/>
        </w:rPr>
        <w:t>首先，</w:t>
      </w:r>
      <w:r>
        <w:rPr>
          <w:rFonts w:hint="eastAsia"/>
        </w:rPr>
        <w:t>泛读</w:t>
      </w:r>
      <w:r>
        <w:rPr>
          <w:rFonts w:hint="eastAsia"/>
          <w:b/>
        </w:rPr>
        <w:t>文章首段</w:t>
      </w:r>
      <w:r>
        <w:rPr>
          <w:rFonts w:hint="eastAsia" w:cs="Calibri"/>
        </w:rPr>
        <w:t>和</w:t>
      </w:r>
      <w:r>
        <w:rPr>
          <w:rFonts w:hint="eastAsia"/>
          <w:b/>
        </w:rPr>
        <w:t>各段落首句</w:t>
      </w:r>
      <w:r>
        <w:rPr>
          <w:rFonts w:hint="eastAsia" w:cs="Calibri"/>
        </w:rPr>
        <w:t>，掌握文章主旨大意；接着分别</w:t>
      </w:r>
      <w:r>
        <w:rPr>
          <w:rFonts w:hint="eastAsia" w:cs="Calibri"/>
          <w:b/>
          <w:bCs/>
        </w:rPr>
        <w:t>阅读题目</w:t>
      </w:r>
      <w:r>
        <w:rPr>
          <w:rFonts w:hint="eastAsia" w:cs="Calibri"/>
        </w:rPr>
        <w:t>，最后</w:t>
      </w:r>
      <w:r>
        <w:rPr>
          <w:rFonts w:hint="eastAsia"/>
        </w:rPr>
        <w:t>选择性精读文章</w:t>
      </w:r>
      <w:r>
        <w:rPr>
          <w:rFonts w:hint="eastAsia" w:cs="Calibri"/>
        </w:rPr>
        <w:t>，即“按题索骥”，寻找可能的答案区间，加以精读。对于传统文章单选来说，只要</w:t>
      </w:r>
      <w:r>
        <w:rPr>
          <w:rFonts w:hint="eastAsia"/>
        </w:rPr>
        <w:t>词汇过关</w:t>
      </w:r>
      <w:r>
        <w:rPr>
          <w:rFonts w:hint="eastAsia" w:cs="Calibri"/>
        </w:rPr>
        <w:t>，同时学会</w:t>
      </w:r>
      <w:r>
        <w:rPr>
          <w:rFonts w:hint="eastAsia"/>
        </w:rPr>
        <w:t>分解长难句</w:t>
      </w:r>
      <w:r>
        <w:rPr>
          <w:rFonts w:hint="eastAsia" w:cs="Calibri"/>
        </w:rPr>
        <w:t>，再对相对较难的推断题或主旨题多加练习，这一部分便不成问题。</w:t>
      </w:r>
    </w:p>
    <w:p>
      <w:pPr>
        <w:pStyle w:val="5"/>
      </w:pPr>
      <w:bookmarkStart w:id="161" w:name="_Toc30477"/>
      <w:bookmarkStart w:id="162" w:name="_Toc7302"/>
      <w:r>
        <w:t>6.</w:t>
      </w:r>
      <w:r>
        <w:rPr>
          <w:rFonts w:hint="eastAsia"/>
        </w:rPr>
        <w:t>写作和翻译部分</w:t>
      </w:r>
      <w:bookmarkEnd w:id="161"/>
      <w:bookmarkEnd w:id="162"/>
    </w:p>
    <w:p>
      <w:pPr>
        <w:ind w:firstLine="482" w:firstLineChars="200"/>
        <w:rPr>
          <w:b/>
          <w:bCs/>
        </w:rPr>
      </w:pPr>
      <w:r>
        <w:rPr>
          <w:rFonts w:hint="eastAsia"/>
          <w:b/>
          <w:bCs/>
        </w:rPr>
        <w:t>（</w:t>
      </w:r>
      <w:r>
        <w:rPr>
          <w:b/>
          <w:bCs/>
        </w:rPr>
        <w:t>1）</w:t>
      </w:r>
      <w:r>
        <w:rPr>
          <w:rFonts w:hint="eastAsia"/>
          <w:b/>
          <w:bCs/>
        </w:rPr>
        <w:t>写作评分标准及历年题目</w:t>
      </w:r>
    </w:p>
    <w:p>
      <w:pPr>
        <w:ind w:firstLine="480" w:firstLineChars="200"/>
        <w:rPr>
          <w:rFonts w:cs="Calibri"/>
        </w:rPr>
      </w:pPr>
      <w:r>
        <w:rPr>
          <w:rFonts w:hint="eastAsia" w:cs="Calibri"/>
        </w:rPr>
        <w:t>根据四六级考纲要求，写作部分需要同学们在</w:t>
      </w:r>
      <w:r>
        <w:rPr>
          <w:b/>
          <w:bCs/>
        </w:rPr>
        <w:t>30分钟内</w:t>
      </w:r>
      <w:r>
        <w:t>写出一篇</w:t>
      </w:r>
      <w:r>
        <w:rPr>
          <w:b/>
          <w:bCs/>
        </w:rPr>
        <w:t>150-200</w:t>
      </w:r>
      <w:r>
        <w:rPr>
          <w:rFonts w:hint="eastAsia"/>
          <w:b/>
          <w:bCs/>
        </w:rPr>
        <w:t>词</w:t>
      </w:r>
      <w:r>
        <w:rPr>
          <w:rFonts w:hint="eastAsia"/>
        </w:rPr>
        <w:t>左右的短文</w:t>
      </w:r>
      <w:r>
        <w:rPr>
          <w:rFonts w:hint="eastAsia" w:cs="Calibri"/>
        </w:rPr>
        <w:t>，做到切题，表达思想清楚，文字通顺、连贯，基本上无语言错误，或仅有个别小错。</w:t>
      </w:r>
    </w:p>
    <w:p>
      <w:pPr>
        <w:ind w:firstLine="420"/>
        <w:rPr>
          <w:rFonts w:cs="Calibri"/>
        </w:rPr>
      </w:pPr>
      <w:r>
        <w:rPr>
          <w:rFonts w:hint="eastAsia" w:cs="Calibri"/>
        </w:rPr>
        <w:t>从写作题目来看，一般都是选用考生较为熟悉的日常生活题材，要求考生根据所给提供的问题写出一篇短文，同时题目形式较为固定，主要为方法类与意义类文章。</w:t>
      </w:r>
    </w:p>
    <w:p>
      <w:pPr>
        <w:ind w:firstLine="480" w:firstLineChars="200"/>
        <w:rPr>
          <w:rFonts w:cs="Calibri"/>
        </w:rPr>
      </w:pPr>
      <w:r>
        <w:rPr>
          <w:rFonts w:hint="eastAsia" w:cs="Calibri"/>
        </w:rPr>
        <w:t>以下为</w:t>
      </w:r>
      <w:r>
        <w:rPr>
          <w:rFonts w:cs="Calibri"/>
        </w:rPr>
        <w:t xml:space="preserve">2018-2020 </w:t>
      </w:r>
      <w:r>
        <w:rPr>
          <w:rFonts w:hint="eastAsia" w:cs="Calibri"/>
        </w:rPr>
        <w:t>三年的部分写作题目，以供参考：</w:t>
      </w:r>
    </w:p>
    <w:p>
      <w:pPr>
        <w:pStyle w:val="44"/>
        <w:ind w:firstLine="480"/>
        <w:rPr>
          <w:rFonts w:cs="Calibri"/>
        </w:rPr>
      </w:pPr>
      <w:r>
        <w:rPr>
          <w:rFonts w:cs="Calibri"/>
        </w:rPr>
        <w:t>2018</w:t>
      </w:r>
      <w:r>
        <w:rPr>
          <w:rFonts w:hint="eastAsia" w:cs="Calibri"/>
        </w:rPr>
        <w:t>年</w:t>
      </w:r>
      <w:r>
        <w:rPr>
          <w:rFonts w:cs="Calibri"/>
        </w:rPr>
        <w:t>6</w:t>
      </w:r>
      <w:r>
        <w:rPr>
          <w:rFonts w:hint="eastAsia" w:cs="Calibri"/>
        </w:rPr>
        <w:t>月：</w:t>
      </w:r>
    </w:p>
    <w:p>
      <w:pPr>
        <w:pStyle w:val="44"/>
        <w:ind w:firstLine="480"/>
        <w:rPr>
          <w:rFonts w:cs="Calibri"/>
        </w:rPr>
      </w:pPr>
      <w:r>
        <w:rPr>
          <w:rFonts w:cs="Calibri"/>
        </w:rPr>
        <w:t>the importance of building trust between employers and employers</w:t>
      </w:r>
    </w:p>
    <w:p>
      <w:pPr>
        <w:pStyle w:val="44"/>
        <w:ind w:firstLine="480"/>
        <w:rPr>
          <w:rFonts w:cs="Calibri"/>
        </w:rPr>
      </w:pPr>
      <w:r>
        <w:rPr>
          <w:rFonts w:cs="Calibri"/>
        </w:rPr>
        <w:t>the importance of building trust between teachers and students</w:t>
      </w:r>
    </w:p>
    <w:p>
      <w:pPr>
        <w:pStyle w:val="44"/>
        <w:ind w:firstLine="480"/>
        <w:rPr>
          <w:rFonts w:cs="Calibri"/>
        </w:rPr>
      </w:pPr>
      <w:r>
        <w:rPr>
          <w:rFonts w:cs="Calibri"/>
        </w:rPr>
        <w:t>the importance of building trust between business and consumers</w:t>
      </w:r>
    </w:p>
    <w:p>
      <w:pPr>
        <w:pStyle w:val="44"/>
        <w:ind w:firstLine="480"/>
        <w:rPr>
          <w:rFonts w:cs="Calibri"/>
        </w:rPr>
      </w:pPr>
      <w:r>
        <w:rPr>
          <w:rFonts w:cs="Calibri"/>
        </w:rPr>
        <w:t>2018</w:t>
      </w:r>
      <w:r>
        <w:rPr>
          <w:rFonts w:hint="eastAsia" w:cs="Calibri"/>
        </w:rPr>
        <w:t>年</w:t>
      </w:r>
      <w:r>
        <w:rPr>
          <w:rFonts w:cs="Calibri"/>
        </w:rPr>
        <w:t>12</w:t>
      </w:r>
      <w:r>
        <w:rPr>
          <w:rFonts w:hint="eastAsia" w:cs="Calibri"/>
        </w:rPr>
        <w:t>月：</w:t>
      </w:r>
    </w:p>
    <w:p>
      <w:pPr>
        <w:pStyle w:val="44"/>
        <w:ind w:firstLine="480"/>
        <w:rPr>
          <w:rFonts w:cs="Calibri"/>
        </w:rPr>
      </w:pPr>
      <w:r>
        <w:rPr>
          <w:rFonts w:cs="Calibri"/>
        </w:rPr>
        <w:t>how to balance job responsibilities and personal interests</w:t>
      </w:r>
    </w:p>
    <w:p>
      <w:pPr>
        <w:pStyle w:val="44"/>
        <w:ind w:firstLine="480"/>
        <w:rPr>
          <w:rFonts w:cs="Calibri"/>
        </w:rPr>
      </w:pPr>
      <w:r>
        <w:rPr>
          <w:rFonts w:cs="Calibri"/>
        </w:rPr>
        <w:t>how to balance work and leisure</w:t>
      </w:r>
    </w:p>
    <w:p>
      <w:pPr>
        <w:pStyle w:val="44"/>
        <w:ind w:firstLine="480"/>
        <w:rPr>
          <w:rFonts w:cs="Calibri"/>
        </w:rPr>
      </w:pPr>
      <w:r>
        <w:rPr>
          <w:rFonts w:cs="Calibri"/>
        </w:rPr>
        <w:t>how to balance academic study and extracurricular activities</w:t>
      </w:r>
    </w:p>
    <w:p>
      <w:pPr>
        <w:pStyle w:val="44"/>
        <w:ind w:firstLine="480"/>
        <w:rPr>
          <w:rFonts w:cs="Calibri"/>
        </w:rPr>
      </w:pPr>
      <w:r>
        <w:rPr>
          <w:rFonts w:cs="Calibri"/>
        </w:rPr>
        <w:t>2019</w:t>
      </w:r>
      <w:r>
        <w:rPr>
          <w:rFonts w:hint="eastAsia" w:cs="Calibri"/>
        </w:rPr>
        <w:t>年</w:t>
      </w:r>
      <w:r>
        <w:rPr>
          <w:rFonts w:cs="Calibri"/>
        </w:rPr>
        <w:t>6</w:t>
      </w:r>
      <w:r>
        <w:rPr>
          <w:rFonts w:hint="eastAsia" w:cs="Calibri"/>
        </w:rPr>
        <w:t>月：</w:t>
      </w:r>
    </w:p>
    <w:p>
      <w:pPr>
        <w:pStyle w:val="44"/>
        <w:ind w:firstLine="480"/>
        <w:rPr>
          <w:rFonts w:cs="Calibri"/>
        </w:rPr>
      </w:pPr>
      <w:r>
        <w:rPr>
          <w:rFonts w:cs="Calibri"/>
        </w:rPr>
        <w:t>the importance of motivation and methods in learning</w:t>
      </w:r>
    </w:p>
    <w:p>
      <w:pPr>
        <w:pStyle w:val="44"/>
        <w:ind w:firstLine="480"/>
        <w:rPr>
          <w:rFonts w:cs="Calibri"/>
        </w:rPr>
      </w:pPr>
      <w:r>
        <w:rPr>
          <w:rFonts w:cs="Calibri"/>
        </w:rPr>
        <w:t>the importance of mutual understanding and respect in interpersonal relationships</w:t>
      </w:r>
    </w:p>
    <w:p>
      <w:pPr>
        <w:pStyle w:val="44"/>
        <w:ind w:firstLine="480"/>
        <w:rPr>
          <w:rFonts w:cs="Calibri"/>
        </w:rPr>
      </w:pPr>
      <w:r>
        <w:rPr>
          <w:rFonts w:cs="Calibri"/>
        </w:rPr>
        <w:t>the importance of team spirit and communication in the workplace</w:t>
      </w:r>
    </w:p>
    <w:p>
      <w:pPr>
        <w:pStyle w:val="44"/>
        <w:ind w:firstLine="480"/>
        <w:rPr>
          <w:rFonts w:cs="Calibri"/>
        </w:rPr>
      </w:pPr>
      <w:r>
        <w:rPr>
          <w:rFonts w:cs="Calibri"/>
        </w:rPr>
        <w:t>2019</w:t>
      </w:r>
      <w:r>
        <w:rPr>
          <w:rFonts w:hint="eastAsia" w:cs="Calibri"/>
        </w:rPr>
        <w:t>年</w:t>
      </w:r>
      <w:r>
        <w:rPr>
          <w:rFonts w:cs="Calibri"/>
        </w:rPr>
        <w:t>12</w:t>
      </w:r>
      <w:r>
        <w:rPr>
          <w:rFonts w:hint="eastAsia" w:cs="Calibri"/>
        </w:rPr>
        <w:t>月：</w:t>
      </w:r>
    </w:p>
    <w:p>
      <w:pPr>
        <w:pStyle w:val="44"/>
        <w:ind w:firstLine="0" w:firstLineChars="0"/>
        <w:rPr>
          <w:rFonts w:cs="Calibri"/>
        </w:rPr>
      </w:pPr>
      <w:r>
        <w:rPr>
          <w:rFonts w:hint="eastAsia" w:cs="Calibri"/>
        </w:rPr>
        <w:t xml:space="preserve">    </w:t>
      </w:r>
      <w:r>
        <w:rPr>
          <w:rFonts w:cs="Calibri"/>
        </w:rPr>
        <w:t>the importance of having a sense of family responsibility</w:t>
      </w:r>
    </w:p>
    <w:p>
      <w:pPr>
        <w:pStyle w:val="44"/>
        <w:ind w:firstLine="480"/>
        <w:rPr>
          <w:rFonts w:cs="Calibri"/>
        </w:rPr>
      </w:pPr>
      <w:r>
        <w:rPr>
          <w:rFonts w:cs="Calibri"/>
        </w:rPr>
        <w:t>the importance of having a sense of social responsibility`</w:t>
      </w:r>
    </w:p>
    <w:p>
      <w:pPr>
        <w:pStyle w:val="44"/>
        <w:ind w:firstLine="480"/>
        <w:rPr>
          <w:rFonts w:cs="Calibri"/>
        </w:rPr>
      </w:pPr>
      <w:r>
        <w:rPr>
          <w:rFonts w:cs="Calibri"/>
        </w:rPr>
        <w:t>the importance of having a sense of community responsibility</w:t>
      </w:r>
    </w:p>
    <w:p>
      <w:pPr>
        <w:pStyle w:val="44"/>
        <w:ind w:firstLine="480"/>
        <w:rPr>
          <w:rFonts w:cs="Calibri"/>
        </w:rPr>
      </w:pPr>
      <w:r>
        <w:rPr>
          <w:rFonts w:cs="Calibri"/>
        </w:rPr>
        <w:t>2020</w:t>
      </w:r>
      <w:r>
        <w:rPr>
          <w:rFonts w:hint="eastAsia" w:cs="Calibri"/>
        </w:rPr>
        <w:t>年</w:t>
      </w:r>
      <w:r>
        <w:rPr>
          <w:rFonts w:cs="Calibri"/>
        </w:rPr>
        <w:t>9</w:t>
      </w:r>
      <w:r>
        <w:rPr>
          <w:rFonts w:hint="eastAsia" w:cs="Calibri"/>
        </w:rPr>
        <w:t>月：</w:t>
      </w:r>
    </w:p>
    <w:p>
      <w:pPr>
        <w:pStyle w:val="44"/>
        <w:ind w:firstLine="480"/>
        <w:rPr>
          <w:rFonts w:cs="Calibri"/>
        </w:rPr>
      </w:pPr>
      <w:r>
        <w:rPr>
          <w:rFonts w:cs="Calibri"/>
        </w:rPr>
        <w:t>wealth of the mind is the only true wealth</w:t>
      </w:r>
    </w:p>
    <w:p>
      <w:pPr>
        <w:pStyle w:val="44"/>
        <w:ind w:firstLine="480"/>
        <w:rPr>
          <w:rFonts w:cs="Calibri"/>
        </w:rPr>
      </w:pPr>
      <w:r>
        <w:rPr>
          <w:rFonts w:cs="Calibri"/>
        </w:rPr>
        <w:t>what is worth doing is worth doing well</w:t>
      </w:r>
    </w:p>
    <w:p>
      <w:pPr>
        <w:pStyle w:val="44"/>
        <w:ind w:firstLine="480"/>
        <w:rPr>
          <w:rFonts w:cs="Calibri"/>
        </w:rPr>
      </w:pPr>
      <w:r>
        <w:rPr>
          <w:rFonts w:cs="Calibri"/>
        </w:rPr>
        <w:t>beauty of the soul is the essential beauty</w:t>
      </w:r>
    </w:p>
    <w:p>
      <w:pPr>
        <w:pStyle w:val="44"/>
        <w:ind w:firstLine="480"/>
        <w:rPr>
          <w:rFonts w:cs="Calibri"/>
        </w:rPr>
      </w:pPr>
      <w:r>
        <w:rPr>
          <w:rFonts w:cs="Calibri"/>
        </w:rPr>
        <w:t>2020</w:t>
      </w:r>
      <w:r>
        <w:rPr>
          <w:rFonts w:hint="eastAsia" w:cs="Calibri"/>
        </w:rPr>
        <w:t>年</w:t>
      </w:r>
      <w:r>
        <w:rPr>
          <w:rFonts w:cs="Calibri"/>
        </w:rPr>
        <w:t>12</w:t>
      </w:r>
      <w:r>
        <w:rPr>
          <w:rFonts w:hint="eastAsia" w:cs="Calibri"/>
        </w:rPr>
        <w:t>月：</w:t>
      </w:r>
    </w:p>
    <w:p>
      <w:pPr>
        <w:pStyle w:val="44"/>
        <w:ind w:firstLine="480"/>
        <w:rPr>
          <w:rFonts w:cs="Calibri"/>
        </w:rPr>
      </w:pPr>
      <w:r>
        <w:rPr>
          <w:rFonts w:hint="eastAsia" w:cs="Calibri"/>
        </w:rPr>
        <w:t>w</w:t>
      </w:r>
      <w:r>
        <w:rPr>
          <w:rFonts w:cs="Calibri"/>
        </w:rPr>
        <w:t>hy students should be encouraged to develop effective communication skills</w:t>
      </w:r>
    </w:p>
    <w:p>
      <w:pPr>
        <w:pStyle w:val="44"/>
        <w:ind w:firstLine="480"/>
        <w:rPr>
          <w:rFonts w:cs="Calibri"/>
        </w:rPr>
      </w:pPr>
      <w:r>
        <w:rPr>
          <w:rFonts w:cs="Calibri"/>
        </w:rPr>
        <w:t>why students should be encouraged to develop the ability to meet challenge</w:t>
      </w:r>
    </w:p>
    <w:p>
      <w:pPr>
        <w:pStyle w:val="44"/>
        <w:ind w:firstLine="480"/>
        <w:rPr>
          <w:rFonts w:cs="Calibri"/>
        </w:rPr>
      </w:pPr>
      <w:r>
        <w:rPr>
          <w:rFonts w:cs="Calibri"/>
        </w:rPr>
        <w:t>why students should be encouraged to develop creativity</w:t>
      </w:r>
    </w:p>
    <w:p>
      <w:pPr>
        <w:ind w:firstLine="482" w:firstLineChars="200"/>
        <w:rPr>
          <w:b/>
          <w:bCs/>
        </w:rPr>
      </w:pPr>
      <w:r>
        <w:rPr>
          <w:rFonts w:hint="eastAsia"/>
          <w:b/>
          <w:bCs/>
        </w:rPr>
        <w:t>（</w:t>
      </w:r>
      <w:r>
        <w:rPr>
          <w:b/>
          <w:bCs/>
        </w:rPr>
        <w:t>2）翻译评分标准</w:t>
      </w:r>
    </w:p>
    <w:p>
      <w:pPr>
        <w:ind w:firstLine="480" w:firstLineChars="200"/>
        <w:rPr>
          <w:rFonts w:cs="Calibri"/>
        </w:rPr>
      </w:pPr>
      <w:r>
        <w:rPr>
          <w:rFonts w:hint="eastAsia" w:cs="Calibri"/>
        </w:rPr>
        <w:t>优秀的翻译标准应为：</w:t>
      </w:r>
      <w:r>
        <w:rPr>
          <w:rFonts w:hint="eastAsia"/>
          <w:b/>
        </w:rPr>
        <w:t>译文准确表达了原文的意思</w:t>
      </w:r>
      <w:r>
        <w:rPr>
          <w:rFonts w:hint="eastAsia" w:cs="Calibri"/>
        </w:rPr>
        <w:t>。用词贴切，行文流畅，基本上无语言错误，或仅有个别小错。</w:t>
      </w:r>
    </w:p>
    <w:p>
      <w:pPr>
        <w:ind w:firstLine="482" w:firstLineChars="200"/>
        <w:rPr>
          <w:b/>
          <w:bCs/>
        </w:rPr>
      </w:pPr>
      <w:r>
        <w:rPr>
          <w:rFonts w:hint="eastAsia"/>
          <w:b/>
          <w:bCs/>
        </w:rPr>
        <w:t>（</w:t>
      </w:r>
      <w:r>
        <w:rPr>
          <w:b/>
          <w:bCs/>
        </w:rPr>
        <w:t>3）</w:t>
      </w:r>
      <w:r>
        <w:rPr>
          <w:rFonts w:hint="eastAsia"/>
          <w:b/>
          <w:bCs/>
        </w:rPr>
        <w:t>日常积累方法</w:t>
      </w:r>
    </w:p>
    <w:p>
      <w:pPr>
        <w:ind w:firstLine="420"/>
        <w:rPr>
          <w:rFonts w:cs="Calibri"/>
        </w:rPr>
      </w:pPr>
      <w:r>
        <w:rPr>
          <w:rFonts w:hint="eastAsia" w:cs="Calibri"/>
        </w:rPr>
        <w:t>那么，如何有效提升写作和翻译板块的得分呢？可以从以下几个方面进行准备：</w:t>
      </w:r>
    </w:p>
    <w:p>
      <w:pPr>
        <w:pStyle w:val="44"/>
        <w:numPr>
          <w:ilvl w:val="0"/>
          <w:numId w:val="9"/>
        </w:numPr>
        <w:ind w:firstLineChars="0"/>
        <w:rPr>
          <w:rFonts w:cs="Calibri"/>
          <w:b/>
          <w:bCs/>
        </w:rPr>
      </w:pPr>
      <w:r>
        <w:rPr>
          <w:rFonts w:hint="eastAsia" w:cs="Calibri"/>
          <w:b/>
          <w:bCs/>
        </w:rPr>
        <w:t>表达积累</w:t>
      </w:r>
    </w:p>
    <w:p>
      <w:pPr>
        <w:ind w:firstLine="420"/>
        <w:rPr>
          <w:rFonts w:cs="Calibri"/>
        </w:rPr>
      </w:pPr>
      <w:r>
        <w:rPr>
          <w:rFonts w:hint="eastAsia" w:cs="Calibri"/>
        </w:rPr>
        <w:t>平时要有意识地积累好词好句好表达，最好是那种“我也可以在</w:t>
      </w:r>
      <w:r>
        <w:rPr>
          <w:rFonts w:cs="Calibri"/>
        </w:rPr>
        <w:t>XX</w:t>
      </w:r>
      <w:r>
        <w:rPr>
          <w:rFonts w:hint="eastAsia" w:cs="Calibri"/>
        </w:rPr>
        <w:t>主题中这样用”的句子。可以专门用一个笔记本来记录，可以是传统手写笔记，也可以是</w:t>
      </w:r>
      <w:r>
        <w:rPr>
          <w:rFonts w:hint="eastAsia" w:cs="Calibri"/>
          <w:b/>
          <w:bCs/>
        </w:rPr>
        <w:t>电子版笔记</w:t>
      </w:r>
      <w:r>
        <w:rPr>
          <w:rFonts w:hint="eastAsia" w:cs="Calibri"/>
        </w:rPr>
        <w:t>，后者更便于整理和检索，推荐学弟学妹们尝试使用。</w:t>
      </w:r>
    </w:p>
    <w:p>
      <w:pPr>
        <w:pStyle w:val="44"/>
        <w:numPr>
          <w:ilvl w:val="0"/>
          <w:numId w:val="9"/>
        </w:numPr>
        <w:ind w:firstLineChars="0"/>
        <w:rPr>
          <w:rFonts w:cs="Calibri"/>
          <w:b/>
          <w:bCs/>
        </w:rPr>
      </w:pPr>
      <w:r>
        <w:rPr>
          <w:rFonts w:hint="eastAsia" w:cs="Calibri"/>
          <w:b/>
          <w:bCs/>
        </w:rPr>
        <w:t>分类专项写作</w:t>
      </w:r>
    </w:p>
    <w:p>
      <w:pPr>
        <w:ind w:firstLine="480" w:firstLineChars="200"/>
        <w:rPr>
          <w:rFonts w:cs="Calibri"/>
        </w:rPr>
      </w:pPr>
      <w:r>
        <w:rPr>
          <w:rFonts w:hint="eastAsia" w:cs="Calibri"/>
        </w:rPr>
        <w:t>针对写作，</w:t>
      </w:r>
      <w:r>
        <w:rPr>
          <w:rFonts w:hint="eastAsia"/>
        </w:rPr>
        <w:t>浏览过往所有真题</w:t>
      </w:r>
      <w:r>
        <w:rPr>
          <w:rFonts w:hint="eastAsia" w:cs="Calibri"/>
        </w:rPr>
        <w:t>，做一个简单的分类总结，便会发现一些较为固定的主题类型和思路。学弟学妹们可以尝试进行</w:t>
      </w:r>
      <w:r>
        <w:rPr>
          <w:rFonts w:hint="eastAsia" w:cs="Calibri"/>
          <w:b/>
          <w:bCs/>
        </w:rPr>
        <w:t>各种主题的专项写作</w:t>
      </w:r>
      <w:r>
        <w:rPr>
          <w:rFonts w:hint="eastAsia" w:cs="Calibri"/>
        </w:rPr>
        <w:t>，比如校园生活、求职就业、环境保护、文化交流等等，从而在短时间内形成完整的写作思路和逻辑框架。</w:t>
      </w:r>
    </w:p>
    <w:p>
      <w:pPr>
        <w:pStyle w:val="44"/>
        <w:ind w:firstLine="482" w:firstLineChars="0"/>
        <w:rPr>
          <w:rFonts w:cs="Calibri"/>
          <w:b/>
          <w:bCs/>
        </w:rPr>
      </w:pPr>
      <w:r>
        <w:rPr>
          <w:rFonts w:hint="eastAsia" w:cs="Calibri"/>
          <w:b/>
          <w:bCs/>
        </w:rPr>
        <w:t>③ 常见词汇储备</w:t>
      </w:r>
    </w:p>
    <w:p>
      <w:pPr>
        <w:ind w:firstLine="480" w:firstLineChars="200"/>
        <w:rPr>
          <w:rFonts w:cs="Calibri"/>
        </w:rPr>
      </w:pPr>
      <w:r>
        <w:rPr>
          <w:rFonts w:hint="eastAsia" w:cs="Calibri"/>
        </w:rPr>
        <w:t>针对翻译板块，可以整理一些常见词汇，特别是如传统文化、地名等专有名词。</w:t>
      </w:r>
    </w:p>
    <w:p>
      <w:pPr>
        <w:pStyle w:val="44"/>
        <w:ind w:firstLine="480" w:firstLineChars="0"/>
        <w:rPr>
          <w:rFonts w:cs="Calibri"/>
          <w:b/>
          <w:bCs/>
        </w:rPr>
      </w:pPr>
      <w:r>
        <w:rPr>
          <w:rFonts w:hint="eastAsia" w:cs="Calibri"/>
          <w:b/>
          <w:bCs/>
        </w:rPr>
        <w:t>④ 勤加训练</w:t>
      </w:r>
    </w:p>
    <w:p>
      <w:pPr>
        <w:ind w:firstLine="420"/>
        <w:rPr>
          <w:rFonts w:cs="Calibri"/>
        </w:rPr>
      </w:pPr>
      <w:r>
        <w:rPr>
          <w:rFonts w:hint="eastAsia" w:cs="Calibri"/>
        </w:rPr>
        <w:t>在练习写作时，可以先进行不限时间的写作表达训练，打磨词汇和句型；但随着考试临近，一定要尝试</w:t>
      </w:r>
      <w:r>
        <w:rPr>
          <w:rFonts w:hint="eastAsia" w:cs="Calibri"/>
          <w:b/>
          <w:bCs/>
        </w:rPr>
        <w:t>严格定时的写作训练。</w:t>
      </w:r>
    </w:p>
    <w:p>
      <w:pPr>
        <w:ind w:firstLine="482" w:firstLineChars="200"/>
        <w:rPr>
          <w:b/>
          <w:bCs/>
        </w:rPr>
      </w:pPr>
      <w:r>
        <w:rPr>
          <w:rFonts w:hint="eastAsia"/>
          <w:b/>
          <w:bCs/>
        </w:rPr>
        <w:t>（</w:t>
      </w:r>
      <w:r>
        <w:rPr>
          <w:b/>
          <w:bCs/>
        </w:rPr>
        <w:t>4）</w:t>
      </w:r>
      <w:r>
        <w:rPr>
          <w:rFonts w:hint="eastAsia"/>
          <w:b/>
          <w:bCs/>
        </w:rPr>
        <w:t>写作考试策略</w:t>
      </w:r>
    </w:p>
    <w:p>
      <w:pPr>
        <w:ind w:firstLine="420"/>
        <w:rPr>
          <w:rFonts w:cs="Calibri"/>
        </w:rPr>
      </w:pPr>
      <w:r>
        <w:rPr>
          <w:rFonts w:hint="eastAsia" w:cs="Calibri"/>
        </w:rPr>
        <w:t>参考历年六级题目和评分标准，不难看出，四六级写作主要由</w:t>
      </w:r>
      <w:r>
        <w:rPr>
          <w:rFonts w:hint="eastAsia" w:cs="Calibri"/>
          <w:b/>
          <w:bCs/>
        </w:rPr>
        <w:t>形式</w:t>
      </w:r>
      <w:r>
        <w:rPr>
          <w:rFonts w:hint="eastAsia" w:cs="Calibri"/>
        </w:rPr>
        <w:t>和</w:t>
      </w:r>
      <w:r>
        <w:rPr>
          <w:rFonts w:hint="eastAsia" w:cs="Calibri"/>
          <w:b/>
          <w:bCs/>
        </w:rPr>
        <w:t>内容</w:t>
      </w:r>
      <w:r>
        <w:rPr>
          <w:rFonts w:hint="eastAsia" w:cs="Calibri"/>
        </w:rPr>
        <w:t>两要素构成。“形式”可以理解为用</w:t>
      </w:r>
      <w:r>
        <w:rPr>
          <w:rFonts w:hint="eastAsia" w:cs="Calibri"/>
          <w:b/>
          <w:bCs/>
        </w:rPr>
        <w:t>连接词</w:t>
      </w:r>
      <w:r>
        <w:rPr>
          <w:rFonts w:hint="eastAsia" w:cs="Calibri"/>
        </w:rPr>
        <w:t>串联起段落，“内容”则是段落中的</w:t>
      </w:r>
      <w:r>
        <w:rPr>
          <w:rFonts w:hint="eastAsia" w:cs="Calibri"/>
          <w:b/>
          <w:bCs/>
        </w:rPr>
        <w:t>每层意义紧扣中心论点</w:t>
      </w:r>
      <w:r>
        <w:rPr>
          <w:rFonts w:hint="eastAsia" w:cs="Calibri"/>
        </w:rPr>
        <w:t>，同时</w:t>
      </w:r>
      <w:r>
        <w:rPr>
          <w:rFonts w:hint="eastAsia" w:cs="Calibri"/>
          <w:b/>
          <w:bCs/>
        </w:rPr>
        <w:t>各分论点</w:t>
      </w:r>
      <w:r>
        <w:rPr>
          <w:rFonts w:hint="eastAsia" w:cs="Calibri"/>
        </w:rPr>
        <w:t>的意义之间应有</w:t>
      </w:r>
      <w:r>
        <w:rPr>
          <w:rFonts w:hint="eastAsia" w:cs="Calibri"/>
          <w:b/>
          <w:bCs/>
        </w:rPr>
        <w:t>并列、递进、递减等逻辑关系</w:t>
      </w:r>
      <w:r>
        <w:rPr>
          <w:rFonts w:hint="eastAsia" w:cs="Calibri"/>
        </w:rPr>
        <w:t>。</w:t>
      </w:r>
    </w:p>
    <w:p>
      <w:pPr>
        <w:ind w:firstLine="420"/>
        <w:rPr>
          <w:rFonts w:cs="Calibri"/>
        </w:rPr>
      </w:pPr>
      <w:r>
        <w:rPr>
          <w:rFonts w:hint="eastAsia" w:cs="Calibri"/>
        </w:rPr>
        <w:t>也就是说，想要让文章通顺连贯，在宏观上，要对文章进行整理、概括、排列；在微观上，要尽量做到每个观点都能紧跟一句解释。</w:t>
      </w:r>
    </w:p>
    <w:p>
      <w:pPr>
        <w:ind w:firstLine="420"/>
        <w:rPr>
          <w:rFonts w:cs="Calibri"/>
        </w:rPr>
      </w:pPr>
      <w:r>
        <w:rPr>
          <w:rFonts w:hint="eastAsia" w:cs="Calibri"/>
        </w:rPr>
        <w:t>除了对文章结构的把握外，</w:t>
      </w:r>
      <w:r>
        <w:rPr>
          <w:rFonts w:hint="eastAsia" w:cs="Calibri"/>
          <w:b/>
          <w:bCs/>
        </w:rPr>
        <w:t>语言运用能力</w:t>
      </w:r>
      <w:r>
        <w:rPr>
          <w:rFonts w:hint="eastAsia" w:cs="Calibri"/>
        </w:rPr>
        <w:t>也是考察的重点之一：</w:t>
      </w:r>
    </w:p>
    <w:p>
      <w:pPr>
        <w:pStyle w:val="44"/>
        <w:numPr>
          <w:ilvl w:val="0"/>
          <w:numId w:val="10"/>
        </w:numPr>
        <w:ind w:firstLineChars="0"/>
        <w:rPr>
          <w:rFonts w:cs="Calibri"/>
        </w:rPr>
      </w:pPr>
      <w:r>
        <w:rPr>
          <w:rFonts w:hint="eastAsia" w:cs="Calibri"/>
          <w:b/>
          <w:bCs/>
        </w:rPr>
        <w:t>规避低级语法错误</w:t>
      </w:r>
      <w:r>
        <w:rPr>
          <w:rFonts w:hint="eastAsia" w:cs="Calibri"/>
        </w:rPr>
        <w:t>：平日自测和考试后检查时，都要注意避免出现如句子成分残缺或多余、主谓不一致、时态误用、词类混淆等语法错误。</w:t>
      </w:r>
    </w:p>
    <w:p>
      <w:pPr>
        <w:pStyle w:val="44"/>
        <w:numPr>
          <w:ilvl w:val="0"/>
          <w:numId w:val="10"/>
        </w:numPr>
        <w:ind w:firstLineChars="0"/>
        <w:rPr>
          <w:rFonts w:cs="Calibri"/>
        </w:rPr>
      </w:pPr>
      <w:r>
        <w:rPr>
          <w:rFonts w:hint="eastAsia" w:cs="Calibri"/>
          <w:b/>
          <w:bCs/>
        </w:rPr>
        <w:t>丰富语言运用多样性</w:t>
      </w:r>
      <w:r>
        <w:rPr>
          <w:rFonts w:hint="eastAsia" w:cs="Calibri"/>
        </w:rPr>
        <w:t>：短期准备时重点整理自己认识的词汇，将其由“熟悉”转化为“掌握”。词汇方面，可以整理近义词，并造句加以巩固。句式方面同理，可以重点关注倒装句、强调句以及常用从句。</w:t>
      </w:r>
    </w:p>
    <w:p>
      <w:pPr>
        <w:pStyle w:val="44"/>
        <w:ind w:firstLine="482"/>
        <w:rPr>
          <w:rFonts w:cs="Calibri"/>
        </w:rPr>
      </w:pPr>
      <w:r>
        <w:rPr>
          <w:rFonts w:hint="eastAsia" w:cs="Calibri"/>
          <w:b/>
          <w:bCs/>
        </w:rPr>
        <w:t>最后，写作考试要注意时间把控。</w:t>
      </w:r>
      <w:r>
        <w:rPr>
          <w:rFonts w:hint="eastAsia" w:cs="Calibri"/>
        </w:rPr>
        <w:t>在四六级中，写作是第一个部分，能否流畅、准时地完成作文板块对整场考试的心态都有影响。为此，平时练习时就要有意识控制用时，做到迅速找到主题思路、流畅行文。</w:t>
      </w:r>
    </w:p>
    <w:p>
      <w:pPr>
        <w:ind w:firstLine="482" w:firstLineChars="200"/>
        <w:rPr>
          <w:b/>
          <w:bCs/>
        </w:rPr>
      </w:pPr>
      <w:r>
        <w:rPr>
          <w:rFonts w:hint="eastAsia"/>
          <w:b/>
          <w:bCs/>
        </w:rPr>
        <w:t>（</w:t>
      </w:r>
      <w:r>
        <w:rPr>
          <w:b/>
          <w:bCs/>
        </w:rPr>
        <w:t>5）</w:t>
      </w:r>
      <w:r>
        <w:rPr>
          <w:rFonts w:hint="eastAsia"/>
          <w:b/>
          <w:bCs/>
        </w:rPr>
        <w:t>翻译考试策略</w:t>
      </w:r>
    </w:p>
    <w:p>
      <w:pPr>
        <w:ind w:firstLine="420"/>
        <w:rPr>
          <w:rFonts w:cs="Calibri"/>
        </w:rPr>
      </w:pPr>
      <w:r>
        <w:rPr>
          <w:rFonts w:hint="eastAsia" w:cs="Calibri"/>
        </w:rPr>
        <w:t>写作翻译不分家，翻译和写作的评分标准也有相似之处。四六级翻译最看重的是意思到位（准确的用词）、句子正确（合理的句式）。在此，小思提供一作答思路，可以概括为以下两步：</w:t>
      </w:r>
    </w:p>
    <w:p>
      <w:pPr>
        <w:pStyle w:val="44"/>
        <w:ind w:left="420" w:firstLine="0" w:firstLineChars="0"/>
        <w:rPr>
          <w:rFonts w:cs="Calibri"/>
        </w:rPr>
      </w:pPr>
      <w:r>
        <w:rPr>
          <w:rFonts w:hint="eastAsia" w:ascii="微软雅黑" w:hAnsi="微软雅黑" w:eastAsia="微软雅黑" w:cs="微软雅黑"/>
        </w:rPr>
        <w:t>①</w:t>
      </w:r>
      <w:r>
        <w:rPr>
          <w:rFonts w:cs="Calibri"/>
        </w:rPr>
        <w:t>提取核心词，先进行翻译。</w:t>
      </w:r>
    </w:p>
    <w:p>
      <w:pPr>
        <w:pStyle w:val="44"/>
        <w:ind w:left="420" w:firstLine="0" w:firstLineChars="0"/>
        <w:rPr>
          <w:rFonts w:cs="Calibri"/>
        </w:rPr>
      </w:pPr>
      <w:r>
        <w:rPr>
          <w:rFonts w:hint="eastAsia" w:ascii="微软雅黑" w:hAnsi="微软雅黑" w:eastAsia="微软雅黑" w:cs="微软雅黑"/>
        </w:rPr>
        <w:t>②</w:t>
      </w:r>
      <w:r>
        <w:rPr>
          <w:rFonts w:hint="eastAsia" w:cs="Calibri"/>
        </w:rPr>
        <w:t>运用主从复合句、非谓语动词等多种形式，串起核心词成为句子。</w:t>
      </w:r>
    </w:p>
    <w:p>
      <w:pPr>
        <w:ind w:firstLine="420"/>
        <w:rPr>
          <w:rFonts w:cs="Calibri"/>
        </w:rPr>
      </w:pPr>
      <w:r>
        <w:rPr>
          <w:rFonts w:hint="eastAsia" w:cs="Calibri"/>
        </w:rPr>
        <w:t>平时练习时可以将</w:t>
      </w:r>
      <w:r>
        <w:rPr>
          <w:rFonts w:hint="eastAsia" w:cs="Calibri"/>
          <w:b/>
          <w:bCs/>
        </w:rPr>
        <w:t>标准答案与翻译原题对应</w:t>
      </w:r>
      <w:r>
        <w:rPr>
          <w:rFonts w:hint="eastAsia" w:cs="Calibri"/>
        </w:rPr>
        <w:t>来看，体会中英写作的</w:t>
      </w:r>
      <w:r>
        <w:rPr>
          <w:rFonts w:hint="eastAsia" w:cs="Calibri"/>
          <w:b/>
          <w:bCs/>
        </w:rPr>
        <w:t>思维差异</w:t>
      </w:r>
      <w:r>
        <w:rPr>
          <w:rFonts w:hint="eastAsia" w:cs="Calibri"/>
        </w:rPr>
        <w:t>；考前突击还可以重点进行词汇的分类记忆，包括节日、名胜古迹、中文名著等</w:t>
      </w:r>
      <w:r>
        <w:rPr>
          <w:rFonts w:hint="eastAsia" w:cs="Calibri"/>
          <w:b/>
          <w:bCs/>
        </w:rPr>
        <w:t>专有名词</w:t>
      </w:r>
      <w:r>
        <w:rPr>
          <w:rFonts w:hint="eastAsia" w:cs="Calibri"/>
        </w:rPr>
        <w:t>（可以参考各种词汇书的总结和网上资料）以及近期社会热点话题（如今年可重点关注</w:t>
      </w:r>
      <w:r>
        <w:rPr>
          <w:rFonts w:hint="eastAsia" w:cs="Calibri"/>
          <w:b/>
          <w:bCs/>
        </w:rPr>
        <w:t>疫情相关词汇</w:t>
      </w:r>
      <w:r>
        <w:rPr>
          <w:rFonts w:hint="eastAsia" w:cs="Calibri"/>
        </w:rPr>
        <w:t>）。</w:t>
      </w:r>
    </w:p>
    <w:p>
      <w:pPr>
        <w:pStyle w:val="5"/>
      </w:pPr>
      <w:bookmarkStart w:id="163" w:name="_Toc2379"/>
      <w:bookmarkStart w:id="164" w:name="_Toc23318"/>
      <w:r>
        <w:t>7.</w:t>
      </w:r>
      <w:r>
        <w:rPr>
          <w:rFonts w:hint="eastAsia"/>
        </w:rPr>
        <w:t>口试部分</w:t>
      </w:r>
      <w:bookmarkEnd w:id="163"/>
      <w:bookmarkEnd w:id="164"/>
    </w:p>
    <w:p>
      <w:pPr>
        <w:ind w:firstLine="236" w:firstLineChars="98"/>
        <w:rPr>
          <w:b/>
          <w:bCs/>
        </w:rPr>
      </w:pPr>
      <w:r>
        <w:rPr>
          <w:rFonts w:hint="eastAsia"/>
          <w:b/>
          <w:bCs/>
        </w:rPr>
        <w:t>（</w:t>
      </w:r>
      <w:r>
        <w:rPr>
          <w:b/>
          <w:bCs/>
        </w:rPr>
        <w:t>1）考试介绍</w:t>
      </w:r>
    </w:p>
    <w:p>
      <w:pPr>
        <w:ind w:firstLine="420"/>
        <w:rPr>
          <w:rFonts w:cs="Calibri"/>
        </w:rPr>
      </w:pPr>
      <w:r>
        <w:rPr>
          <w:rFonts w:hint="eastAsia" w:cs="Calibri"/>
        </w:rPr>
        <w:t>四六级口试是是选考项，每年政策可能有所变化，同学们应注意关注。如前所述，四六级口语考试是在报名笔试的基础上报名的，</w:t>
      </w:r>
      <w:r>
        <w:rPr>
          <w:rFonts w:hint="eastAsia" w:cs="Calibri"/>
          <w:b/>
          <w:bCs/>
        </w:rPr>
        <w:t>不可以单独报名</w:t>
      </w:r>
      <w:r>
        <w:rPr>
          <w:rFonts w:hint="eastAsia" w:cs="Calibri"/>
        </w:rPr>
        <w:t>。口试方式为半机考（第二环节存在随机匹配考生），考试内容见表</w:t>
      </w:r>
      <w:r>
        <w:rPr>
          <w:rFonts w:cs="Calibri"/>
        </w:rPr>
        <w:t>2</w:t>
      </w:r>
      <w:r>
        <w:rPr>
          <w:rFonts w:hint="eastAsia" w:cs="Calibri"/>
        </w:rPr>
        <w:t>-</w:t>
      </w:r>
      <w:r>
        <w:rPr>
          <w:rFonts w:cs="Calibri"/>
        </w:rPr>
        <w:t>8</w:t>
      </w:r>
      <w:r>
        <w:rPr>
          <w:rFonts w:hint="eastAsia" w:cs="Calibri"/>
        </w:rPr>
        <w:t>、2-</w:t>
      </w:r>
      <w:r>
        <w:rPr>
          <w:rFonts w:cs="Calibri"/>
        </w:rPr>
        <w:t>9</w:t>
      </w:r>
      <w:r>
        <w:rPr>
          <w:rFonts w:hint="eastAsia" w:cs="Calibri"/>
        </w:rPr>
        <w:t>：</w:t>
      </w:r>
    </w:p>
    <w:tbl>
      <w:tblPr>
        <w:tblStyle w:val="23"/>
        <w:tblpPr w:leftFromText="45" w:rightFromText="45" w:vertAnchor="text"/>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5"/>
        <w:gridCol w:w="1275"/>
        <w:gridCol w:w="4365"/>
        <w:gridCol w:w="22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5" w:type="dxa"/>
            <w:vAlign w:val="center"/>
          </w:tcPr>
          <w:p>
            <w:pPr>
              <w:widowControl/>
              <w:wordWrap w:val="0"/>
              <w:jc w:val="center"/>
              <w:rPr>
                <w:color w:val="333333"/>
              </w:rPr>
            </w:pPr>
            <w:r>
              <w:rPr>
                <w:color w:val="333333"/>
              </w:rPr>
              <w:t>部分</w:t>
            </w:r>
          </w:p>
        </w:tc>
        <w:tc>
          <w:tcPr>
            <w:tcW w:w="1275" w:type="dxa"/>
            <w:vAlign w:val="center"/>
          </w:tcPr>
          <w:p>
            <w:pPr>
              <w:widowControl/>
              <w:wordWrap w:val="0"/>
              <w:jc w:val="center"/>
              <w:rPr>
                <w:color w:val="333333"/>
              </w:rPr>
            </w:pPr>
            <w:r>
              <w:rPr>
                <w:color w:val="333333"/>
              </w:rPr>
              <w:t>任务名称</w:t>
            </w:r>
          </w:p>
        </w:tc>
        <w:tc>
          <w:tcPr>
            <w:tcW w:w="4365" w:type="dxa"/>
            <w:vAlign w:val="center"/>
          </w:tcPr>
          <w:p>
            <w:pPr>
              <w:widowControl/>
              <w:wordWrap w:val="0"/>
              <w:jc w:val="center"/>
              <w:rPr>
                <w:color w:val="333333"/>
              </w:rPr>
            </w:pPr>
            <w:r>
              <w:rPr>
                <w:color w:val="333333"/>
              </w:rPr>
              <w:t>考试过程</w:t>
            </w:r>
          </w:p>
        </w:tc>
        <w:tc>
          <w:tcPr>
            <w:tcW w:w="2265" w:type="dxa"/>
            <w:vAlign w:val="center"/>
          </w:tcPr>
          <w:p>
            <w:pPr>
              <w:widowControl/>
              <w:wordWrap w:val="0"/>
              <w:jc w:val="center"/>
              <w:rPr>
                <w:color w:val="333333"/>
              </w:rPr>
            </w:pPr>
            <w:r>
              <w:rPr>
                <w:color w:val="333333"/>
              </w:rPr>
              <w:t>答题时间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5" w:type="dxa"/>
            <w:vAlign w:val="center"/>
          </w:tcPr>
          <w:p>
            <w:pPr>
              <w:widowControl/>
              <w:wordWrap w:val="0"/>
              <w:jc w:val="center"/>
              <w:rPr>
                <w:color w:val="333333"/>
              </w:rPr>
            </w:pPr>
            <w:r>
              <w:rPr>
                <w:color w:val="333333"/>
              </w:rPr>
              <w:t>Part1</w:t>
            </w:r>
          </w:p>
        </w:tc>
        <w:tc>
          <w:tcPr>
            <w:tcW w:w="1275" w:type="dxa"/>
            <w:vAlign w:val="center"/>
          </w:tcPr>
          <w:p>
            <w:pPr>
              <w:widowControl/>
              <w:wordWrap w:val="0"/>
              <w:jc w:val="center"/>
              <w:rPr>
                <w:color w:val="333333"/>
              </w:rPr>
            </w:pPr>
            <w:r>
              <w:rPr>
                <w:color w:val="333333"/>
              </w:rPr>
              <w:t>自我介绍</w:t>
            </w:r>
          </w:p>
        </w:tc>
        <w:tc>
          <w:tcPr>
            <w:tcW w:w="4365" w:type="dxa"/>
            <w:vAlign w:val="center"/>
          </w:tcPr>
          <w:p>
            <w:pPr>
              <w:widowControl/>
              <w:wordWrap w:val="0"/>
              <w:jc w:val="center"/>
              <w:rPr>
                <w:color w:val="333333"/>
              </w:rPr>
            </w:pPr>
            <w:r>
              <w:rPr>
                <w:color w:val="333333"/>
              </w:rPr>
              <w:t>根据考官指令，每位考生作一个简短的自我介绍。</w:t>
            </w:r>
          </w:p>
          <w:p>
            <w:pPr>
              <w:widowControl/>
              <w:wordWrap w:val="0"/>
              <w:jc w:val="center"/>
              <w:rPr>
                <w:color w:val="333333"/>
              </w:rPr>
            </w:pPr>
            <w:r>
              <w:rPr>
                <w:color w:val="333333"/>
              </w:rPr>
              <w:t>时间约1分钟。</w:t>
            </w:r>
          </w:p>
        </w:tc>
        <w:tc>
          <w:tcPr>
            <w:tcW w:w="2265" w:type="dxa"/>
            <w:vAlign w:val="center"/>
          </w:tcPr>
          <w:p>
            <w:pPr>
              <w:widowControl/>
              <w:wordWrap w:val="0"/>
              <w:jc w:val="center"/>
              <w:rPr>
                <w:color w:val="333333"/>
              </w:rPr>
            </w:pPr>
            <w:r>
              <w:rPr>
                <w:color w:val="333333"/>
              </w:rPr>
              <w:t>每位考生发言20秒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5" w:type="dxa"/>
            <w:vAlign w:val="center"/>
          </w:tcPr>
          <w:p>
            <w:pPr>
              <w:widowControl/>
              <w:wordWrap w:val="0"/>
              <w:jc w:val="center"/>
              <w:rPr>
                <w:color w:val="333333"/>
              </w:rPr>
            </w:pPr>
            <w:r>
              <w:rPr>
                <w:color w:val="333333"/>
              </w:rPr>
              <w:t>Part2</w:t>
            </w:r>
          </w:p>
        </w:tc>
        <w:tc>
          <w:tcPr>
            <w:tcW w:w="1275" w:type="dxa"/>
            <w:vAlign w:val="center"/>
          </w:tcPr>
          <w:p>
            <w:pPr>
              <w:widowControl/>
              <w:wordWrap w:val="0"/>
              <w:jc w:val="center"/>
              <w:rPr>
                <w:color w:val="333333"/>
              </w:rPr>
            </w:pPr>
            <w:r>
              <w:rPr>
                <w:color w:val="333333"/>
              </w:rPr>
              <w:t>短文朗读</w:t>
            </w:r>
          </w:p>
        </w:tc>
        <w:tc>
          <w:tcPr>
            <w:tcW w:w="4365" w:type="dxa"/>
            <w:vAlign w:val="center"/>
          </w:tcPr>
          <w:p>
            <w:pPr>
              <w:widowControl/>
              <w:wordWrap w:val="0"/>
              <w:jc w:val="center"/>
              <w:rPr>
                <w:color w:val="333333"/>
              </w:rPr>
            </w:pPr>
            <w:r>
              <w:rPr>
                <w:color w:val="333333"/>
              </w:rPr>
              <w:t>考生准备45秒后朗读一篇120词左右的短文。</w:t>
            </w:r>
          </w:p>
          <w:p>
            <w:pPr>
              <w:widowControl/>
              <w:wordWrap w:val="0"/>
              <w:jc w:val="center"/>
              <w:rPr>
                <w:color w:val="333333"/>
              </w:rPr>
            </w:pPr>
            <w:r>
              <w:rPr>
                <w:color w:val="333333"/>
              </w:rPr>
              <w:t>时间约2分钟。</w:t>
            </w:r>
          </w:p>
        </w:tc>
        <w:tc>
          <w:tcPr>
            <w:tcW w:w="2265" w:type="dxa"/>
            <w:vAlign w:val="center"/>
          </w:tcPr>
          <w:p>
            <w:pPr>
              <w:widowControl/>
              <w:wordWrap w:val="0"/>
              <w:jc w:val="center"/>
              <w:rPr>
                <w:color w:val="333333"/>
              </w:rPr>
            </w:pPr>
            <w:r>
              <w:rPr>
                <w:color w:val="333333"/>
              </w:rPr>
              <w:t>每位考生朗读1分钟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5" w:type="dxa"/>
            <w:vAlign w:val="center"/>
          </w:tcPr>
          <w:p>
            <w:pPr>
              <w:widowControl/>
              <w:wordWrap w:val="0"/>
              <w:jc w:val="center"/>
              <w:rPr>
                <w:color w:val="333333"/>
              </w:rPr>
            </w:pPr>
            <w:r>
              <w:rPr>
                <w:color w:val="333333"/>
              </w:rPr>
              <w:t>Part3</w:t>
            </w:r>
          </w:p>
        </w:tc>
        <w:tc>
          <w:tcPr>
            <w:tcW w:w="1275" w:type="dxa"/>
            <w:vAlign w:val="center"/>
          </w:tcPr>
          <w:p>
            <w:pPr>
              <w:widowControl/>
              <w:wordWrap w:val="0"/>
              <w:jc w:val="center"/>
              <w:rPr>
                <w:color w:val="333333"/>
              </w:rPr>
            </w:pPr>
            <w:r>
              <w:rPr>
                <w:color w:val="333333"/>
              </w:rPr>
              <w:t>简短回答</w:t>
            </w:r>
          </w:p>
        </w:tc>
        <w:tc>
          <w:tcPr>
            <w:tcW w:w="4365" w:type="dxa"/>
            <w:vAlign w:val="center"/>
          </w:tcPr>
          <w:p>
            <w:pPr>
              <w:widowControl/>
              <w:wordWrap w:val="0"/>
              <w:jc w:val="center"/>
              <w:rPr>
                <w:color w:val="333333"/>
              </w:rPr>
            </w:pPr>
            <w:r>
              <w:rPr>
                <w:color w:val="333333"/>
              </w:rPr>
              <w:t>考生回答2个与朗读短文有关的问题。</w:t>
            </w:r>
          </w:p>
          <w:p>
            <w:pPr>
              <w:widowControl/>
              <w:wordWrap w:val="0"/>
              <w:jc w:val="center"/>
              <w:rPr>
                <w:color w:val="333333"/>
              </w:rPr>
            </w:pPr>
            <w:r>
              <w:rPr>
                <w:color w:val="333333"/>
              </w:rPr>
              <w:t>时间约1分钟。</w:t>
            </w:r>
          </w:p>
        </w:tc>
        <w:tc>
          <w:tcPr>
            <w:tcW w:w="2265" w:type="dxa"/>
            <w:vAlign w:val="center"/>
          </w:tcPr>
          <w:p>
            <w:pPr>
              <w:widowControl/>
              <w:wordWrap w:val="0"/>
              <w:jc w:val="center"/>
              <w:rPr>
                <w:color w:val="333333"/>
              </w:rPr>
            </w:pPr>
            <w:r>
              <w:rPr>
                <w:color w:val="333333"/>
              </w:rPr>
              <w:t>每位考生发言40秒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5" w:type="dxa"/>
            <w:vAlign w:val="center"/>
          </w:tcPr>
          <w:p>
            <w:pPr>
              <w:widowControl/>
              <w:wordWrap w:val="0"/>
              <w:jc w:val="center"/>
              <w:rPr>
                <w:color w:val="333333"/>
              </w:rPr>
            </w:pPr>
            <w:r>
              <w:rPr>
                <w:color w:val="333333"/>
              </w:rPr>
              <w:t>Part4</w:t>
            </w:r>
          </w:p>
        </w:tc>
        <w:tc>
          <w:tcPr>
            <w:tcW w:w="1275" w:type="dxa"/>
            <w:vAlign w:val="center"/>
          </w:tcPr>
          <w:p>
            <w:pPr>
              <w:widowControl/>
              <w:wordWrap w:val="0"/>
              <w:jc w:val="center"/>
              <w:rPr>
                <w:color w:val="333333"/>
              </w:rPr>
            </w:pPr>
            <w:r>
              <w:rPr>
                <w:color w:val="333333"/>
              </w:rPr>
              <w:t>个人陈述</w:t>
            </w:r>
          </w:p>
        </w:tc>
        <w:tc>
          <w:tcPr>
            <w:tcW w:w="4365" w:type="dxa"/>
            <w:vAlign w:val="center"/>
          </w:tcPr>
          <w:p>
            <w:pPr>
              <w:widowControl/>
              <w:wordWrap w:val="0"/>
              <w:jc w:val="center"/>
              <w:rPr>
                <w:color w:val="333333"/>
              </w:rPr>
            </w:pPr>
            <w:r>
              <w:rPr>
                <w:color w:val="333333"/>
              </w:rPr>
              <w:t>考生准备45秒后，根据所给提示作陈述。</w:t>
            </w:r>
          </w:p>
          <w:p>
            <w:pPr>
              <w:widowControl/>
              <w:wordWrap w:val="0"/>
              <w:jc w:val="center"/>
              <w:rPr>
                <w:color w:val="333333"/>
              </w:rPr>
            </w:pPr>
            <w:r>
              <w:rPr>
                <w:color w:val="333333"/>
              </w:rPr>
              <w:t>时间约2分钟。</w:t>
            </w:r>
          </w:p>
        </w:tc>
        <w:tc>
          <w:tcPr>
            <w:tcW w:w="2265" w:type="dxa"/>
            <w:vAlign w:val="center"/>
          </w:tcPr>
          <w:p>
            <w:pPr>
              <w:widowControl/>
              <w:wordWrap w:val="0"/>
              <w:jc w:val="center"/>
              <w:rPr>
                <w:color w:val="333333"/>
              </w:rPr>
            </w:pPr>
            <w:r>
              <w:rPr>
                <w:color w:val="333333"/>
              </w:rPr>
              <w:t>每位考生发言1分钟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5" w:type="dxa"/>
            <w:vAlign w:val="center"/>
          </w:tcPr>
          <w:p>
            <w:pPr>
              <w:widowControl/>
              <w:wordWrap w:val="0"/>
              <w:jc w:val="center"/>
              <w:rPr>
                <w:color w:val="333333"/>
              </w:rPr>
            </w:pPr>
            <w:r>
              <w:rPr>
                <w:color w:val="333333"/>
              </w:rPr>
              <w:t>Part5</w:t>
            </w:r>
          </w:p>
        </w:tc>
        <w:tc>
          <w:tcPr>
            <w:tcW w:w="1275" w:type="dxa"/>
            <w:vAlign w:val="center"/>
          </w:tcPr>
          <w:p>
            <w:pPr>
              <w:widowControl/>
              <w:wordWrap w:val="0"/>
              <w:jc w:val="center"/>
              <w:rPr>
                <w:color w:val="333333"/>
              </w:rPr>
            </w:pPr>
            <w:r>
              <w:rPr>
                <w:color w:val="333333"/>
              </w:rPr>
              <w:t>两人互动</w:t>
            </w:r>
          </w:p>
        </w:tc>
        <w:tc>
          <w:tcPr>
            <w:tcW w:w="4365" w:type="dxa"/>
            <w:vAlign w:val="center"/>
          </w:tcPr>
          <w:p>
            <w:pPr>
              <w:widowControl/>
              <w:wordWrap w:val="0"/>
              <w:jc w:val="center"/>
              <w:rPr>
                <w:color w:val="333333"/>
              </w:rPr>
            </w:pPr>
            <w:r>
              <w:rPr>
                <w:color w:val="333333"/>
              </w:rPr>
              <w:t>考生准备1分钟后，根据设定的情景和任务进行交谈。</w:t>
            </w:r>
          </w:p>
          <w:p>
            <w:pPr>
              <w:widowControl/>
              <w:wordWrap w:val="0"/>
              <w:jc w:val="center"/>
              <w:rPr>
                <w:color w:val="333333"/>
              </w:rPr>
            </w:pPr>
            <w:r>
              <w:rPr>
                <w:color w:val="333333"/>
              </w:rPr>
              <w:t>时间约4分钟。</w:t>
            </w:r>
          </w:p>
        </w:tc>
        <w:tc>
          <w:tcPr>
            <w:tcW w:w="2265" w:type="dxa"/>
            <w:vAlign w:val="center"/>
          </w:tcPr>
          <w:p>
            <w:pPr>
              <w:widowControl/>
              <w:wordWrap w:val="0"/>
              <w:jc w:val="center"/>
              <w:rPr>
                <w:color w:val="333333"/>
              </w:rPr>
            </w:pPr>
            <w:r>
              <w:rPr>
                <w:color w:val="333333"/>
              </w:rPr>
              <w:t>两位考生互动3分钟</w:t>
            </w:r>
          </w:p>
        </w:tc>
      </w:tr>
    </w:tbl>
    <w:p>
      <w:pPr>
        <w:jc w:val="center"/>
        <w:rPr>
          <w:rFonts w:ascii="微软雅黑" w:hAnsi="微软雅黑" w:eastAsia="微软雅黑"/>
          <w:color w:val="000000"/>
          <w:kern w:val="0"/>
          <w:sz w:val="21"/>
          <w:szCs w:val="21"/>
          <w:shd w:val="clear" w:color="auto" w:fill="FFFFFF"/>
        </w:rPr>
      </w:pPr>
      <w:r>
        <w:rPr>
          <w:rFonts w:hint="eastAsia"/>
          <w:sz w:val="18"/>
          <w:szCs w:val="18"/>
        </w:rPr>
        <w:t>表</w:t>
      </w:r>
      <w:r>
        <w:rPr>
          <w:sz w:val="18"/>
          <w:szCs w:val="18"/>
        </w:rPr>
        <w:t>2</w:t>
      </w:r>
      <w:r>
        <w:rPr>
          <w:rFonts w:hint="eastAsia"/>
          <w:sz w:val="18"/>
          <w:szCs w:val="18"/>
        </w:rPr>
        <w:t>-</w:t>
      </w:r>
      <w:r>
        <w:rPr>
          <w:sz w:val="18"/>
          <w:szCs w:val="18"/>
        </w:rPr>
        <w:t xml:space="preserve">8 </w:t>
      </w:r>
      <w:r>
        <w:rPr>
          <w:rFonts w:hint="eastAsia"/>
          <w:sz w:val="18"/>
          <w:szCs w:val="18"/>
        </w:rPr>
        <w:t>四级口试考试内容</w:t>
      </w:r>
    </w:p>
    <w:tbl>
      <w:tblPr>
        <w:tblStyle w:val="23"/>
        <w:tblW w:w="5294"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3"/>
        <w:gridCol w:w="1020"/>
        <w:gridCol w:w="3990"/>
        <w:gridCol w:w="32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1" w:type="pct"/>
            <w:vAlign w:val="center"/>
          </w:tcPr>
          <w:p>
            <w:pPr>
              <w:widowControl/>
              <w:wordWrap w:val="0"/>
              <w:jc w:val="center"/>
              <w:rPr>
                <w:color w:val="333333"/>
              </w:rPr>
            </w:pPr>
            <w:r>
              <w:rPr>
                <w:rFonts w:hint="eastAsia"/>
                <w:color w:val="333333"/>
              </w:rPr>
              <w:t>部分</w:t>
            </w:r>
          </w:p>
        </w:tc>
        <w:tc>
          <w:tcPr>
            <w:tcW w:w="565" w:type="pct"/>
            <w:vAlign w:val="center"/>
          </w:tcPr>
          <w:p>
            <w:pPr>
              <w:widowControl/>
              <w:wordWrap w:val="0"/>
              <w:ind w:left="-107"/>
              <w:jc w:val="center"/>
              <w:rPr>
                <w:color w:val="333333"/>
              </w:rPr>
            </w:pPr>
            <w:r>
              <w:rPr>
                <w:color w:val="333333"/>
              </w:rPr>
              <w:t>内容</w:t>
            </w:r>
          </w:p>
        </w:tc>
        <w:tc>
          <w:tcPr>
            <w:tcW w:w="2211" w:type="pct"/>
            <w:vAlign w:val="center"/>
          </w:tcPr>
          <w:p>
            <w:pPr>
              <w:widowControl/>
              <w:wordWrap w:val="0"/>
              <w:jc w:val="center"/>
              <w:rPr>
                <w:color w:val="333333"/>
              </w:rPr>
            </w:pPr>
            <w:r>
              <w:rPr>
                <w:color w:val="333333"/>
              </w:rPr>
              <w:t>考试过程</w:t>
            </w:r>
          </w:p>
        </w:tc>
        <w:tc>
          <w:tcPr>
            <w:tcW w:w="1773" w:type="pct"/>
            <w:vAlign w:val="center"/>
          </w:tcPr>
          <w:p>
            <w:pPr>
              <w:widowControl/>
              <w:wordWrap w:val="0"/>
              <w:jc w:val="center"/>
              <w:rPr>
                <w:color w:val="333333"/>
              </w:rPr>
            </w:pPr>
            <w:r>
              <w:rPr>
                <w:color w:val="333333"/>
              </w:rPr>
              <w:t>答题时间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1" w:type="pct"/>
            <w:vAlign w:val="center"/>
          </w:tcPr>
          <w:p>
            <w:pPr>
              <w:widowControl/>
              <w:wordWrap w:val="0"/>
              <w:jc w:val="center"/>
              <w:rPr>
                <w:color w:val="333333"/>
              </w:rPr>
            </w:pPr>
            <w:r>
              <w:rPr>
                <w:color w:val="333333"/>
              </w:rPr>
              <w:t>Part 1</w:t>
            </w:r>
          </w:p>
        </w:tc>
        <w:tc>
          <w:tcPr>
            <w:tcW w:w="565" w:type="pct"/>
            <w:vAlign w:val="center"/>
          </w:tcPr>
          <w:p>
            <w:pPr>
              <w:widowControl/>
              <w:wordWrap w:val="0"/>
              <w:jc w:val="center"/>
              <w:rPr>
                <w:color w:val="333333"/>
              </w:rPr>
            </w:pPr>
            <w:r>
              <w:rPr>
                <w:color w:val="333333"/>
              </w:rPr>
              <w:t>自我介绍</w:t>
            </w:r>
          </w:p>
          <w:p>
            <w:pPr>
              <w:widowControl/>
              <w:wordWrap w:val="0"/>
              <w:jc w:val="center"/>
              <w:rPr>
                <w:color w:val="333333"/>
              </w:rPr>
            </w:pPr>
            <w:r>
              <w:rPr>
                <w:color w:val="333333"/>
              </w:rPr>
              <w:t>和问答</w:t>
            </w:r>
          </w:p>
        </w:tc>
        <w:tc>
          <w:tcPr>
            <w:tcW w:w="2211" w:type="pct"/>
            <w:vAlign w:val="center"/>
          </w:tcPr>
          <w:p>
            <w:pPr>
              <w:widowControl/>
              <w:wordWrap w:val="0"/>
              <w:jc w:val="center"/>
              <w:rPr>
                <w:color w:val="333333"/>
              </w:rPr>
            </w:pPr>
            <w:r>
              <w:rPr>
                <w:color w:val="333333"/>
              </w:rPr>
              <w:t>先由考生自我介绍，然后回答考官提问。</w:t>
            </w:r>
          </w:p>
          <w:p>
            <w:pPr>
              <w:widowControl/>
              <w:wordWrap w:val="0"/>
              <w:jc w:val="center"/>
              <w:rPr>
                <w:color w:val="333333"/>
              </w:rPr>
            </w:pPr>
            <w:r>
              <w:rPr>
                <w:color w:val="333333"/>
              </w:rPr>
              <w:t>时间约2分钟。</w:t>
            </w:r>
          </w:p>
        </w:tc>
        <w:tc>
          <w:tcPr>
            <w:tcW w:w="1773" w:type="pct"/>
            <w:vAlign w:val="center"/>
          </w:tcPr>
          <w:p>
            <w:pPr>
              <w:widowControl/>
              <w:wordWrap w:val="0"/>
              <w:jc w:val="center"/>
              <w:rPr>
                <w:color w:val="333333"/>
              </w:rPr>
            </w:pPr>
            <w:r>
              <w:rPr>
                <w:color w:val="333333"/>
              </w:rPr>
              <w:t>自我介绍：每位考生20秒</w:t>
            </w:r>
          </w:p>
          <w:p>
            <w:pPr>
              <w:widowControl/>
              <w:wordWrap w:val="0"/>
              <w:jc w:val="center"/>
              <w:rPr>
                <w:color w:val="333333"/>
              </w:rPr>
            </w:pPr>
            <w:r>
              <w:rPr>
                <w:color w:val="333333"/>
              </w:rPr>
              <w:t>回答问题：每位考生30秒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1" w:type="pct"/>
            <w:vAlign w:val="center"/>
          </w:tcPr>
          <w:p>
            <w:pPr>
              <w:widowControl/>
              <w:wordWrap w:val="0"/>
              <w:jc w:val="center"/>
              <w:rPr>
                <w:color w:val="333333"/>
              </w:rPr>
            </w:pPr>
            <w:r>
              <w:rPr>
                <w:color w:val="333333"/>
              </w:rPr>
              <w:t>Part 2</w:t>
            </w:r>
          </w:p>
        </w:tc>
        <w:tc>
          <w:tcPr>
            <w:tcW w:w="565" w:type="pct"/>
            <w:vAlign w:val="center"/>
          </w:tcPr>
          <w:p>
            <w:pPr>
              <w:widowControl/>
              <w:wordWrap w:val="0"/>
              <w:ind w:left="110"/>
              <w:jc w:val="center"/>
              <w:rPr>
                <w:color w:val="333333"/>
              </w:rPr>
            </w:pPr>
            <w:r>
              <w:rPr>
                <w:color w:val="333333"/>
              </w:rPr>
              <w:t>陈述和</w:t>
            </w:r>
          </w:p>
          <w:p>
            <w:pPr>
              <w:widowControl/>
              <w:wordWrap w:val="0"/>
              <w:ind w:left="110"/>
              <w:jc w:val="center"/>
              <w:rPr>
                <w:color w:val="333333"/>
              </w:rPr>
            </w:pPr>
            <w:r>
              <w:rPr>
                <w:color w:val="333333"/>
              </w:rPr>
              <w:t>讨论</w:t>
            </w:r>
          </w:p>
        </w:tc>
        <w:tc>
          <w:tcPr>
            <w:tcW w:w="2211" w:type="pct"/>
            <w:vAlign w:val="center"/>
          </w:tcPr>
          <w:p>
            <w:pPr>
              <w:widowControl/>
              <w:wordWrap w:val="0"/>
              <w:jc w:val="center"/>
              <w:rPr>
                <w:color w:val="333333"/>
              </w:rPr>
            </w:pPr>
            <w:r>
              <w:rPr>
                <w:color w:val="333333"/>
              </w:rPr>
              <w:t>考生准备1分钟后，根据所给提示作个人陈述；</w:t>
            </w:r>
          </w:p>
          <w:p>
            <w:pPr>
              <w:widowControl/>
              <w:wordWrap w:val="0"/>
              <w:jc w:val="center"/>
              <w:rPr>
                <w:color w:val="333333"/>
              </w:rPr>
            </w:pPr>
            <w:r>
              <w:rPr>
                <w:color w:val="333333"/>
              </w:rPr>
              <w:t>两位考生就指定的话题讨论。</w:t>
            </w:r>
          </w:p>
          <w:p>
            <w:pPr>
              <w:widowControl/>
              <w:wordWrap w:val="0"/>
              <w:jc w:val="center"/>
              <w:rPr>
                <w:color w:val="333333"/>
              </w:rPr>
            </w:pPr>
            <w:r>
              <w:rPr>
                <w:color w:val="333333"/>
              </w:rPr>
              <w:t>时间约8分钟。</w:t>
            </w:r>
          </w:p>
        </w:tc>
        <w:tc>
          <w:tcPr>
            <w:tcW w:w="1773" w:type="pct"/>
            <w:vAlign w:val="center"/>
          </w:tcPr>
          <w:p>
            <w:pPr>
              <w:widowControl/>
              <w:wordWrap w:val="0"/>
              <w:jc w:val="center"/>
              <w:rPr>
                <w:color w:val="333333"/>
              </w:rPr>
            </w:pPr>
            <w:r>
              <w:rPr>
                <w:color w:val="333333"/>
              </w:rPr>
              <w:t>个人陈述：每位考生1分30秒</w:t>
            </w:r>
          </w:p>
          <w:p>
            <w:pPr>
              <w:widowControl/>
              <w:wordWrap w:val="0"/>
              <w:jc w:val="center"/>
              <w:rPr>
                <w:color w:val="333333"/>
              </w:rPr>
            </w:pPr>
            <w:r>
              <w:rPr>
                <w:color w:val="333333"/>
              </w:rPr>
              <w:t>两人讨论：3分钟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1" w:type="pct"/>
            <w:vAlign w:val="center"/>
          </w:tcPr>
          <w:p>
            <w:pPr>
              <w:widowControl/>
              <w:wordWrap w:val="0"/>
              <w:jc w:val="center"/>
              <w:rPr>
                <w:color w:val="333333"/>
              </w:rPr>
            </w:pPr>
            <w:r>
              <w:rPr>
                <w:color w:val="333333"/>
              </w:rPr>
              <w:t>Part 3</w:t>
            </w:r>
          </w:p>
        </w:tc>
        <w:tc>
          <w:tcPr>
            <w:tcW w:w="565" w:type="pct"/>
            <w:vAlign w:val="center"/>
          </w:tcPr>
          <w:p>
            <w:pPr>
              <w:widowControl/>
              <w:wordWrap w:val="0"/>
              <w:jc w:val="center"/>
              <w:rPr>
                <w:color w:val="333333"/>
              </w:rPr>
            </w:pPr>
            <w:r>
              <w:rPr>
                <w:color w:val="333333"/>
              </w:rPr>
              <w:t>问答</w:t>
            </w:r>
          </w:p>
        </w:tc>
        <w:tc>
          <w:tcPr>
            <w:tcW w:w="2211" w:type="pct"/>
            <w:vAlign w:val="center"/>
          </w:tcPr>
          <w:p>
            <w:pPr>
              <w:widowControl/>
              <w:wordWrap w:val="0"/>
              <w:jc w:val="center"/>
              <w:rPr>
                <w:color w:val="333333"/>
              </w:rPr>
            </w:pPr>
            <w:r>
              <w:rPr>
                <w:color w:val="333333"/>
              </w:rPr>
              <w:t>考生回答考官的一个问题。</w:t>
            </w:r>
          </w:p>
          <w:p>
            <w:pPr>
              <w:widowControl/>
              <w:wordWrap w:val="0"/>
              <w:jc w:val="center"/>
              <w:rPr>
                <w:color w:val="333333"/>
              </w:rPr>
            </w:pPr>
            <w:r>
              <w:rPr>
                <w:color w:val="333333"/>
              </w:rPr>
              <w:t>时间约1分钟。</w:t>
            </w:r>
          </w:p>
        </w:tc>
        <w:tc>
          <w:tcPr>
            <w:tcW w:w="1773" w:type="pct"/>
            <w:vAlign w:val="center"/>
          </w:tcPr>
          <w:p>
            <w:pPr>
              <w:widowControl/>
              <w:wordWrap w:val="0"/>
              <w:jc w:val="center"/>
              <w:rPr>
                <w:color w:val="333333"/>
              </w:rPr>
            </w:pPr>
            <w:r>
              <w:rPr>
                <w:color w:val="333333"/>
              </w:rPr>
              <w:t>每位考生45秒</w:t>
            </w:r>
          </w:p>
        </w:tc>
      </w:tr>
    </w:tbl>
    <w:p>
      <w:pPr>
        <w:jc w:val="center"/>
        <w:rPr>
          <w:sz w:val="18"/>
          <w:szCs w:val="18"/>
        </w:rPr>
      </w:pPr>
      <w:r>
        <w:rPr>
          <w:rFonts w:hint="eastAsia"/>
          <w:sz w:val="18"/>
          <w:szCs w:val="18"/>
        </w:rPr>
        <w:t>表</w:t>
      </w:r>
      <w:r>
        <w:rPr>
          <w:sz w:val="18"/>
          <w:szCs w:val="18"/>
        </w:rPr>
        <w:t>2</w:t>
      </w:r>
      <w:r>
        <w:rPr>
          <w:rFonts w:hint="eastAsia"/>
          <w:sz w:val="18"/>
          <w:szCs w:val="18"/>
        </w:rPr>
        <w:t>-</w:t>
      </w:r>
      <w:r>
        <w:rPr>
          <w:sz w:val="18"/>
          <w:szCs w:val="18"/>
        </w:rPr>
        <w:t xml:space="preserve">9 </w:t>
      </w:r>
      <w:r>
        <w:rPr>
          <w:rFonts w:hint="eastAsia"/>
          <w:sz w:val="18"/>
          <w:szCs w:val="18"/>
        </w:rPr>
        <w:t>六级口试考试内容</w:t>
      </w:r>
    </w:p>
    <w:p>
      <w:pPr>
        <w:rPr>
          <w:rFonts w:cs="Calibri"/>
        </w:rPr>
      </w:pPr>
    </w:p>
    <w:p>
      <w:pPr>
        <w:rPr>
          <w:rFonts w:cs="Calibri"/>
        </w:rPr>
      </w:pPr>
    </w:p>
    <w:p>
      <w:pPr>
        <w:ind w:firstLine="357" w:firstLineChars="148"/>
        <w:rPr>
          <w:b/>
          <w:bCs/>
        </w:rPr>
      </w:pPr>
      <w:r>
        <w:rPr>
          <w:rFonts w:hint="eastAsia"/>
          <w:b/>
          <w:bCs/>
        </w:rPr>
        <w:t>（</w:t>
      </w:r>
      <w:r>
        <w:rPr>
          <w:b/>
          <w:bCs/>
        </w:rPr>
        <w:t>2）考试准备</w:t>
      </w:r>
    </w:p>
    <w:p>
      <w:pPr>
        <w:ind w:firstLine="480" w:firstLineChars="200"/>
        <w:rPr>
          <w:rFonts w:cs="Calibri"/>
        </w:rPr>
      </w:pPr>
      <w:r>
        <w:rPr>
          <w:rFonts w:hint="eastAsia" w:cs="Calibri"/>
        </w:rPr>
        <w:t>从四六级口语考试的内容来看，自我介绍、短文朗读等部分都可以提前准备，话题难度都不是很大，主要是注意流利度，考生可以携带</w:t>
      </w:r>
      <w:r>
        <w:rPr>
          <w:rFonts w:hint="eastAsia" w:cs="Calibri"/>
          <w:b/>
          <w:bCs/>
        </w:rPr>
        <w:t>笔和白纸</w:t>
      </w:r>
      <w:r>
        <w:rPr>
          <w:rFonts w:hint="eastAsia" w:cs="Calibri"/>
        </w:rPr>
        <w:t>，方便记录下自己的思路。</w:t>
      </w:r>
    </w:p>
    <w:p>
      <w:pPr>
        <w:ind w:firstLine="480" w:firstLineChars="200"/>
        <w:rPr>
          <w:rFonts w:cs="Calibri"/>
        </w:rPr>
      </w:pPr>
      <w:r>
        <w:rPr>
          <w:rFonts w:hint="eastAsia" w:cs="Calibri"/>
        </w:rPr>
        <w:t>自我介绍是整场口试的热身，可以简单描述一下自己的名字、籍贯、学校、性格、爱好等。在考试过程中</w:t>
      </w:r>
      <w:r>
        <w:rPr>
          <w:rFonts w:hint="eastAsia" w:cs="Calibri"/>
          <w:b/>
          <w:bCs/>
        </w:rPr>
        <w:t>此部分没有准备时间</w:t>
      </w:r>
      <w:r>
        <w:rPr>
          <w:rFonts w:hint="eastAsia" w:cs="Calibri"/>
        </w:rPr>
        <w:t>，考生最好在考前</w:t>
      </w:r>
      <w:r>
        <w:rPr>
          <w:rFonts w:hint="eastAsia" w:cs="Calibri"/>
          <w:b/>
          <w:bCs/>
        </w:rPr>
        <w:t>写好自我介绍，并熟练背诵</w:t>
      </w:r>
      <w:r>
        <w:rPr>
          <w:rFonts w:hint="eastAsia" w:cs="Calibri"/>
        </w:rPr>
        <w:t>。</w:t>
      </w:r>
    </w:p>
    <w:p>
      <w:pPr>
        <w:ind w:firstLine="480" w:firstLineChars="200"/>
        <w:rPr>
          <w:rFonts w:cs="Calibri"/>
        </w:rPr>
      </w:pPr>
      <w:r>
        <w:rPr>
          <w:rFonts w:hint="eastAsia" w:cs="Calibri"/>
        </w:rPr>
        <w:t>对于陈述题，考生可在</w:t>
      </w:r>
      <w:r>
        <w:rPr>
          <w:rFonts w:hint="eastAsia" w:cs="Calibri"/>
          <w:b/>
          <w:bCs/>
        </w:rPr>
        <w:t>准备时间内先打草稿</w:t>
      </w:r>
      <w:r>
        <w:rPr>
          <w:rFonts w:hint="eastAsia" w:cs="Calibri"/>
        </w:rPr>
        <w:t>，写下自己的表达思路，重点表明自己的观点或解决方案。两位同学为一组，标记为</w:t>
      </w:r>
      <w:r>
        <w:rPr>
          <w:rFonts w:cs="Calibri"/>
        </w:rPr>
        <w:t>A</w:t>
      </w:r>
      <w:r>
        <w:rPr>
          <w:rFonts w:hint="eastAsia" w:cs="Calibri"/>
        </w:rPr>
        <w:t>的同学首先发言，</w:t>
      </w:r>
      <w:r>
        <w:rPr>
          <w:rFonts w:cs="Calibri"/>
        </w:rPr>
        <w:t>B</w:t>
      </w:r>
      <w:r>
        <w:rPr>
          <w:rFonts w:hint="eastAsia" w:cs="Calibri"/>
        </w:rPr>
        <w:t>同学之后发言。</w:t>
      </w:r>
    </w:p>
    <w:p>
      <w:pPr>
        <w:ind w:firstLine="480" w:firstLineChars="200"/>
        <w:rPr>
          <w:rFonts w:cs="Calibri"/>
        </w:rPr>
      </w:pPr>
      <w:r>
        <w:rPr>
          <w:rFonts w:hint="eastAsia" w:cs="Calibri"/>
        </w:rPr>
        <w:t>两人讨论部分，确定一下自己想表达的</w:t>
      </w:r>
      <w:r>
        <w:rPr>
          <w:rFonts w:hint="eastAsia" w:cs="Calibri"/>
          <w:b/>
          <w:bCs/>
        </w:rPr>
        <w:t>中心思想</w:t>
      </w:r>
      <w:r>
        <w:rPr>
          <w:rFonts w:hint="eastAsia" w:cs="Calibri"/>
        </w:rPr>
        <w:t>，在纸上记录几个</w:t>
      </w:r>
      <w:r>
        <w:rPr>
          <w:rFonts w:hint="eastAsia" w:cs="Calibri"/>
          <w:b/>
          <w:bCs/>
        </w:rPr>
        <w:t>核心词</w:t>
      </w:r>
      <w:r>
        <w:rPr>
          <w:rFonts w:hint="eastAsia" w:cs="Calibri"/>
        </w:rPr>
        <w:t>，与搭档相互配合，可以是问答式，也可以是两方分别表达自己想法，尽量活跃一下气氛，</w:t>
      </w:r>
      <w:r>
        <w:rPr>
          <w:rFonts w:hint="eastAsia" w:cs="Calibri"/>
          <w:b/>
          <w:bCs/>
        </w:rPr>
        <w:t>不要有长时间的停顿</w:t>
      </w:r>
      <w:r>
        <w:rPr>
          <w:rFonts w:hint="eastAsia" w:cs="Calibri"/>
        </w:rPr>
        <w:t>。平时可以找同学进行</w:t>
      </w:r>
      <w:r>
        <w:rPr>
          <w:rFonts w:hint="eastAsia" w:cs="Calibri"/>
          <w:b/>
          <w:bCs/>
        </w:rPr>
        <w:t>模拟对话练习</w:t>
      </w:r>
      <w:r>
        <w:rPr>
          <w:rFonts w:hint="eastAsia" w:cs="Calibri"/>
        </w:rPr>
        <w:t>，培养良好的对话技能，注意</w:t>
      </w:r>
      <w:r>
        <w:rPr>
          <w:rFonts w:hint="eastAsia" w:cs="Calibri"/>
          <w:b/>
          <w:bCs/>
        </w:rPr>
        <w:t>积累常见话题素材</w:t>
      </w:r>
      <w:r>
        <w:rPr>
          <w:rFonts w:hint="eastAsia" w:cs="Calibri"/>
        </w:rPr>
        <w:t>，以提升应付不同场景和话题的能力。</w:t>
      </w:r>
    </w:p>
    <w:p>
      <w:pPr>
        <w:ind w:firstLine="480" w:firstLineChars="200"/>
        <w:rPr>
          <w:rFonts w:cs="Calibri"/>
        </w:rPr>
      </w:pPr>
      <w:r>
        <w:rPr>
          <w:rFonts w:hint="eastAsia" w:cs="Calibri"/>
        </w:rPr>
        <w:t>最后想强调的是，四六级口试测试的是同学们的英语口语表达和交流能力，因此，在日常英语学习中，</w:t>
      </w:r>
      <w:r>
        <w:rPr>
          <w:rFonts w:hint="eastAsia" w:cs="Calibri"/>
          <w:b/>
          <w:bCs/>
        </w:rPr>
        <w:t>持之以恒</w:t>
      </w:r>
      <w:r>
        <w:rPr>
          <w:rFonts w:hint="eastAsia" w:cs="Calibri"/>
        </w:rPr>
        <w:t>的口语训练才是应对四六级口语考试的最根本方法。</w:t>
      </w:r>
    </w:p>
    <w:p>
      <w:pPr>
        <w:pStyle w:val="4"/>
      </w:pPr>
      <w:bookmarkStart w:id="165" w:name="_Toc75364248"/>
      <w:bookmarkStart w:id="166" w:name="_Toc1213"/>
      <w:bookmarkStart w:id="167" w:name="_Toc67338129"/>
      <w:bookmarkStart w:id="168" w:name="_Toc5678"/>
      <w:r>
        <w:rPr>
          <w:rFonts w:hint="eastAsia"/>
        </w:rPr>
        <w:t>（三）日常英语学习小贴士</w:t>
      </w:r>
      <w:bookmarkEnd w:id="165"/>
      <w:bookmarkEnd w:id="166"/>
      <w:bookmarkEnd w:id="167"/>
      <w:bookmarkEnd w:id="168"/>
    </w:p>
    <w:p>
      <w:pPr>
        <w:pStyle w:val="5"/>
      </w:pPr>
      <w:r>
        <w:rPr>
          <w:rFonts w:hint="eastAsia"/>
        </w:rPr>
        <w:t>1</w:t>
      </w:r>
      <w:r>
        <w:t>.</w:t>
      </w:r>
      <w:r>
        <w:rPr>
          <w:rFonts w:hint="eastAsia"/>
        </w:rPr>
        <w:t>Q：四六级考试什么时间报名？如何报名？我需要做什么？</w:t>
      </w:r>
    </w:p>
    <w:p>
      <w:pPr>
        <w:pStyle w:val="44"/>
        <w:ind w:firstLine="241" w:firstLineChars="100"/>
      </w:pPr>
      <w:r>
        <w:rPr>
          <w:b/>
          <w:bCs/>
        </w:rPr>
        <w:t>A：</w:t>
      </w:r>
      <w:r>
        <w:rPr>
          <w:rFonts w:hint="eastAsia"/>
        </w:rPr>
        <w:t>四六级共有两次报名机会，上半年报名时间大概在</w:t>
      </w:r>
      <w:r>
        <w:t>2-3月份，下半年报名时间大概在8-9月份。具体时间学</w:t>
      </w:r>
      <w:r>
        <w:rPr>
          <w:rFonts w:hint="eastAsia"/>
        </w:rPr>
        <w:t>校</w:t>
      </w:r>
      <w:r>
        <w:t>会公布</w:t>
      </w:r>
      <w:r>
        <w:rPr>
          <w:rFonts w:hint="eastAsia"/>
        </w:rPr>
        <w:t>，</w:t>
      </w:r>
      <w:r>
        <w:t>可以关注</w:t>
      </w:r>
      <w:r>
        <w:rPr>
          <w:rFonts w:hint="eastAsia"/>
        </w:rPr>
        <w:t>学校教务处或</w:t>
      </w:r>
      <w:r>
        <w:t>一些</w:t>
      </w:r>
      <w:r>
        <w:rPr>
          <w:rFonts w:hint="eastAsia"/>
        </w:rPr>
        <w:t>四六级相关的公众号。</w:t>
      </w:r>
    </w:p>
    <w:p>
      <w:pPr>
        <w:pStyle w:val="44"/>
        <w:ind w:firstLineChars="0"/>
      </w:pPr>
      <w:r>
        <w:rPr>
          <w:rFonts w:hint="eastAsia"/>
        </w:rPr>
        <w:t>报名时间确定后，在规定时间内进入全国大学英语四、六级考试（</w:t>
      </w:r>
      <w:r>
        <w:t>CET）报名网站（cet-bm.neea.edu.cn），点击“进入报名”，登录或注册完毕后，点击“开始报名”，再按照提示填写相关信息并缴费即可。</w:t>
      </w:r>
      <w:r>
        <w:rPr>
          <w:rFonts w:hint="eastAsia"/>
        </w:rPr>
        <w:t>报名的详细步骤可进入上述报名网站，点击上方的“报名流程”进行查看。</w:t>
      </w:r>
    </w:p>
    <w:p>
      <w:pPr>
        <w:pStyle w:val="44"/>
        <w:ind w:firstLineChars="0"/>
      </w:pPr>
      <w:r>
        <w:rPr>
          <w:rFonts w:hint="eastAsia"/>
        </w:rPr>
        <w:t>第一次报考四六级，首先要多关注院校群内或公众号的相关报名信息，以免错过报名时间；其次要在报名时间段内</w:t>
      </w:r>
      <w:r>
        <w:rPr>
          <w:rFonts w:hint="eastAsia"/>
          <w:b/>
        </w:rPr>
        <w:t>尽量早报名</w:t>
      </w:r>
      <w:r>
        <w:rPr>
          <w:rFonts w:hint="eastAsia"/>
        </w:rPr>
        <w:t>，因为四六级有名额限制，报晚了可能抢不到名额（特别是口试）；最后，考试前几天进入报名网站下载并打印准考证即可。</w:t>
      </w:r>
    </w:p>
    <w:p>
      <w:pPr>
        <w:pStyle w:val="44"/>
        <w:ind w:firstLineChars="0"/>
      </w:pPr>
    </w:p>
    <w:p>
      <w:pPr>
        <w:pStyle w:val="5"/>
      </w:pPr>
      <w:r>
        <w:rPr>
          <w:rFonts w:hint="eastAsia"/>
        </w:rPr>
        <w:t>2</w:t>
      </w:r>
      <w:r>
        <w:t>.</w:t>
      </w:r>
      <w:r>
        <w:rPr>
          <w:rFonts w:hint="eastAsia"/>
        </w:rPr>
        <w:t>Q：有必要考口试吗？</w:t>
      </w:r>
    </w:p>
    <w:p>
      <w:pPr>
        <w:ind w:firstLine="241" w:firstLineChars="100"/>
      </w:pPr>
      <w:r>
        <w:rPr>
          <w:b/>
          <w:bCs/>
        </w:rPr>
        <w:t>A</w:t>
      </w:r>
      <w:r>
        <w:rPr>
          <w:rFonts w:hint="eastAsia"/>
          <w:b/>
          <w:bCs/>
        </w:rPr>
        <w:t>：</w:t>
      </w:r>
      <w:r>
        <w:rPr>
          <w:rFonts w:hint="eastAsia"/>
        </w:rPr>
        <w:t>目前四六级口语为选考项，是否参考根据自身情况决定。</w:t>
      </w:r>
    </w:p>
    <w:p>
      <w:pPr>
        <w:ind w:firstLine="480" w:firstLineChars="200"/>
      </w:pPr>
      <w:r>
        <w:rPr>
          <w:rFonts w:hint="eastAsia"/>
        </w:rPr>
        <w:t>作为口语成绩的凭证之一，优秀的四六级口语成绩可用于某些出国交流申请中到（尽管目前仍没有雅思、托福等权威），也能为各类深造面试、实习就业申请增色不少。另外，备考口语的过程也是一次训练口语水平的机会，可促使自己加强英语学习。因此，对于英语水平尚可的同学，在时间精力允许的情况下推荐报考。</w:t>
      </w:r>
    </w:p>
    <w:p>
      <w:pPr>
        <w:ind w:firstLine="480" w:firstLineChars="200"/>
      </w:pPr>
      <w:r>
        <w:rPr>
          <w:rFonts w:hint="eastAsia"/>
        </w:rPr>
        <w:t>但是，对于英语笔试能力尚可，但口语较弱的同学，是否考口试还需仔细权衡。如果口试不报名，成绩单上口试一栏显示“</w:t>
      </w:r>
      <w:r>
        <w:t>-</w:t>
      </w:r>
      <w:r>
        <w:rPr>
          <w:rFonts w:hint="eastAsia"/>
        </w:rPr>
        <w:t>”；如果参加考试，但成绩较弱，可能会对整体英语水平（成绩单上显示）造成负面影响。</w:t>
      </w:r>
    </w:p>
    <w:p/>
    <w:p>
      <w:pPr>
        <w:pStyle w:val="5"/>
      </w:pPr>
      <w:r>
        <w:rPr>
          <w:rFonts w:hint="eastAsia"/>
        </w:rPr>
        <w:t>3</w:t>
      </w:r>
      <w:r>
        <w:t>.</w:t>
      </w:r>
      <w:r>
        <w:rPr>
          <w:rFonts w:hint="eastAsia"/>
        </w:rPr>
        <w:t>Q：四级有必要刷分吗？六级有必要刷分吗？</w:t>
      </w:r>
      <w:r>
        <w:t xml:space="preserve"> </w:t>
      </w:r>
    </w:p>
    <w:p>
      <w:pPr>
        <w:ind w:firstLine="241" w:firstLineChars="100"/>
      </w:pPr>
      <w:r>
        <w:rPr>
          <w:b/>
          <w:bCs/>
        </w:rPr>
        <w:t>A</w:t>
      </w:r>
      <w:r>
        <w:rPr>
          <w:rFonts w:hint="eastAsia"/>
          <w:b/>
          <w:bCs/>
        </w:rPr>
        <w:t>：</w:t>
      </w:r>
      <w:r>
        <w:rPr>
          <w:rFonts w:hint="eastAsia"/>
        </w:rPr>
        <w:t>四六级成绩中，六级分数相对更重要；小思认为，四级成绩只要“过得去”（每个人标准不同，一般认为</w:t>
      </w:r>
      <w:r>
        <w:t>500+</w:t>
      </w:r>
      <w:r>
        <w:rPr>
          <w:rFonts w:hint="eastAsia"/>
        </w:rPr>
        <w:t>即可），不必反复刷分，可以直接备战六级；而六级成绩则可以尽量追求高分。对于高分的标准，可以参考前文中免修及激励政策中对应分数线，也可以与本专业学长学姐交流，确定自己的目标。</w:t>
      </w:r>
    </w:p>
    <w:p/>
    <w:p>
      <w:pPr>
        <w:pStyle w:val="3"/>
      </w:pPr>
      <w:bookmarkStart w:id="169" w:name="_Toc67338130"/>
      <w:bookmarkStart w:id="170" w:name="_Toc318"/>
      <w:bookmarkStart w:id="171" w:name="_Toc38481253"/>
      <w:bookmarkStart w:id="172" w:name="_Toc75364249"/>
      <w:bookmarkStart w:id="173" w:name="_Toc40452530"/>
      <w:bookmarkStart w:id="174" w:name="_Toc29269"/>
      <w:r>
        <w:rPr>
          <w:rFonts w:hint="eastAsia"/>
        </w:rPr>
        <w:t>四、雅思（</w:t>
      </w:r>
      <w:r>
        <w:t>IELTS</w:t>
      </w:r>
      <w:r>
        <w:rPr>
          <w:rFonts w:hint="eastAsia"/>
        </w:rPr>
        <w:t>）和托福（</w:t>
      </w:r>
      <w:r>
        <w:t>TOFEL）</w:t>
      </w:r>
      <w:r>
        <w:rPr>
          <w:rFonts w:hint="eastAsia"/>
        </w:rPr>
        <w:t>考试</w:t>
      </w:r>
      <w:bookmarkEnd w:id="169"/>
      <w:bookmarkEnd w:id="170"/>
      <w:bookmarkEnd w:id="171"/>
      <w:bookmarkEnd w:id="172"/>
      <w:bookmarkEnd w:id="173"/>
      <w:bookmarkEnd w:id="174"/>
    </w:p>
    <w:p>
      <w:pPr>
        <w:pStyle w:val="4"/>
      </w:pPr>
      <w:bookmarkStart w:id="175" w:name="_Toc26223"/>
      <w:bookmarkStart w:id="176" w:name="_Toc10488"/>
      <w:bookmarkStart w:id="177" w:name="_Toc67338131"/>
      <w:bookmarkStart w:id="178" w:name="_Toc75364250"/>
      <w:r>
        <w:rPr>
          <w:rFonts w:hint="eastAsia"/>
        </w:rPr>
        <w:t>（一）雅思（</w:t>
      </w:r>
      <w:r>
        <w:t>IELTS</w:t>
      </w:r>
      <w:r>
        <w:rPr>
          <w:rFonts w:hint="eastAsia"/>
        </w:rPr>
        <w:t>）考试</w:t>
      </w:r>
      <w:bookmarkEnd w:id="175"/>
      <w:bookmarkEnd w:id="176"/>
      <w:bookmarkEnd w:id="177"/>
      <w:bookmarkEnd w:id="178"/>
    </w:p>
    <w:p>
      <w:pPr>
        <w:pStyle w:val="5"/>
      </w:pPr>
      <w:bookmarkStart w:id="179" w:name="_Toc32108"/>
      <w:bookmarkStart w:id="180" w:name="_Toc32056"/>
      <w:r>
        <w:t>1.</w:t>
      </w:r>
      <w:r>
        <w:rPr>
          <w:rFonts w:hint="eastAsia"/>
        </w:rPr>
        <w:t>考试介绍及题型分布</w:t>
      </w:r>
      <w:bookmarkEnd w:id="179"/>
      <w:bookmarkEnd w:id="180"/>
    </w:p>
    <w:p>
      <w:pPr>
        <w:snapToGrid w:val="0"/>
        <w:ind w:firstLine="480" w:firstLineChars="200"/>
      </w:pPr>
      <w:r>
        <w:rPr>
          <w:rFonts w:hint="eastAsia"/>
        </w:rPr>
        <w:t>雅思，简称</w:t>
      </w:r>
      <w:r>
        <w:t>IELTS，中文名为国际英语语言测试系统，是由英国文化</w:t>
      </w:r>
      <w:r>
        <w:rPr>
          <w:rFonts w:hint="eastAsia"/>
        </w:rPr>
        <w:t>教育</w:t>
      </w:r>
      <w:r>
        <w:t>协会、剑桥大学考试委员会和澳大利亚教育国际开发署共同举办的国际英语水平测试。</w:t>
      </w:r>
    </w:p>
    <w:p>
      <w:pPr>
        <w:snapToGrid w:val="0"/>
        <w:ind w:firstLine="480" w:firstLineChars="200"/>
      </w:pPr>
      <w:r>
        <w:rPr>
          <w:rFonts w:hint="eastAsia"/>
        </w:rPr>
        <w:t>按用途分类，雅思分为培训类（</w:t>
      </w:r>
      <w:r>
        <w:t>General Training）</w:t>
      </w:r>
      <w:r>
        <w:rPr>
          <w:rFonts w:hint="eastAsia"/>
        </w:rPr>
        <w:t>和学术类（</w:t>
      </w:r>
      <w:r>
        <w:t>Academic）</w:t>
      </w:r>
      <w:r>
        <w:rPr>
          <w:rFonts w:hint="eastAsia"/>
        </w:rPr>
        <w:t>。</w:t>
      </w:r>
      <w:r>
        <w:rPr>
          <w:rFonts w:hint="eastAsia"/>
          <w:b/>
          <w:bCs/>
        </w:rPr>
        <w:t>培训类</w:t>
      </w:r>
      <w:r>
        <w:t>多适用于移民</w:t>
      </w:r>
      <w:r>
        <w:rPr>
          <w:rFonts w:hint="eastAsia"/>
        </w:rPr>
        <w:t>；</w:t>
      </w:r>
      <w:r>
        <w:rPr>
          <w:rFonts w:hint="eastAsia"/>
          <w:b/>
          <w:bCs/>
        </w:rPr>
        <w:t>学术类</w:t>
      </w:r>
      <w:r>
        <w:t>多适用于留学</w:t>
      </w:r>
      <w:r>
        <w:rPr>
          <w:rFonts w:hint="eastAsia"/>
        </w:rPr>
        <w:t>，也是本篇介绍的重点。成绩有效期为两年</w:t>
      </w:r>
      <w:r>
        <w:t>(从考试日期开始计算)。每月都有多次考试，可在官网(https：//ieltsneeacn)查询具体考试日期。如果确定参加考试，最好提早选择考试日期与考点并缴费报名</w:t>
      </w:r>
      <w:r>
        <w:rPr>
          <w:rFonts w:hint="eastAsia"/>
        </w:rPr>
        <w:t>。</w:t>
      </w:r>
    </w:p>
    <w:p>
      <w:pPr>
        <w:snapToGrid w:val="0"/>
        <w:ind w:firstLine="480" w:firstLineChars="200"/>
      </w:pPr>
      <w:r>
        <w:rPr>
          <w:rFonts w:hint="eastAsia"/>
        </w:rPr>
        <w:t>按模式分类，雅思考试分为机考模式和纸笔模式。机考模式的优点是：成绩公布更快，口试安排更紧凑，考试日期和场次更灵活，报名时间更充裕。纸笔模式更符合大家从小参加英语考试的习惯，因此是多数考生的选择。纸笔模式的考生通常可以在笔试后第</w:t>
      </w:r>
      <w:r>
        <w:t>13天登录教育部考试中心雅思报名网站个人主页查看考试成绩，而机考模式的考生通常可以在笔试后5～7天查看考试成绩。如遇公共节假日则可能顺延。考试成绩以最终收到的成绩单为准。</w:t>
      </w:r>
    </w:p>
    <w:p>
      <w:pPr>
        <w:snapToGrid w:val="0"/>
        <w:ind w:firstLine="480" w:firstLineChars="200"/>
      </w:pPr>
      <w:r>
        <w:t>考试全程约为2小时55分钟</w:t>
      </w:r>
      <w:r>
        <w:rPr>
          <w:rFonts w:hint="eastAsia"/>
        </w:rPr>
        <w:t>，考试有</w:t>
      </w:r>
      <w:r>
        <w:t>4个部分，</w:t>
      </w:r>
      <w:r>
        <w:rPr>
          <w:rFonts w:hint="eastAsia"/>
        </w:rPr>
        <w:t>为口语、听力、阅读、写作4个部分。听力、阅读、写作在同一次考试中进行，口语考试则需另外预约。各部分满分均为</w:t>
      </w:r>
      <w:r>
        <w:t>9</w:t>
      </w:r>
      <w:r>
        <w:rPr>
          <w:rFonts w:hint="eastAsia"/>
        </w:rPr>
        <w:t>分，实行半分制，总分取四项平均值。各部分题型及考试时间见表</w:t>
      </w:r>
      <w:r>
        <w:t>2</w:t>
      </w:r>
      <w:r>
        <w:rPr>
          <w:rFonts w:hint="eastAsia"/>
        </w:rPr>
        <w:t>-</w:t>
      </w:r>
      <w:r>
        <w:t>10</w:t>
      </w:r>
      <w:r>
        <w:rPr>
          <w:rFonts w:hint="eastAsia"/>
        </w:rPr>
        <w:t>：</w:t>
      </w:r>
    </w:p>
    <w:tbl>
      <w:tblPr>
        <w:tblStyle w:val="22"/>
        <w:tblW w:w="891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autofit"/>
        <w:tblCellMar>
          <w:top w:w="0" w:type="dxa"/>
          <w:left w:w="108" w:type="dxa"/>
          <w:bottom w:w="0" w:type="dxa"/>
          <w:right w:w="108" w:type="dxa"/>
        </w:tblCellMar>
      </w:tblPr>
      <w:tblGrid>
        <w:gridCol w:w="2318"/>
        <w:gridCol w:w="4890"/>
        <w:gridCol w:w="17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108" w:type="dxa"/>
            <w:bottom w:w="0" w:type="dxa"/>
            <w:right w:w="108" w:type="dxa"/>
          </w:tblCellMar>
        </w:tblPrEx>
        <w:trPr>
          <w:trHeight w:val="270"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FFFFFF"/>
            <w:tcMar>
              <w:top w:w="30" w:type="dxa"/>
              <w:left w:w="150" w:type="dxa"/>
              <w:bottom w:w="30" w:type="dxa"/>
              <w:right w:w="150" w:type="dxa"/>
            </w:tcMar>
            <w:vAlign w:val="center"/>
          </w:tcPr>
          <w:p>
            <w:pPr>
              <w:snapToGrid w:val="0"/>
              <w:jc w:val="center"/>
            </w:pPr>
            <w:r>
              <w:rPr>
                <w:rFonts w:hint="eastAsia"/>
              </w:rPr>
              <w:t>考试项目</w:t>
            </w:r>
          </w:p>
        </w:tc>
        <w:tc>
          <w:tcPr>
            <w:tcW w:w="4890" w:type="dxa"/>
            <w:tcBorders>
              <w:top w:val="single" w:color="auto" w:sz="4" w:space="0"/>
              <w:left w:val="single" w:color="auto" w:sz="4" w:space="0"/>
              <w:bottom w:val="single" w:color="auto" w:sz="4" w:space="0"/>
              <w:right w:val="single" w:color="auto" w:sz="4" w:space="0"/>
            </w:tcBorders>
            <w:shd w:val="clear" w:color="auto" w:fill="FFFFFF"/>
            <w:tcMar>
              <w:top w:w="30" w:type="dxa"/>
              <w:left w:w="150" w:type="dxa"/>
              <w:bottom w:w="30" w:type="dxa"/>
              <w:right w:w="150" w:type="dxa"/>
            </w:tcMar>
            <w:vAlign w:val="center"/>
          </w:tcPr>
          <w:p>
            <w:pPr>
              <w:snapToGrid w:val="0"/>
              <w:ind w:firstLine="480" w:firstLineChars="200"/>
              <w:jc w:val="center"/>
            </w:pPr>
            <w:r>
              <w:rPr>
                <w:rFonts w:hint="eastAsia"/>
              </w:rPr>
              <w:t>题型</w:t>
            </w:r>
          </w:p>
        </w:tc>
        <w:tc>
          <w:tcPr>
            <w:tcW w:w="1710" w:type="dxa"/>
            <w:tcBorders>
              <w:top w:val="single" w:color="auto" w:sz="4" w:space="0"/>
              <w:left w:val="single" w:color="auto" w:sz="4" w:space="0"/>
              <w:bottom w:val="single" w:color="auto" w:sz="4" w:space="0"/>
              <w:right w:val="single" w:color="auto" w:sz="4" w:space="0"/>
            </w:tcBorders>
            <w:shd w:val="clear" w:color="auto" w:fill="FFFFFF"/>
            <w:vAlign w:val="center"/>
          </w:tcPr>
          <w:p>
            <w:pPr>
              <w:snapToGrid w:val="0"/>
              <w:jc w:val="center"/>
            </w:pPr>
            <w:r>
              <w:rPr>
                <w:rFonts w:hint="eastAsia"/>
              </w:rPr>
              <w:t>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108" w:type="dxa"/>
            <w:bottom w:w="0" w:type="dxa"/>
            <w:right w:w="108" w:type="dxa"/>
          </w:tblCellMar>
        </w:tblPrEx>
        <w:trPr>
          <w:trHeight w:val="570"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FFFFFF"/>
            <w:tcMar>
              <w:top w:w="30" w:type="dxa"/>
              <w:left w:w="150" w:type="dxa"/>
              <w:bottom w:w="30" w:type="dxa"/>
              <w:right w:w="150" w:type="dxa"/>
            </w:tcMar>
            <w:vAlign w:val="center"/>
          </w:tcPr>
          <w:p>
            <w:pPr>
              <w:snapToGrid w:val="0"/>
              <w:jc w:val="center"/>
            </w:pPr>
            <w:r>
              <w:rPr>
                <w:rFonts w:hint="eastAsia"/>
              </w:rPr>
              <w:t>听力（</w:t>
            </w:r>
            <w:r>
              <w:t>Listening</w:t>
            </w:r>
            <w:r>
              <w:rPr>
                <w:rFonts w:hint="eastAsia"/>
              </w:rPr>
              <w:t>）</w:t>
            </w:r>
          </w:p>
        </w:tc>
        <w:tc>
          <w:tcPr>
            <w:tcW w:w="4890" w:type="dxa"/>
            <w:tcBorders>
              <w:top w:val="single" w:color="auto" w:sz="4" w:space="0"/>
              <w:left w:val="single" w:color="auto" w:sz="4" w:space="0"/>
              <w:bottom w:val="single" w:color="auto" w:sz="4" w:space="0"/>
              <w:right w:val="single" w:color="auto" w:sz="4" w:space="0"/>
            </w:tcBorders>
            <w:shd w:val="clear" w:color="auto" w:fill="FFFFFF"/>
            <w:tcMar>
              <w:top w:w="30" w:type="dxa"/>
              <w:left w:w="150" w:type="dxa"/>
              <w:bottom w:w="30" w:type="dxa"/>
              <w:right w:w="150" w:type="dxa"/>
            </w:tcMar>
            <w:vAlign w:val="center"/>
          </w:tcPr>
          <w:p>
            <w:pPr>
              <w:snapToGrid w:val="0"/>
              <w:ind w:firstLine="480" w:firstLineChars="200"/>
              <w:jc w:val="center"/>
            </w:pPr>
            <w:r>
              <w:t>4段语音</w:t>
            </w:r>
            <w:r>
              <w:rPr>
                <w:rFonts w:hint="eastAsia"/>
              </w:rPr>
              <w:t>，</w:t>
            </w:r>
            <w:r>
              <w:t>40小题</w:t>
            </w:r>
          </w:p>
        </w:tc>
        <w:tc>
          <w:tcPr>
            <w:tcW w:w="1710" w:type="dxa"/>
            <w:tcBorders>
              <w:top w:val="single" w:color="auto" w:sz="4" w:space="0"/>
              <w:left w:val="single" w:color="auto" w:sz="4" w:space="0"/>
              <w:bottom w:val="single" w:color="auto" w:sz="4" w:space="0"/>
              <w:right w:val="single" w:color="auto" w:sz="4" w:space="0"/>
            </w:tcBorders>
            <w:shd w:val="clear" w:color="auto" w:fill="FFFFFF"/>
            <w:vAlign w:val="center"/>
          </w:tcPr>
          <w:p>
            <w:pPr>
              <w:snapToGrid w:val="0"/>
            </w:pPr>
            <w:r>
              <w:t>40分钟(</w:t>
            </w:r>
            <w:r>
              <w:rPr>
                <w:rFonts w:hint="eastAsia"/>
              </w:rPr>
              <w:t>包含</w:t>
            </w:r>
            <w:r>
              <w:t>10</w:t>
            </w:r>
            <w:r>
              <w:rPr>
                <w:rFonts w:hint="eastAsia"/>
              </w:rPr>
              <w:t>分钟</w:t>
            </w:r>
            <w:r>
              <w:t>誊写答案</w:t>
            </w:r>
            <w:r>
              <w:rPr>
                <w:rFonts w:hint="eastAsia"/>
              </w:rPr>
              <w:t>时间</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108" w:type="dxa"/>
            <w:bottom w:w="0" w:type="dxa"/>
            <w:right w:w="108" w:type="dxa"/>
          </w:tblCellMar>
        </w:tblPrEx>
        <w:trPr>
          <w:trHeight w:val="330"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FFFFFF"/>
            <w:tcMar>
              <w:top w:w="30" w:type="dxa"/>
              <w:left w:w="150" w:type="dxa"/>
              <w:bottom w:w="30" w:type="dxa"/>
              <w:right w:w="150" w:type="dxa"/>
            </w:tcMar>
            <w:vAlign w:val="center"/>
          </w:tcPr>
          <w:p>
            <w:pPr>
              <w:snapToGrid w:val="0"/>
              <w:jc w:val="center"/>
            </w:pPr>
            <w:r>
              <w:rPr>
                <w:rFonts w:hint="eastAsia"/>
              </w:rPr>
              <w:t>阅读</w:t>
            </w:r>
          </w:p>
          <w:p>
            <w:pPr>
              <w:snapToGrid w:val="0"/>
              <w:jc w:val="center"/>
            </w:pPr>
            <w:r>
              <w:rPr>
                <w:rFonts w:hint="eastAsia"/>
              </w:rPr>
              <w:t>（</w:t>
            </w:r>
            <w:r>
              <w:t>Reading</w:t>
            </w:r>
            <w:r>
              <w:rPr>
                <w:rFonts w:hint="eastAsia"/>
              </w:rPr>
              <w:t>）</w:t>
            </w:r>
          </w:p>
        </w:tc>
        <w:tc>
          <w:tcPr>
            <w:tcW w:w="4890" w:type="dxa"/>
            <w:tcBorders>
              <w:top w:val="single" w:color="auto" w:sz="4" w:space="0"/>
              <w:left w:val="single" w:color="auto" w:sz="4" w:space="0"/>
              <w:bottom w:val="single" w:color="auto" w:sz="4" w:space="0"/>
              <w:right w:val="single" w:color="auto" w:sz="4" w:space="0"/>
            </w:tcBorders>
            <w:shd w:val="clear" w:color="auto" w:fill="FFFFFF"/>
            <w:tcMar>
              <w:top w:w="30" w:type="dxa"/>
              <w:left w:w="150" w:type="dxa"/>
              <w:bottom w:w="30" w:type="dxa"/>
              <w:right w:w="150" w:type="dxa"/>
            </w:tcMar>
            <w:vAlign w:val="center"/>
          </w:tcPr>
          <w:p>
            <w:pPr>
              <w:snapToGrid w:val="0"/>
              <w:ind w:firstLine="480" w:firstLineChars="200"/>
              <w:jc w:val="center"/>
            </w:pPr>
            <w:r>
              <w:t>3篇文章</w:t>
            </w:r>
            <w:r>
              <w:rPr>
                <w:rFonts w:hint="eastAsia"/>
              </w:rPr>
              <w:t>，</w:t>
            </w:r>
            <w:r>
              <w:t>40个题目</w:t>
            </w:r>
          </w:p>
          <w:p>
            <w:pPr>
              <w:snapToGrid w:val="0"/>
              <w:ind w:firstLine="480" w:firstLineChars="200"/>
              <w:jc w:val="center"/>
            </w:pPr>
          </w:p>
        </w:tc>
        <w:tc>
          <w:tcPr>
            <w:tcW w:w="1710" w:type="dxa"/>
            <w:tcBorders>
              <w:top w:val="single" w:color="auto" w:sz="4" w:space="0"/>
              <w:left w:val="single" w:color="auto" w:sz="4" w:space="0"/>
              <w:bottom w:val="single" w:color="auto" w:sz="4" w:space="0"/>
              <w:right w:val="single" w:color="auto" w:sz="4" w:space="0"/>
            </w:tcBorders>
            <w:shd w:val="clear" w:color="auto" w:fill="FFFFFF"/>
            <w:vAlign w:val="center"/>
          </w:tcPr>
          <w:p>
            <w:pPr>
              <w:widowControl/>
              <w:spacing w:line="240" w:lineRule="auto"/>
            </w:pPr>
            <w:r>
              <w:t>60分钟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108" w:type="dxa"/>
            <w:bottom w:w="0" w:type="dxa"/>
            <w:right w:w="108" w:type="dxa"/>
          </w:tblCellMar>
        </w:tblPrEx>
        <w:trPr>
          <w:trHeight w:val="330"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FFFFFF"/>
            <w:tcMar>
              <w:top w:w="30" w:type="dxa"/>
              <w:left w:w="150" w:type="dxa"/>
              <w:bottom w:w="30" w:type="dxa"/>
              <w:right w:w="150" w:type="dxa"/>
            </w:tcMar>
            <w:vAlign w:val="center"/>
          </w:tcPr>
          <w:p>
            <w:pPr>
              <w:snapToGrid w:val="0"/>
              <w:jc w:val="center"/>
            </w:pPr>
            <w:r>
              <w:rPr>
                <w:rFonts w:hint="eastAsia"/>
              </w:rPr>
              <w:t>写作</w:t>
            </w:r>
          </w:p>
          <w:p>
            <w:pPr>
              <w:snapToGrid w:val="0"/>
              <w:jc w:val="center"/>
            </w:pPr>
            <w:r>
              <w:rPr>
                <w:rFonts w:hint="eastAsia"/>
              </w:rPr>
              <w:t>（</w:t>
            </w:r>
            <w:r>
              <w:t>Writing</w:t>
            </w:r>
            <w:r>
              <w:rPr>
                <w:rFonts w:hint="eastAsia"/>
              </w:rPr>
              <w:t>）</w:t>
            </w:r>
          </w:p>
        </w:tc>
        <w:tc>
          <w:tcPr>
            <w:tcW w:w="4890" w:type="dxa"/>
            <w:tcBorders>
              <w:top w:val="single" w:color="auto" w:sz="4" w:space="0"/>
              <w:left w:val="single" w:color="auto" w:sz="4" w:space="0"/>
              <w:bottom w:val="single" w:color="auto" w:sz="4" w:space="0"/>
              <w:right w:val="single" w:color="auto" w:sz="4" w:space="0"/>
            </w:tcBorders>
            <w:shd w:val="clear" w:color="auto" w:fill="FFFFFF"/>
            <w:tcMar>
              <w:top w:w="30" w:type="dxa"/>
              <w:left w:w="150" w:type="dxa"/>
              <w:bottom w:w="30" w:type="dxa"/>
              <w:right w:w="150" w:type="dxa"/>
            </w:tcMar>
            <w:vAlign w:val="center"/>
          </w:tcPr>
          <w:p>
            <w:pPr>
              <w:snapToGrid w:val="0"/>
              <w:ind w:firstLine="480" w:firstLineChars="200"/>
              <w:jc w:val="center"/>
            </w:pPr>
            <w:r>
              <w:t>2</w:t>
            </w:r>
            <w:r>
              <w:rPr>
                <w:rFonts w:hint="eastAsia"/>
              </w:rPr>
              <w:t>篇作文，</w:t>
            </w:r>
          </w:p>
          <w:p>
            <w:pPr>
              <w:snapToGrid w:val="0"/>
              <w:ind w:firstLine="480" w:firstLineChars="200"/>
              <w:jc w:val="center"/>
            </w:pPr>
            <w:r>
              <w:rPr>
                <w:rFonts w:hint="eastAsia"/>
              </w:rPr>
              <w:t>小作文约</w:t>
            </w:r>
            <w:r>
              <w:t>150字，</w:t>
            </w:r>
            <w:r>
              <w:rPr>
                <w:rFonts w:hint="eastAsia"/>
              </w:rPr>
              <w:t>大作文约</w:t>
            </w:r>
            <w:r>
              <w:t>250字</w:t>
            </w:r>
          </w:p>
          <w:p>
            <w:pPr>
              <w:snapToGrid w:val="0"/>
              <w:ind w:firstLine="480" w:firstLineChars="200"/>
              <w:jc w:val="center"/>
            </w:pPr>
          </w:p>
        </w:tc>
        <w:tc>
          <w:tcPr>
            <w:tcW w:w="1710" w:type="dxa"/>
            <w:tcBorders>
              <w:top w:val="single" w:color="auto" w:sz="4" w:space="0"/>
              <w:left w:val="single" w:color="auto" w:sz="4" w:space="0"/>
              <w:bottom w:val="single" w:color="auto" w:sz="4" w:space="0"/>
              <w:right w:val="single" w:color="auto" w:sz="4" w:space="0"/>
            </w:tcBorders>
            <w:shd w:val="clear" w:color="auto" w:fill="FFFFFF"/>
            <w:vAlign w:val="center"/>
          </w:tcPr>
          <w:p>
            <w:pPr>
              <w:snapToGrid w:val="0"/>
            </w:pPr>
            <w:r>
              <w:rPr>
                <w:rFonts w:hint="eastAsia"/>
              </w:rPr>
              <w:t>60分钟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108" w:type="dxa"/>
            <w:bottom w:w="0" w:type="dxa"/>
            <w:right w:w="108" w:type="dxa"/>
          </w:tblCellMar>
        </w:tblPrEx>
        <w:trPr>
          <w:trHeight w:val="645" w:hRule="atLeast"/>
          <w:jc w:val="center"/>
        </w:trPr>
        <w:tc>
          <w:tcPr>
            <w:tcW w:w="0" w:type="auto"/>
            <w:vMerge w:val="restart"/>
            <w:tcBorders>
              <w:top w:val="single" w:color="auto" w:sz="4" w:space="0"/>
              <w:left w:val="single" w:color="auto" w:sz="4" w:space="0"/>
              <w:right w:val="single" w:color="auto" w:sz="4" w:space="0"/>
            </w:tcBorders>
            <w:shd w:val="clear" w:color="auto" w:fill="FFFFFF"/>
            <w:tcMar>
              <w:top w:w="30" w:type="dxa"/>
              <w:left w:w="150" w:type="dxa"/>
              <w:bottom w:w="30" w:type="dxa"/>
              <w:right w:w="150" w:type="dxa"/>
            </w:tcMar>
            <w:vAlign w:val="center"/>
          </w:tcPr>
          <w:p>
            <w:pPr>
              <w:snapToGrid w:val="0"/>
              <w:jc w:val="center"/>
            </w:pPr>
            <w:r>
              <w:rPr>
                <w:rFonts w:hint="eastAsia"/>
              </w:rPr>
              <w:t>口语</w:t>
            </w:r>
          </w:p>
          <w:p>
            <w:pPr>
              <w:snapToGrid w:val="0"/>
              <w:jc w:val="center"/>
            </w:pPr>
            <w:r>
              <w:rPr>
                <w:rFonts w:hint="eastAsia"/>
              </w:rPr>
              <w:t>（</w:t>
            </w:r>
            <w:r>
              <w:t>Speaking</w:t>
            </w:r>
            <w:r>
              <w:rPr>
                <w:rFonts w:hint="eastAsia"/>
              </w:rPr>
              <w:t>）</w:t>
            </w:r>
          </w:p>
        </w:tc>
        <w:tc>
          <w:tcPr>
            <w:tcW w:w="4890" w:type="dxa"/>
            <w:tcBorders>
              <w:top w:val="single" w:color="auto" w:sz="4" w:space="0"/>
              <w:left w:val="single" w:color="auto" w:sz="4" w:space="0"/>
              <w:bottom w:val="single" w:color="auto" w:sz="4" w:space="0"/>
              <w:right w:val="single" w:color="auto" w:sz="4" w:space="0"/>
            </w:tcBorders>
            <w:shd w:val="clear" w:color="auto" w:fill="FFFFFF"/>
            <w:tcMar>
              <w:top w:w="30" w:type="dxa"/>
              <w:left w:w="150" w:type="dxa"/>
              <w:bottom w:w="30" w:type="dxa"/>
              <w:right w:w="150" w:type="dxa"/>
            </w:tcMar>
            <w:vAlign w:val="center"/>
          </w:tcPr>
          <w:p>
            <w:pPr>
              <w:pStyle w:val="44"/>
              <w:numPr>
                <w:ilvl w:val="1"/>
                <w:numId w:val="11"/>
              </w:numPr>
              <w:snapToGrid w:val="0"/>
              <w:ind w:firstLine="480"/>
              <w:rPr>
                <w:rFonts w:cs="Times New Roman"/>
              </w:rPr>
            </w:pPr>
            <w:r>
              <w:rPr>
                <w:rFonts w:hint="eastAsia" w:cs="Times New Roman"/>
              </w:rPr>
              <w:t>核实信息，</w:t>
            </w:r>
            <w:r>
              <w:rPr>
                <w:rFonts w:cs="Times New Roman"/>
              </w:rPr>
              <w:t>谈谈一般话题</w:t>
            </w:r>
            <w:r>
              <w:rPr>
                <w:rFonts w:hint="eastAsia" w:cs="Times New Roman"/>
              </w:rPr>
              <w:t>，</w:t>
            </w:r>
            <w:r>
              <w:rPr>
                <w:rFonts w:cs="Times New Roman"/>
              </w:rPr>
              <w:t xml:space="preserve"> </w:t>
            </w:r>
          </w:p>
        </w:tc>
        <w:tc>
          <w:tcPr>
            <w:tcW w:w="1710" w:type="dxa"/>
            <w:tcBorders>
              <w:top w:val="single" w:color="auto" w:sz="4" w:space="0"/>
              <w:left w:val="single" w:color="auto" w:sz="4" w:space="0"/>
              <w:bottom w:val="single" w:color="auto" w:sz="4" w:space="0"/>
              <w:right w:val="single" w:color="auto" w:sz="4" w:space="0"/>
            </w:tcBorders>
            <w:shd w:val="clear" w:color="auto" w:fill="FFFFFF"/>
            <w:vAlign w:val="center"/>
          </w:tcPr>
          <w:p>
            <w:pPr>
              <w:pStyle w:val="44"/>
              <w:ind w:firstLine="0" w:firstLineChars="0"/>
              <w:rPr>
                <w:rFonts w:cs="Times New Roman"/>
              </w:rPr>
            </w:pPr>
            <w:r>
              <w:rPr>
                <w:rFonts w:cs="Times New Roman"/>
              </w:rPr>
              <w:t>约4-5分钟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108" w:type="dxa"/>
            <w:bottom w:w="0" w:type="dxa"/>
            <w:right w:w="108" w:type="dxa"/>
          </w:tblCellMar>
        </w:tblPrEx>
        <w:trPr>
          <w:trHeight w:val="930" w:hRule="atLeast"/>
          <w:jc w:val="center"/>
        </w:trPr>
        <w:tc>
          <w:tcPr>
            <w:tcW w:w="0" w:type="auto"/>
            <w:vMerge w:val="continue"/>
            <w:tcBorders>
              <w:left w:val="single" w:color="auto" w:sz="4" w:space="0"/>
              <w:right w:val="single" w:color="auto" w:sz="4" w:space="0"/>
            </w:tcBorders>
            <w:shd w:val="clear" w:color="auto" w:fill="FFFFFF"/>
            <w:tcMar>
              <w:top w:w="30" w:type="dxa"/>
              <w:left w:w="150" w:type="dxa"/>
              <w:bottom w:w="30" w:type="dxa"/>
              <w:right w:w="150" w:type="dxa"/>
            </w:tcMar>
            <w:vAlign w:val="center"/>
          </w:tcPr>
          <w:p>
            <w:pPr>
              <w:snapToGrid w:val="0"/>
              <w:jc w:val="center"/>
            </w:pPr>
          </w:p>
        </w:tc>
        <w:tc>
          <w:tcPr>
            <w:tcW w:w="4890" w:type="dxa"/>
            <w:tcBorders>
              <w:top w:val="single" w:color="auto" w:sz="4" w:space="0"/>
              <w:left w:val="single" w:color="auto" w:sz="4" w:space="0"/>
              <w:bottom w:val="single" w:color="auto" w:sz="4" w:space="0"/>
              <w:right w:val="single" w:color="auto" w:sz="4" w:space="0"/>
            </w:tcBorders>
            <w:shd w:val="clear" w:color="auto" w:fill="FFFFFF"/>
            <w:tcMar>
              <w:top w:w="30" w:type="dxa"/>
              <w:left w:w="150" w:type="dxa"/>
              <w:bottom w:w="30" w:type="dxa"/>
              <w:right w:w="150" w:type="dxa"/>
            </w:tcMar>
            <w:vAlign w:val="center"/>
          </w:tcPr>
          <w:p>
            <w:pPr>
              <w:pStyle w:val="44"/>
              <w:numPr>
                <w:ilvl w:val="1"/>
                <w:numId w:val="11"/>
              </w:numPr>
              <w:snapToGrid w:val="0"/>
              <w:ind w:firstLineChars="0"/>
              <w:rPr>
                <w:rFonts w:cs="Times New Roman"/>
              </w:rPr>
            </w:pPr>
            <w:r>
              <w:rPr>
                <w:rFonts w:hint="eastAsia" w:cs="Times New Roman"/>
              </w:rPr>
              <w:t>根据抽取话题进行</w:t>
            </w:r>
            <w:r>
              <w:rPr>
                <w:rFonts w:cs="Times New Roman"/>
              </w:rPr>
              <w:t>个人观点阐述</w:t>
            </w:r>
          </w:p>
          <w:p>
            <w:pPr>
              <w:pStyle w:val="44"/>
              <w:snapToGrid w:val="0"/>
              <w:ind w:left="1260" w:firstLine="480" w:firstLineChars="0"/>
              <w:rPr>
                <w:rFonts w:cs="Times New Roman"/>
              </w:rPr>
            </w:pPr>
          </w:p>
        </w:tc>
        <w:tc>
          <w:tcPr>
            <w:tcW w:w="1710" w:type="dxa"/>
            <w:tcBorders>
              <w:top w:val="single" w:color="auto" w:sz="4" w:space="0"/>
              <w:left w:val="single" w:color="auto" w:sz="4" w:space="0"/>
              <w:bottom w:val="single" w:color="auto" w:sz="4" w:space="0"/>
              <w:right w:val="single" w:color="auto" w:sz="4" w:space="0"/>
            </w:tcBorders>
            <w:shd w:val="clear" w:color="auto" w:fill="FFFFFF"/>
            <w:vAlign w:val="center"/>
          </w:tcPr>
          <w:p>
            <w:pPr>
              <w:pStyle w:val="44"/>
              <w:snapToGrid w:val="0"/>
              <w:ind w:firstLine="0" w:firstLineChars="0"/>
              <w:rPr>
                <w:rFonts w:cs="Times New Roman"/>
              </w:rPr>
            </w:pPr>
            <w:r>
              <w:rPr>
                <w:rFonts w:hint="eastAsia" w:cs="Times New Roman"/>
              </w:rPr>
              <w:t>约</w:t>
            </w:r>
            <w:r>
              <w:rPr>
                <w:rFonts w:cs="Times New Roman"/>
              </w:rPr>
              <w:t>3分钟(</w:t>
            </w:r>
            <w:r>
              <w:rPr>
                <w:rFonts w:hint="eastAsia" w:cs="Times New Roman"/>
              </w:rPr>
              <w:t>包含</w:t>
            </w:r>
            <w:r>
              <w:rPr>
                <w:rFonts w:cs="Times New Roman"/>
              </w:rPr>
              <w:t>1分钟准备时间)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108" w:type="dxa"/>
            <w:bottom w:w="0" w:type="dxa"/>
            <w:right w:w="108" w:type="dxa"/>
          </w:tblCellMar>
        </w:tblPrEx>
        <w:trPr>
          <w:trHeight w:val="1695" w:hRule="atLeast"/>
          <w:jc w:val="center"/>
        </w:trPr>
        <w:tc>
          <w:tcPr>
            <w:tcW w:w="0" w:type="auto"/>
            <w:vMerge w:val="continue"/>
            <w:tcBorders>
              <w:left w:val="single" w:color="auto" w:sz="4" w:space="0"/>
              <w:bottom w:val="single" w:color="auto" w:sz="4" w:space="0"/>
              <w:right w:val="single" w:color="auto" w:sz="4" w:space="0"/>
            </w:tcBorders>
            <w:shd w:val="clear" w:color="auto" w:fill="FFFFFF"/>
            <w:tcMar>
              <w:top w:w="30" w:type="dxa"/>
              <w:left w:w="150" w:type="dxa"/>
              <w:bottom w:w="30" w:type="dxa"/>
              <w:right w:w="150" w:type="dxa"/>
            </w:tcMar>
            <w:vAlign w:val="center"/>
          </w:tcPr>
          <w:p>
            <w:pPr>
              <w:snapToGrid w:val="0"/>
              <w:jc w:val="center"/>
            </w:pPr>
          </w:p>
        </w:tc>
        <w:tc>
          <w:tcPr>
            <w:tcW w:w="4890" w:type="dxa"/>
            <w:tcBorders>
              <w:top w:val="single" w:color="auto" w:sz="4" w:space="0"/>
              <w:left w:val="single" w:color="auto" w:sz="4" w:space="0"/>
              <w:bottom w:val="single" w:color="auto" w:sz="4" w:space="0"/>
              <w:right w:val="single" w:color="auto" w:sz="4" w:space="0"/>
            </w:tcBorders>
            <w:shd w:val="clear" w:color="auto" w:fill="FFFFFF"/>
            <w:tcMar>
              <w:top w:w="30" w:type="dxa"/>
              <w:left w:w="150" w:type="dxa"/>
              <w:bottom w:w="30" w:type="dxa"/>
              <w:right w:w="150" w:type="dxa"/>
            </w:tcMar>
            <w:vAlign w:val="center"/>
          </w:tcPr>
          <w:p>
            <w:pPr>
              <w:pStyle w:val="44"/>
              <w:numPr>
                <w:ilvl w:val="1"/>
                <w:numId w:val="11"/>
              </w:numPr>
              <w:snapToGrid w:val="0"/>
              <w:ind w:firstLine="480"/>
              <w:rPr>
                <w:rFonts w:cs="Times New Roman"/>
              </w:rPr>
            </w:pPr>
            <w:r>
              <w:rPr>
                <w:rFonts w:cs="Times New Roman"/>
              </w:rPr>
              <w:t>考官就第二部分所提及的话题与考生进行更深入的双向讨论</w:t>
            </w:r>
          </w:p>
        </w:tc>
        <w:tc>
          <w:tcPr>
            <w:tcW w:w="1710" w:type="dxa"/>
            <w:tcBorders>
              <w:top w:val="single" w:color="auto" w:sz="4" w:space="0"/>
              <w:left w:val="single" w:color="auto" w:sz="4" w:space="0"/>
              <w:bottom w:val="single" w:color="auto" w:sz="4" w:space="0"/>
              <w:right w:val="single" w:color="auto" w:sz="4" w:space="0"/>
            </w:tcBorders>
            <w:shd w:val="clear" w:color="auto" w:fill="FFFFFF"/>
            <w:vAlign w:val="center"/>
          </w:tcPr>
          <w:p>
            <w:pPr>
              <w:pStyle w:val="44"/>
              <w:snapToGrid w:val="0"/>
              <w:ind w:firstLine="0" w:firstLineChars="0"/>
              <w:rPr>
                <w:rFonts w:cs="Times New Roman"/>
              </w:rPr>
            </w:pPr>
            <w:r>
              <w:rPr>
                <w:rFonts w:cs="Times New Roman"/>
              </w:rPr>
              <w:t>约4-5分钟</w:t>
            </w:r>
          </w:p>
        </w:tc>
      </w:tr>
    </w:tbl>
    <w:p>
      <w:pPr>
        <w:spacing w:before="187" w:after="374"/>
        <w:ind w:firstLine="480"/>
        <w:jc w:val="center"/>
        <w:rPr>
          <w:rFonts w:asciiTheme="minorHAnsi" w:hAnsiTheme="minorHAnsi" w:eastAsiaTheme="minorEastAsia"/>
          <w:sz w:val="21"/>
          <w:szCs w:val="22"/>
        </w:rPr>
      </w:pPr>
      <w:r>
        <w:rPr>
          <w:rFonts w:hint="eastAsia" w:cs="Calibri"/>
          <w:sz w:val="18"/>
          <w:szCs w:val="18"/>
        </w:rPr>
        <w:t>表</w:t>
      </w:r>
      <w:r>
        <w:rPr>
          <w:rFonts w:cs="Calibri"/>
          <w:sz w:val="18"/>
          <w:szCs w:val="18"/>
        </w:rPr>
        <w:t>2</w:t>
      </w:r>
      <w:r>
        <w:rPr>
          <w:rFonts w:hint="eastAsia" w:cs="Calibri"/>
          <w:sz w:val="18"/>
          <w:szCs w:val="18"/>
        </w:rPr>
        <w:t>-</w:t>
      </w:r>
      <w:r>
        <w:rPr>
          <w:rFonts w:cs="Calibri"/>
          <w:sz w:val="18"/>
          <w:szCs w:val="18"/>
        </w:rPr>
        <w:t xml:space="preserve">10 </w:t>
      </w:r>
      <w:r>
        <w:rPr>
          <w:rFonts w:hint="eastAsia" w:cs="Calibri"/>
          <w:sz w:val="18"/>
          <w:szCs w:val="18"/>
        </w:rPr>
        <w:t>雅思考试题型</w:t>
      </w:r>
    </w:p>
    <w:p>
      <w:pPr>
        <w:pStyle w:val="5"/>
      </w:pPr>
      <w:bookmarkStart w:id="181" w:name="_Toc19361"/>
      <w:bookmarkStart w:id="182" w:name="_Toc8388"/>
      <w:r>
        <w:rPr>
          <w:rFonts w:hint="eastAsia"/>
        </w:rPr>
        <w:t>2</w:t>
      </w:r>
      <w:r>
        <w:t>.</w:t>
      </w:r>
      <w:r>
        <w:rPr>
          <w:rFonts w:hint="eastAsia"/>
        </w:rPr>
        <w:t>考前准备</w:t>
      </w:r>
      <w:bookmarkEnd w:id="181"/>
      <w:bookmarkEnd w:id="182"/>
    </w:p>
    <w:p>
      <w:r>
        <w:rPr>
          <w:rFonts w:hint="eastAsia"/>
        </w:rPr>
        <w:t>（1</w:t>
      </w:r>
      <w:r>
        <w:t>）口试</w:t>
      </w:r>
      <w:r>
        <w:rPr>
          <w:rFonts w:hint="eastAsia"/>
        </w:rPr>
        <w:t>备考方法</w:t>
      </w:r>
    </w:p>
    <w:p>
      <w:pPr>
        <w:ind w:firstLine="480" w:firstLineChars="200"/>
      </w:pPr>
      <w:r>
        <w:rPr>
          <w:rFonts w:hint="eastAsia"/>
        </w:rPr>
        <w:t>雅思口试共分为三个部分，其中前两个部分都有题库，可以提前准备，第三部分考官会根据第二部分同学的回答问一些问题。雅思每年</w:t>
      </w:r>
      <w:r>
        <w:t>1月、5月、9月是口语题库换题季，</w:t>
      </w:r>
      <w:r>
        <w:rPr>
          <w:rFonts w:hint="eastAsia"/>
        </w:rPr>
        <w:t>建议大家</w:t>
      </w:r>
      <w:r>
        <w:t>尽量</w:t>
      </w:r>
      <w:r>
        <w:rPr>
          <w:rFonts w:hint="eastAsia"/>
        </w:rPr>
        <w:t>不要在换题后立即参加考试，而应针对本季题库进行充分准备后再</w:t>
      </w:r>
      <w:r>
        <w:t>参加考试。</w:t>
      </w:r>
    </w:p>
    <w:p>
      <w:pPr>
        <w:snapToGrid w:val="0"/>
        <w:rPr>
          <w:b/>
          <w:bCs/>
        </w:rPr>
      </w:pPr>
      <w:r>
        <w:rPr>
          <w:b/>
          <w:bCs/>
        </w:rPr>
        <w:t>Part 1</w:t>
      </w:r>
    </w:p>
    <w:p>
      <w:pPr>
        <w:snapToGrid w:val="0"/>
        <w:ind w:firstLine="480" w:firstLineChars="200"/>
      </w:pPr>
      <w:r>
        <w:rPr>
          <w:rFonts w:hint="eastAsia"/>
        </w:rPr>
        <w:t>考官会针对一些常见的生活话题</w:t>
      </w:r>
      <w:r>
        <w:t>提问，</w:t>
      </w:r>
      <w:r>
        <w:rPr>
          <w:rFonts w:hint="eastAsia" w:cs="Microsoft JhengHei"/>
        </w:rPr>
        <w:t>通常会选取</w:t>
      </w:r>
      <w:r>
        <w:rPr>
          <w:rFonts w:cs="Courier New"/>
        </w:rPr>
        <w:t>3</w:t>
      </w:r>
      <w:r>
        <w:rPr>
          <w:rFonts w:hint="eastAsia" w:cs="MS Gothic"/>
        </w:rPr>
        <w:t>个</w:t>
      </w:r>
      <w:r>
        <w:rPr>
          <w:rFonts w:hint="eastAsia" w:cs="Microsoft JhengHei"/>
        </w:rPr>
        <w:t>话题，并就每个话题提</w:t>
      </w:r>
      <w:r>
        <w:rPr>
          <w:rFonts w:cs="Courier New"/>
        </w:rPr>
        <w:t>2~4</w:t>
      </w:r>
      <w:r>
        <w:rPr>
          <w:rFonts w:hint="eastAsia" w:cs="MS Gothic"/>
        </w:rPr>
        <w:t>个</w:t>
      </w:r>
      <w:r>
        <w:rPr>
          <w:rFonts w:hint="eastAsia" w:cs="Microsoft JhengHei"/>
        </w:rPr>
        <w:t>问题。</w:t>
      </w:r>
      <w:r>
        <w:t>这部分主要考验</w:t>
      </w:r>
      <w:r>
        <w:rPr>
          <w:b/>
          <w:bCs/>
        </w:rPr>
        <w:t>语言流利度</w:t>
      </w:r>
      <w:r>
        <w:rPr>
          <w:rFonts w:hint="eastAsia"/>
        </w:rPr>
        <w:t>以及</w:t>
      </w:r>
      <w:r>
        <w:rPr>
          <w:rFonts w:hint="eastAsia"/>
          <w:b/>
          <w:bCs/>
        </w:rPr>
        <w:t>考生的交谈意愿</w:t>
      </w:r>
      <w:r>
        <w:t>，对词汇和句型要求不高。针对每个问题</w:t>
      </w:r>
      <w:r>
        <w:rPr>
          <w:rFonts w:hint="eastAsia"/>
        </w:rPr>
        <w:t>，考生最好结合自身情况以2</w:t>
      </w:r>
      <w:r>
        <w:t>-</w:t>
      </w:r>
      <w:r>
        <w:rPr>
          <w:rFonts w:hint="eastAsia"/>
        </w:rPr>
        <w:t>4句话作答，不需要扩展</w:t>
      </w:r>
      <w:r>
        <w:t>。</w:t>
      </w:r>
    </w:p>
    <w:p>
      <w:pPr>
        <w:pStyle w:val="44"/>
        <w:snapToGrid w:val="0"/>
        <w:ind w:firstLine="0" w:firstLineChars="0"/>
      </w:pPr>
      <w:r>
        <w:rPr>
          <w:b/>
          <w:bCs/>
        </w:rPr>
        <w:t>Part 2</w:t>
      </w:r>
    </w:p>
    <w:p>
      <w:pPr>
        <w:snapToGrid w:val="0"/>
        <w:ind w:firstLine="480" w:firstLineChars="200"/>
      </w:pPr>
      <w:r>
        <w:rPr>
          <w:rFonts w:hint="eastAsia"/>
        </w:rPr>
        <w:t>在这部分是体现口语能力的关键。考官给出一个话题让考生进行陈述（卡上会写明需要你陈述的话题以及需要涉及的几方面内容）</w:t>
      </w:r>
      <w:r>
        <w:t>，考生可以在1分钟的准备时间内在白板上做笔记</w:t>
      </w:r>
      <w:r>
        <w:rPr>
          <w:rFonts w:hint="eastAsia"/>
        </w:rPr>
        <w:t>（</w:t>
      </w:r>
      <w:r>
        <w:rPr>
          <w:rFonts w:hint="eastAsia" w:cs="Microsoft JhengHei"/>
        </w:rPr>
        <w:t>建议按任务卡上提示问题的顺序组织答题思</w:t>
      </w:r>
      <w:r>
        <w:rPr>
          <w:rFonts w:hint="eastAsia" w:cs="MS Gothic"/>
        </w:rPr>
        <w:t>路</w:t>
      </w:r>
      <w:r>
        <w:rPr>
          <w:rFonts w:hint="eastAsia"/>
        </w:rPr>
        <w:t>）</w:t>
      </w:r>
      <w:r>
        <w:t>，并在接下来的2分钟内</w:t>
      </w:r>
      <w:r>
        <w:rPr>
          <w:rFonts w:hint="eastAsia"/>
        </w:rPr>
        <w:t>结合自身</w:t>
      </w:r>
      <w:r>
        <w:rPr>
          <w:rFonts w:hint="eastAsia" w:cs="Microsoft JhengHei"/>
        </w:rPr>
        <w:t>的经历和观点</w:t>
      </w:r>
      <w:r>
        <w:t>作答</w:t>
      </w:r>
      <w:r>
        <w:rPr>
          <w:rFonts w:hint="eastAsia" w:cs="Microsoft JhengHei"/>
        </w:rPr>
        <w:t>，使陈述时的情感更饱满。。</w:t>
      </w:r>
      <w:r>
        <w:rPr>
          <w:rFonts w:hint="eastAsia"/>
        </w:rPr>
        <w:t>志在得高分的考生还要综合考虑</w:t>
      </w:r>
      <w:r>
        <w:t>话题的扣题程度，讲述内容的丰富度，语法的准确度，句子结构的复杂程度</w:t>
      </w:r>
      <w:r>
        <w:rPr>
          <w:rFonts w:hint="eastAsia"/>
        </w:rPr>
        <w:t>等。</w:t>
      </w:r>
    </w:p>
    <w:p>
      <w:pPr>
        <w:pStyle w:val="44"/>
        <w:snapToGrid w:val="0"/>
        <w:ind w:firstLine="0" w:firstLineChars="0"/>
      </w:pPr>
      <w:r>
        <w:rPr>
          <w:b/>
          <w:bCs/>
        </w:rPr>
        <w:t>Part 3</w:t>
      </w:r>
    </w:p>
    <w:p>
      <w:pPr>
        <w:snapToGrid w:val="0"/>
        <w:ind w:firstLine="480" w:firstLineChars="200"/>
      </w:pPr>
      <w:r>
        <w:rPr>
          <w:rFonts w:hint="eastAsia"/>
        </w:rPr>
        <w:t>这部分其实是对</w:t>
      </w:r>
      <w:r>
        <w:t>part 2话题的延伸，但问题会更抽象，考官随机出题，考生针对每个问题作出1-2分钟的回答。</w:t>
      </w:r>
      <w:r>
        <w:rPr>
          <w:rFonts w:hint="eastAsia"/>
        </w:rPr>
        <w:t>主要考察</w:t>
      </w:r>
      <w:r>
        <w:rPr>
          <w:szCs w:val="21"/>
        </w:rPr>
        <w:t>表达和论述看法、分析、讨论以及深入思考问题的能力。</w:t>
      </w:r>
      <w:r>
        <w:rPr>
          <w:rFonts w:hint="eastAsia" w:cs="Microsoft JhengHei"/>
        </w:rPr>
        <w:t>作答时不必过分在意观点本身的对错，重点是逻辑清晰，能自圆其说。</w:t>
      </w:r>
      <w:r>
        <w:rPr>
          <w:rFonts w:hint="eastAsia"/>
        </w:rPr>
        <w:t>由于这部分</w:t>
      </w:r>
      <w:r>
        <w:rPr>
          <w:rFonts w:hint="eastAsia"/>
          <w:b/>
          <w:bCs/>
        </w:rPr>
        <w:t>出题方式灵活</w:t>
      </w:r>
      <w:r>
        <w:rPr>
          <w:rFonts w:hint="eastAsia"/>
        </w:rPr>
        <w:t>，因此不建议大家背诵远超出自己实际能力的素材。</w:t>
      </w:r>
    </w:p>
    <w:p>
      <w:pPr>
        <w:snapToGrid w:val="0"/>
        <w:ind w:firstLine="480" w:firstLineChars="200"/>
      </w:pPr>
      <w:r>
        <w:t>对于</w:t>
      </w:r>
      <w:r>
        <w:rPr>
          <w:rFonts w:hint="eastAsia"/>
        </w:rPr>
        <w:t>口语</w:t>
      </w:r>
      <w:r>
        <w:t>Part3</w:t>
      </w:r>
      <w:r>
        <w:rPr>
          <w:szCs w:val="21"/>
        </w:rPr>
        <w:t>的积累</w:t>
      </w:r>
      <w:r>
        <w:rPr>
          <w:rFonts w:hint="eastAsia"/>
        </w:rPr>
        <w:t>，</w:t>
      </w:r>
      <w:r>
        <w:t>大家可以看看与题库题目相关的</w:t>
      </w:r>
      <w:r>
        <w:rPr>
          <w:b/>
          <w:bCs/>
        </w:rPr>
        <w:t>英文报道</w:t>
      </w:r>
      <w:r>
        <w:t>，</w:t>
      </w:r>
      <w:r>
        <w:rPr>
          <w:rFonts w:hint="eastAsia"/>
        </w:rPr>
        <w:t>在考场上不必过于紧张，围绕问题，分点、分面、举例回答</w:t>
      </w:r>
      <w:r>
        <w:t>。</w:t>
      </w:r>
    </w:p>
    <w:p>
      <w:pPr>
        <w:snapToGrid w:val="0"/>
        <w:ind w:firstLine="480" w:firstLineChars="200"/>
        <w:rPr>
          <w:szCs w:val="21"/>
        </w:rPr>
      </w:pPr>
    </w:p>
    <w:p>
      <w:pPr>
        <w:snapToGrid w:val="0"/>
        <w:ind w:firstLine="480" w:firstLineChars="200"/>
      </w:pPr>
      <w:r>
        <w:rPr>
          <w:rFonts w:hint="eastAsia"/>
        </w:rPr>
        <w:t>在日常的口语备考中，同学们可以每天针对每个</w:t>
      </w:r>
      <w:r>
        <w:t>part</w:t>
      </w:r>
      <w:r>
        <w:rPr>
          <w:rFonts w:hint="eastAsia"/>
        </w:rPr>
        <w:t>进行</w:t>
      </w:r>
      <w:r>
        <w:t>2</w:t>
      </w:r>
      <w:r>
        <w:rPr>
          <w:rFonts w:hint="eastAsia"/>
        </w:rPr>
        <w:t>到</w:t>
      </w:r>
      <w:r>
        <w:t>3</w:t>
      </w:r>
      <w:r>
        <w:rPr>
          <w:rFonts w:hint="eastAsia"/>
        </w:rPr>
        <w:t>个话题的练习，尽量</w:t>
      </w:r>
      <w:r>
        <w:rPr>
          <w:rFonts w:hint="eastAsia"/>
          <w:b/>
          <w:bCs/>
        </w:rPr>
        <w:t>减少语法错误</w:t>
      </w:r>
      <w:r>
        <w:rPr>
          <w:rFonts w:hint="eastAsia"/>
        </w:rPr>
        <w:t>，保证口语的</w:t>
      </w:r>
      <w:r>
        <w:rPr>
          <w:rFonts w:hint="eastAsia"/>
          <w:b/>
          <w:bCs/>
        </w:rPr>
        <w:t>流畅度</w:t>
      </w:r>
      <w:r>
        <w:rPr>
          <w:rFonts w:hint="eastAsia"/>
        </w:rPr>
        <w:t>。在面对一个话题时，可以</w:t>
      </w:r>
      <w:r>
        <w:t>先思考，</w:t>
      </w:r>
      <w:r>
        <w:rPr>
          <w:rFonts w:hint="eastAsia"/>
        </w:rPr>
        <w:t>写</w:t>
      </w:r>
      <w:r>
        <w:t>下部分关键词</w:t>
      </w:r>
      <w:r>
        <w:rPr>
          <w:rFonts w:hint="eastAsia"/>
        </w:rPr>
        <w:t>（</w:t>
      </w:r>
      <w:r>
        <w:t>不要写句子）</w:t>
      </w:r>
      <w:r>
        <w:rPr>
          <w:rFonts w:hint="eastAsia"/>
        </w:rPr>
        <w:t>，之后</w:t>
      </w:r>
      <w:r>
        <w:t>开始练习回答并录音。遇到不会表达的意思，尝试换一个说法以保持流利；</w:t>
      </w:r>
      <w:r>
        <w:rPr>
          <w:rFonts w:hint="eastAsia"/>
        </w:rPr>
        <w:t>确实</w:t>
      </w:r>
      <w:r>
        <w:t>不会说先跳过</w:t>
      </w:r>
      <w:r>
        <w:rPr>
          <w:rFonts w:hint="eastAsia"/>
        </w:rPr>
        <w:t>，最后</w:t>
      </w:r>
      <w:r>
        <w:t>整理所有表达，再次尝试练习同样的话题，直到流利</w:t>
      </w:r>
      <w:r>
        <w:rPr>
          <w:rFonts w:hint="eastAsia"/>
        </w:rPr>
        <w:t>。</w:t>
      </w:r>
    </w:p>
    <w:p>
      <w:pPr>
        <w:snapToGrid w:val="0"/>
        <w:ind w:firstLine="480" w:firstLineChars="200"/>
      </w:pPr>
      <w:r>
        <w:rPr>
          <w:rFonts w:hint="eastAsia"/>
          <w:shd w:val="clear" w:color="auto" w:fill="FFFFFF"/>
        </w:rPr>
        <w:t>口语最重要的就是</w:t>
      </w:r>
      <w:r>
        <w:rPr>
          <w:rFonts w:hint="eastAsia"/>
          <w:b/>
          <w:bCs/>
          <w:shd w:val="clear" w:color="auto" w:fill="FFFFFF"/>
        </w:rPr>
        <w:t>多练！多练！！多练！！！</w:t>
      </w:r>
      <w:r>
        <w:rPr>
          <w:shd w:val="clear" w:color="auto" w:fill="FFFFFF"/>
        </w:rPr>
        <w:t>每天</w:t>
      </w:r>
      <w:r>
        <w:rPr>
          <w:rFonts w:hint="eastAsia"/>
          <w:shd w:val="clear" w:color="auto" w:fill="FFFFFF"/>
        </w:rPr>
        <w:t>大概练习一个小时为宜，当然同学们也可以根据自己的实际情况情况适当加减。</w:t>
      </w:r>
      <w:r>
        <w:rPr>
          <w:rFonts w:hint="eastAsia"/>
        </w:rPr>
        <w:t>不必过分在意自己的发音，</w:t>
      </w:r>
      <w:r>
        <w:rPr>
          <w:rFonts w:hint="eastAsia"/>
          <w:b/>
          <w:bCs/>
        </w:rPr>
        <w:t>流利的表达</w:t>
      </w:r>
      <w:r>
        <w:rPr>
          <w:rFonts w:hint="eastAsia"/>
        </w:rPr>
        <w:t>和</w:t>
      </w:r>
      <w:r>
        <w:rPr>
          <w:rFonts w:hint="eastAsia"/>
          <w:b/>
          <w:bCs/>
        </w:rPr>
        <w:t>高质量的内容输出</w:t>
      </w:r>
      <w:r>
        <w:rPr>
          <w:rFonts w:hint="eastAsia"/>
        </w:rPr>
        <w:t>更重要，争取成为一位自信、主动的表达者！</w:t>
      </w:r>
    </w:p>
    <w:p>
      <w:pPr>
        <w:snapToGrid w:val="0"/>
        <w:ind w:firstLine="480" w:firstLineChars="200"/>
      </w:pPr>
    </w:p>
    <w:p>
      <w:r>
        <w:rPr>
          <w:rFonts w:hint="eastAsia"/>
        </w:rPr>
        <w:t>（2）</w:t>
      </w:r>
      <w:r>
        <w:t>听力</w:t>
      </w:r>
      <w:r>
        <w:rPr>
          <w:rFonts w:hint="eastAsia"/>
        </w:rPr>
        <w:t>备考方法</w:t>
      </w:r>
    </w:p>
    <w:p>
      <w:pPr>
        <w:snapToGrid w:val="0"/>
        <w:ind w:firstLine="480" w:firstLineChars="200"/>
        <w:rPr>
          <w:szCs w:val="21"/>
        </w:rPr>
      </w:pPr>
      <w:r>
        <w:rPr>
          <w:rFonts w:hint="eastAsia"/>
        </w:rPr>
        <w:t>大家</w:t>
      </w:r>
      <w:r>
        <w:t>如果</w:t>
      </w:r>
      <w:r>
        <w:rPr>
          <w:rFonts w:hint="eastAsia"/>
        </w:rPr>
        <w:t>在前期的听力平时真题练习中，</w:t>
      </w:r>
      <w:r>
        <w:t>觉得</w:t>
      </w:r>
      <w:r>
        <w:rPr>
          <w:rFonts w:hint="eastAsia"/>
        </w:rPr>
        <w:t>雅思听力</w:t>
      </w:r>
      <w:r>
        <w:t>语速太快</w:t>
      </w:r>
      <w:r>
        <w:rPr>
          <w:rFonts w:hint="eastAsia"/>
        </w:rPr>
        <w:t>跟不上</w:t>
      </w:r>
      <w:r>
        <w:t>，</w:t>
      </w:r>
      <w:r>
        <w:rPr>
          <w:rFonts w:hint="eastAsia"/>
        </w:rPr>
        <w:t>可以</w:t>
      </w:r>
      <w:r>
        <w:t>在空白</w:t>
      </w:r>
      <w:r>
        <w:rPr>
          <w:rFonts w:hint="eastAsia"/>
        </w:rPr>
        <w:t>处</w:t>
      </w:r>
      <w:r>
        <w:t>速记听</w:t>
      </w:r>
      <w:r>
        <w:rPr>
          <w:rFonts w:hint="eastAsia"/>
        </w:rPr>
        <w:t>到的</w:t>
      </w:r>
      <w:r>
        <w:rPr>
          <w:rFonts w:hint="eastAsia"/>
          <w:b/>
          <w:bCs/>
        </w:rPr>
        <w:t>关键词</w:t>
      </w:r>
      <w:r>
        <w:t>，</w:t>
      </w:r>
      <w:r>
        <w:rPr>
          <w:rFonts w:hint="eastAsia"/>
        </w:rPr>
        <w:t>尽量把</w:t>
      </w:r>
      <w:r>
        <w:rPr>
          <w:rFonts w:hint="eastAsia"/>
          <w:b/>
          <w:bCs/>
        </w:rPr>
        <w:t>逻辑</w:t>
      </w:r>
      <w:r>
        <w:rPr>
          <w:b/>
          <w:bCs/>
        </w:rPr>
        <w:t>意思</w:t>
      </w:r>
      <w:r>
        <w:t>听明白。</w:t>
      </w:r>
      <w:r>
        <w:rPr>
          <w:rFonts w:hint="eastAsia"/>
        </w:rPr>
        <w:t>后期熟悉后，在</w:t>
      </w:r>
      <w:r>
        <w:t>平时训练</w:t>
      </w:r>
      <w:r>
        <w:rPr>
          <w:rFonts w:hint="eastAsia"/>
        </w:rPr>
        <w:t>时</w:t>
      </w:r>
      <w:r>
        <w:t>可以加快语速，</w:t>
      </w:r>
      <w:r>
        <w:rPr>
          <w:rFonts w:hint="eastAsia"/>
        </w:rPr>
        <w:t>在</w:t>
      </w:r>
      <w:r>
        <w:t>正常语速上加码到</w:t>
      </w:r>
      <w:r>
        <w:rPr>
          <w:szCs w:val="21"/>
        </w:rPr>
        <w:t>1.25倍，基本</w:t>
      </w:r>
      <w:r>
        <w:rPr>
          <w:rFonts w:hint="eastAsia"/>
          <w:szCs w:val="21"/>
        </w:rPr>
        <w:t>就</w:t>
      </w:r>
      <w:r>
        <w:rPr>
          <w:szCs w:val="21"/>
        </w:rPr>
        <w:t>不怕考试漏听了。</w:t>
      </w:r>
    </w:p>
    <w:p>
      <w:pPr>
        <w:snapToGrid w:val="0"/>
        <w:ind w:firstLine="480" w:firstLineChars="200"/>
      </w:pPr>
      <w:r>
        <w:rPr>
          <w:rFonts w:hint="eastAsia"/>
        </w:rPr>
        <w:t>如果想要短期迅速提高分数，</w:t>
      </w:r>
      <w:r>
        <w:rPr>
          <w:rFonts w:hint="eastAsia"/>
          <w:b/>
          <w:bCs/>
        </w:rPr>
        <w:t>精听</w:t>
      </w:r>
      <w:r>
        <w:rPr>
          <w:rFonts w:hint="eastAsia"/>
        </w:rPr>
        <w:t>是最有效的办法。应试过程中有两个关键能力，其一是</w:t>
      </w:r>
      <w:r>
        <w:rPr>
          <w:rFonts w:hint="eastAsia"/>
          <w:b/>
          <w:bCs/>
        </w:rPr>
        <w:t>抓取关键词</w:t>
      </w:r>
      <w:r>
        <w:rPr>
          <w:rFonts w:hint="eastAsia"/>
        </w:rPr>
        <w:t>，可以先了解一下阅读考点词和听力考点词；其二是应用</w:t>
      </w:r>
      <w:r>
        <w:rPr>
          <w:rFonts w:hint="eastAsia"/>
          <w:b/>
          <w:bCs/>
        </w:rPr>
        <w:t>同义替换</w:t>
      </w:r>
      <w:r>
        <w:rPr>
          <w:rFonts w:hint="eastAsia"/>
        </w:rPr>
        <w:t>，很多时候题干只是用另一种方法叙述文章内容而已。在做完每套真题后，大家可以针对自己的错误进行精听。如果在精听</w:t>
      </w:r>
      <w:r>
        <w:t>2</w:t>
      </w:r>
      <w:r>
        <w:rPr>
          <w:rFonts w:hint="eastAsia"/>
        </w:rPr>
        <w:t>-</w:t>
      </w:r>
      <w:r>
        <w:t>3</w:t>
      </w:r>
      <w:r>
        <w:rPr>
          <w:rFonts w:hint="eastAsia"/>
        </w:rPr>
        <w:t>遍后仍然不能听明白，就很有可能是词汇不熟导致的，此时就可以选择翻看听力原文查看原句。</w:t>
      </w:r>
    </w:p>
    <w:p>
      <w:pPr>
        <w:snapToGrid w:val="0"/>
        <w:ind w:firstLine="480" w:firstLineChars="200"/>
      </w:pPr>
      <w:r>
        <w:rPr>
          <w:rFonts w:hint="eastAsia"/>
        </w:rPr>
        <w:t>备考过程中，大家可以每天坚持进行一套听力练习，使自己慢慢熟悉雅思听力的题型和节奏。如果时间较为充足，可以选择每晚对</w:t>
      </w:r>
      <w:r>
        <w:t>Part 3</w:t>
      </w:r>
      <w:r>
        <w:rPr>
          <w:rFonts w:hint="eastAsia"/>
        </w:rPr>
        <w:t>进行精听，进一步锻炼自己的听力。</w:t>
      </w:r>
    </w:p>
    <w:p>
      <w:pPr>
        <w:pStyle w:val="10"/>
        <w:ind w:firstLine="480" w:firstLineChars="200"/>
      </w:pPr>
      <w:r>
        <w:rPr>
          <w:rFonts w:hint="eastAsia"/>
        </w:rPr>
        <w:t>完成上述步骤后，听力水平应该有所提升。除此以外，有时间和兴趣的同学可以研究一下真题的出题规律，以便拿到理想的分数。</w:t>
      </w:r>
    </w:p>
    <w:p>
      <w:pPr>
        <w:snapToGrid w:val="0"/>
        <w:ind w:firstLine="480" w:firstLineChars="200"/>
      </w:pPr>
    </w:p>
    <w:p>
      <w:r>
        <w:rPr>
          <w:rFonts w:hint="eastAsia"/>
        </w:rPr>
        <w:t>（3）阅读备考方法</w:t>
      </w:r>
    </w:p>
    <w:p>
      <w:pPr>
        <w:snapToGrid w:val="0"/>
        <w:ind w:firstLine="480" w:firstLineChars="200"/>
      </w:pPr>
      <w:r>
        <w:rPr>
          <w:rFonts w:hint="eastAsia"/>
        </w:rPr>
        <w:t>阅读部分是大部分中国考生较为得心应手的项目，同时阅读高分也是总分高分的基础。所以同学们要多加练习，尽量在阅读部分不失分、少失分。</w:t>
      </w:r>
    </w:p>
    <w:p>
      <w:pPr>
        <w:snapToGrid w:val="0"/>
        <w:ind w:firstLine="480" w:firstLineChars="200"/>
      </w:pPr>
      <w:r>
        <w:rPr>
          <w:rFonts w:hint="eastAsia"/>
        </w:rPr>
        <w:t>雅思阅读</w:t>
      </w:r>
      <w:r>
        <w:t>考试总时长就只有1小时，</w:t>
      </w:r>
      <w:r>
        <w:rPr>
          <w:rFonts w:hint="eastAsia"/>
        </w:rPr>
        <w:t>在</w:t>
      </w:r>
      <w:r>
        <w:t>1小时内</w:t>
      </w:r>
      <w:r>
        <w:rPr>
          <w:rFonts w:hint="eastAsia"/>
        </w:rPr>
        <w:t>同学们需</w:t>
      </w:r>
      <w:r>
        <w:t>要完成阅读</w:t>
      </w:r>
      <w:r>
        <w:rPr>
          <w:rFonts w:hint="eastAsia"/>
        </w:rPr>
        <w:t>和在</w:t>
      </w:r>
      <w:r>
        <w:t>答题卡上填写答案两项工作，所以建议</w:t>
      </w:r>
      <w:r>
        <w:rPr>
          <w:rFonts w:hint="eastAsia"/>
        </w:rPr>
        <w:t>同学们</w:t>
      </w:r>
      <w:r>
        <w:t>考试时一边做阅读，一边把答案写在答题卡</w:t>
      </w:r>
      <w:r>
        <w:rPr>
          <w:rFonts w:hint="eastAsia"/>
        </w:rPr>
        <w:t>上</w:t>
      </w:r>
      <w:r>
        <w:t>，加快答题速度。</w:t>
      </w:r>
      <w:r>
        <w:rPr>
          <w:rFonts w:hint="eastAsia"/>
        </w:rPr>
        <w:t>此外，在做完后还要仔细检查答案是否有漏涂、错涂的情况，避免不必要的失分。</w:t>
      </w:r>
    </w:p>
    <w:p>
      <w:pPr>
        <w:snapToGrid w:val="0"/>
        <w:ind w:firstLine="480" w:firstLineChars="200"/>
      </w:pPr>
      <w:r>
        <w:rPr>
          <w:rFonts w:hint="eastAsia"/>
        </w:rPr>
        <w:t>常常会有同学出现雅思阅读来不及做的现象，所以在平时练习的过程中，同学们需要进行</w:t>
      </w:r>
      <w:r>
        <w:rPr>
          <w:rFonts w:hint="eastAsia"/>
          <w:b/>
          <w:bCs/>
        </w:rPr>
        <w:t>计时</w:t>
      </w:r>
      <w:r>
        <w:rPr>
          <w:rFonts w:hint="eastAsia"/>
        </w:rPr>
        <w:t>，保证自己每篇阅读耗费的时间不超过</w:t>
      </w:r>
      <w:r>
        <w:t>20</w:t>
      </w:r>
      <w:r>
        <w:rPr>
          <w:rFonts w:hint="eastAsia"/>
        </w:rPr>
        <w:t>分钟；同时还要学会取舍，先易后难，不要在一道题目上浪费太多时间，导致后面可以得分的点无法拿到。</w:t>
      </w:r>
    </w:p>
    <w:p>
      <w:pPr>
        <w:snapToGrid w:val="0"/>
        <w:ind w:firstLine="480" w:firstLineChars="200"/>
      </w:pPr>
      <w:r>
        <w:rPr>
          <w:rFonts w:hint="eastAsia"/>
        </w:rPr>
        <w:t>备考过程中，同学们可以每</w:t>
      </w:r>
      <w:r>
        <w:t>2</w:t>
      </w:r>
      <w:r>
        <w:rPr>
          <w:rFonts w:hint="eastAsia"/>
        </w:rPr>
        <w:t>-</w:t>
      </w:r>
      <w:r>
        <w:t>3天进行一套完整的阅读练习，</w:t>
      </w:r>
      <w:r>
        <w:rPr>
          <w:rFonts w:hint="eastAsia"/>
        </w:rPr>
        <w:t>将时间控制在一个小时之内（刚开始，同学们对于时间可以稍作放松，后期一定要严格在规定时间内完成）。同时，在阅读过程中，可以将自己不熟悉的词汇圈画出来，之后进行学习和复习，增加自己的词汇量。</w:t>
      </w:r>
    </w:p>
    <w:p>
      <w:pPr>
        <w:snapToGrid w:val="0"/>
        <w:ind w:firstLine="480" w:firstLineChars="200"/>
      </w:pPr>
    </w:p>
    <w:p>
      <w:r>
        <w:rPr>
          <w:rFonts w:hint="eastAsia"/>
        </w:rPr>
        <w:t>（4</w:t>
      </w:r>
      <w:r>
        <w:t>）</w:t>
      </w:r>
      <w:r>
        <w:rPr>
          <w:rFonts w:hint="eastAsia"/>
        </w:rPr>
        <w:t>写作准备方法</w:t>
      </w:r>
    </w:p>
    <w:p>
      <w:pPr>
        <w:snapToGrid w:val="0"/>
        <w:ind w:firstLine="480" w:firstLineChars="200"/>
      </w:pPr>
      <w:r>
        <w:rPr>
          <w:rFonts w:hint="eastAsia"/>
        </w:rPr>
        <w:t>雅思写作分为小作文（约</w:t>
      </w:r>
      <w:r>
        <w:t>150词）和大作文（</w:t>
      </w:r>
      <w:r>
        <w:rPr>
          <w:rFonts w:hint="eastAsia"/>
        </w:rPr>
        <w:t>约</w:t>
      </w:r>
      <w:r>
        <w:t>250词）。</w:t>
      </w:r>
    </w:p>
    <w:p>
      <w:pPr>
        <w:snapToGrid w:val="0"/>
        <w:ind w:firstLine="480" w:firstLineChars="200"/>
      </w:pPr>
      <w:r>
        <w:t>大多数情况下</w:t>
      </w:r>
      <w:r>
        <w:rPr>
          <w:rFonts w:hint="eastAsia"/>
        </w:rPr>
        <w:t>，</w:t>
      </w:r>
      <w:r>
        <w:t>小作文</w:t>
      </w:r>
      <w:r>
        <w:rPr>
          <w:rFonts w:hint="eastAsia"/>
        </w:rPr>
        <w:t>侧重</w:t>
      </w:r>
      <w:r>
        <w:t>考察</w:t>
      </w:r>
      <w:r>
        <w:rPr>
          <w:rFonts w:hint="eastAsia"/>
        </w:rPr>
        <w:t>对图表的描述及归纳总结，</w:t>
      </w:r>
      <w:r>
        <w:t>包括静态图</w:t>
      </w:r>
      <w:r>
        <w:rPr>
          <w:rFonts w:hint="eastAsia"/>
        </w:rPr>
        <w:t>、</w:t>
      </w:r>
      <w:r>
        <w:t>动态图</w:t>
      </w:r>
      <w:r>
        <w:rPr>
          <w:rFonts w:hint="eastAsia"/>
        </w:rPr>
        <w:t>、</w:t>
      </w:r>
      <w:r>
        <w:t>复合图</w:t>
      </w:r>
      <w:r>
        <w:rPr>
          <w:rFonts w:hint="eastAsia"/>
        </w:rPr>
        <w:t>等题型</w:t>
      </w:r>
      <w:r>
        <w:t>。</w:t>
      </w:r>
      <w:r>
        <w:rPr>
          <w:rFonts w:hint="eastAsia"/>
        </w:rPr>
        <w:t>描述</w:t>
      </w:r>
      <w:r>
        <w:t>静态图</w:t>
      </w:r>
      <w:r>
        <w:rPr>
          <w:rFonts w:hint="eastAsia"/>
        </w:rPr>
        <w:t>时需要</w:t>
      </w:r>
      <w:r>
        <w:t>突出</w:t>
      </w:r>
      <w:r>
        <w:rPr>
          <w:rFonts w:hint="eastAsia"/>
        </w:rPr>
        <w:t>每</w:t>
      </w:r>
      <w:r>
        <w:t>个项目之间的</w:t>
      </w:r>
      <w:r>
        <w:rPr>
          <w:b/>
          <w:bCs/>
        </w:rPr>
        <w:t>对比</w:t>
      </w:r>
      <w:r>
        <w:t>关系，抓住主要区别详细阐述</w:t>
      </w:r>
      <w:r>
        <w:rPr>
          <w:rFonts w:hint="eastAsia"/>
        </w:rPr>
        <w:t>；</w:t>
      </w:r>
      <w:r>
        <w:t>动态图</w:t>
      </w:r>
      <w:r>
        <w:rPr>
          <w:rFonts w:hint="eastAsia"/>
        </w:rPr>
        <w:t>主要描述变量的增加、减少、不变、波动</w:t>
      </w:r>
      <w:r>
        <w:t>，</w:t>
      </w:r>
      <w:r>
        <w:rPr>
          <w:szCs w:val="21"/>
        </w:rPr>
        <w:t>注意</w:t>
      </w:r>
      <w:r>
        <w:rPr>
          <w:rFonts w:hint="eastAsia"/>
          <w:szCs w:val="21"/>
        </w:rPr>
        <w:t>总结归纳整体趋势和变化规律</w:t>
      </w:r>
      <w:r>
        <w:rPr>
          <w:rFonts w:hint="eastAsia"/>
        </w:rPr>
        <w:t>；描绘</w:t>
      </w:r>
      <w:r>
        <w:t>复合图</w:t>
      </w:r>
      <w:r>
        <w:rPr>
          <w:rFonts w:hint="eastAsia"/>
        </w:rPr>
        <w:t>时则需要</w:t>
      </w:r>
      <w:r>
        <w:t>在前二者的基础上，突出图与图</w:t>
      </w:r>
      <w:r>
        <w:rPr>
          <w:rFonts w:hint="eastAsia"/>
        </w:rPr>
        <w:t>之间</w:t>
      </w:r>
      <w:r>
        <w:t>的联系，实现段落之间的流畅过渡</w:t>
      </w:r>
      <w:r>
        <w:rPr>
          <w:rFonts w:hint="eastAsia"/>
        </w:rPr>
        <w:t>。</w:t>
      </w:r>
      <w:r>
        <w:t>以流程图、地图等更新颖的</w:t>
      </w:r>
      <w:r>
        <w:rPr>
          <w:rFonts w:hint="eastAsia"/>
        </w:rPr>
        <w:t>形式则要注意语言简洁、时态准确</w:t>
      </w:r>
      <w:r>
        <w:t>。面对这类题型，掌握一些模板</w:t>
      </w:r>
      <w:r>
        <w:rPr>
          <w:rFonts w:hint="eastAsia"/>
        </w:rPr>
        <w:t>套路（标化结构、描述数据的常用表达等）</w:t>
      </w:r>
      <w:r>
        <w:t>固然重要，但不要忘记写作考察的核心是</w:t>
      </w:r>
      <w:r>
        <w:rPr>
          <w:b/>
          <w:bCs/>
        </w:rPr>
        <w:t>逻辑与结构</w:t>
      </w:r>
      <w:r>
        <w:rPr>
          <w:rFonts w:hint="eastAsia"/>
        </w:rPr>
        <w:t>。虽然套用模板能够快速成文</w:t>
      </w:r>
      <w:r>
        <w:rPr>
          <w:szCs w:val="21"/>
        </w:rPr>
        <w:t>，</w:t>
      </w:r>
      <w:r>
        <w:rPr>
          <w:rFonts w:hint="eastAsia"/>
        </w:rPr>
        <w:t>但没有反映出作者提取信息的能力，没有逻辑结构作为筋骨，也是不会拿到高分的。</w:t>
      </w:r>
    </w:p>
    <w:p>
      <w:pPr>
        <w:snapToGrid w:val="0"/>
        <w:ind w:firstLine="480" w:firstLineChars="200"/>
      </w:pPr>
      <w:r>
        <w:rPr>
          <w:rFonts w:hint="eastAsia"/>
        </w:rPr>
        <w:t>大作文分数占比是小作文两倍，同学们需要重点关注、准备。</w:t>
      </w:r>
    </w:p>
    <w:p>
      <w:pPr>
        <w:snapToGrid w:val="0"/>
        <w:ind w:firstLine="480" w:firstLineChars="200"/>
      </w:pPr>
      <w:r>
        <w:rPr>
          <w:rFonts w:hint="eastAsia"/>
        </w:rPr>
        <w:t>作文提问常见方式如下：</w:t>
      </w:r>
    </w:p>
    <w:p>
      <w:pPr>
        <w:ind w:firstLine="560" w:firstLineChars="200"/>
        <w:rPr>
          <w:rFonts w:asciiTheme="majorBidi" w:hAnsiTheme="majorBidi" w:cstheme="majorBidi"/>
          <w:sz w:val="28"/>
          <w:szCs w:val="28"/>
        </w:rPr>
      </w:pPr>
      <w:r>
        <w:rPr>
          <w:rFonts w:hint="eastAsia" w:asciiTheme="majorBidi" w:hAnsiTheme="majorBidi" w:cstheme="majorBidi"/>
          <w:sz w:val="28"/>
          <w:szCs w:val="28"/>
        </w:rPr>
        <w:t xml:space="preserve">① </w:t>
      </w:r>
      <w:r>
        <w:rPr>
          <w:rFonts w:asciiTheme="majorBidi" w:hAnsiTheme="majorBidi" w:cstheme="majorBidi"/>
          <w:sz w:val="28"/>
          <w:szCs w:val="28"/>
        </w:rPr>
        <w:t>T</w:t>
      </w:r>
      <w:r>
        <w:rPr>
          <w:rFonts w:hint="eastAsia" w:asciiTheme="majorBidi" w:hAnsiTheme="majorBidi" w:cstheme="majorBidi"/>
          <w:sz w:val="28"/>
          <w:szCs w:val="28"/>
        </w:rPr>
        <w:t xml:space="preserve">o what extent do you agree or disagree? </w:t>
      </w:r>
    </w:p>
    <w:p>
      <w:pPr>
        <w:ind w:firstLine="560" w:firstLineChars="200"/>
        <w:rPr>
          <w:rFonts w:asciiTheme="majorBidi" w:hAnsiTheme="majorBidi" w:cstheme="majorBidi"/>
          <w:sz w:val="28"/>
          <w:szCs w:val="28"/>
        </w:rPr>
      </w:pPr>
      <w:r>
        <w:rPr>
          <w:rFonts w:asciiTheme="majorBidi" w:hAnsiTheme="majorBidi" w:cstheme="majorBidi"/>
          <w:sz w:val="28"/>
          <w:szCs w:val="28"/>
        </w:rPr>
        <w:fldChar w:fldCharType="begin"/>
      </w:r>
      <w:r>
        <w:rPr>
          <w:rFonts w:asciiTheme="majorBidi" w:hAnsiTheme="majorBidi" w:cstheme="majorBidi"/>
          <w:sz w:val="28"/>
          <w:szCs w:val="28"/>
        </w:rPr>
        <w:instrText xml:space="preserve"> = 2 \* GB3 </w:instrText>
      </w:r>
      <w:r>
        <w:rPr>
          <w:rFonts w:asciiTheme="majorBidi" w:hAnsiTheme="majorBidi" w:cstheme="majorBidi"/>
          <w:sz w:val="28"/>
          <w:szCs w:val="28"/>
        </w:rPr>
        <w:fldChar w:fldCharType="separate"/>
      </w:r>
      <w:r>
        <w:rPr>
          <w:rFonts w:hint="eastAsia" w:asciiTheme="majorBidi" w:hAnsiTheme="majorBidi" w:cstheme="majorBidi"/>
          <w:sz w:val="28"/>
          <w:szCs w:val="28"/>
        </w:rPr>
        <w:t>②</w:t>
      </w:r>
      <w:r>
        <w:rPr>
          <w:rFonts w:asciiTheme="majorBidi" w:hAnsiTheme="majorBidi" w:cstheme="majorBidi"/>
          <w:sz w:val="28"/>
          <w:szCs w:val="28"/>
        </w:rPr>
        <w:fldChar w:fldCharType="end"/>
      </w:r>
      <w:r>
        <w:rPr>
          <w:rFonts w:asciiTheme="majorBidi" w:hAnsiTheme="majorBidi" w:cstheme="majorBidi"/>
          <w:sz w:val="28"/>
          <w:szCs w:val="28"/>
        </w:rPr>
        <w:t xml:space="preserve"> Do the advantages outweigh/overweigh disadvantages? </w:t>
      </w:r>
    </w:p>
    <w:p>
      <w:pPr>
        <w:ind w:firstLine="560" w:firstLineChars="200"/>
        <w:rPr>
          <w:rFonts w:asciiTheme="majorBidi" w:hAnsiTheme="majorBidi" w:cstheme="majorBidi"/>
          <w:sz w:val="28"/>
          <w:szCs w:val="28"/>
        </w:rPr>
      </w:pPr>
      <w:r>
        <w:rPr>
          <w:rFonts w:hint="eastAsia" w:asciiTheme="majorBidi" w:hAnsiTheme="majorBidi" w:cstheme="majorBidi"/>
          <w:sz w:val="28"/>
          <w:szCs w:val="28"/>
        </w:rPr>
        <w:t xml:space="preserve">= </w:t>
      </w:r>
      <w:r>
        <w:rPr>
          <w:rFonts w:asciiTheme="majorBidi" w:hAnsiTheme="majorBidi" w:cstheme="majorBidi"/>
          <w:sz w:val="28"/>
          <w:szCs w:val="28"/>
        </w:rPr>
        <w:t>I</w:t>
      </w:r>
      <w:r>
        <w:rPr>
          <w:rFonts w:hint="eastAsia" w:asciiTheme="majorBidi" w:hAnsiTheme="majorBidi" w:cstheme="majorBidi"/>
          <w:sz w:val="28"/>
          <w:szCs w:val="28"/>
        </w:rPr>
        <w:t>s it a positive or negative development</w:t>
      </w:r>
      <w:r>
        <w:rPr>
          <w:rFonts w:asciiTheme="majorBidi" w:hAnsiTheme="majorBidi" w:cstheme="majorBidi"/>
          <w:sz w:val="28"/>
          <w:szCs w:val="28"/>
        </w:rPr>
        <w:t>?</w:t>
      </w:r>
    </w:p>
    <w:p>
      <w:pPr>
        <w:ind w:firstLine="560" w:firstLineChars="200"/>
        <w:rPr>
          <w:rFonts w:asciiTheme="majorBidi" w:hAnsiTheme="majorBidi" w:cstheme="majorBidi"/>
          <w:sz w:val="28"/>
          <w:szCs w:val="28"/>
        </w:rPr>
      </w:pPr>
      <w:r>
        <w:rPr>
          <w:rFonts w:hint="eastAsia"/>
          <w:sz w:val="28"/>
          <w:szCs w:val="28"/>
        </w:rPr>
        <w:t>③</w:t>
      </w:r>
      <w:r>
        <w:rPr>
          <w:rFonts w:asciiTheme="majorBidi" w:hAnsiTheme="majorBidi" w:cstheme="majorBidi"/>
          <w:sz w:val="28"/>
          <w:szCs w:val="28"/>
        </w:rPr>
        <w:t>Discuss both views and give your opinion.</w:t>
      </w:r>
    </w:p>
    <w:p>
      <w:pPr>
        <w:ind w:firstLine="560" w:firstLineChars="200"/>
        <w:rPr>
          <w:rFonts w:asciiTheme="majorBidi" w:hAnsiTheme="majorBidi" w:cstheme="majorBidi"/>
          <w:sz w:val="28"/>
          <w:szCs w:val="28"/>
        </w:rPr>
      </w:pPr>
      <w:r>
        <w:rPr>
          <w:rFonts w:hint="eastAsia"/>
          <w:sz w:val="28"/>
          <w:szCs w:val="28"/>
        </w:rPr>
        <w:t>④</w:t>
      </w:r>
      <w:r>
        <w:rPr>
          <w:rFonts w:asciiTheme="majorBidi" w:hAnsiTheme="majorBidi" w:cstheme="majorBidi"/>
          <w:sz w:val="28"/>
          <w:szCs w:val="28"/>
        </w:rPr>
        <w:t>What are the reasons/causes/effects/problems/solutions of sth?</w:t>
      </w:r>
    </w:p>
    <w:p>
      <w:pPr>
        <w:ind w:firstLine="560" w:firstLineChars="200"/>
        <w:rPr>
          <w:rFonts w:asciiTheme="majorBidi" w:hAnsiTheme="majorBidi" w:cstheme="majorBidi"/>
          <w:sz w:val="28"/>
          <w:szCs w:val="28"/>
        </w:rPr>
      </w:pPr>
      <w:r>
        <w:rPr>
          <w:rFonts w:hint="eastAsia"/>
          <w:sz w:val="28"/>
          <w:szCs w:val="28"/>
        </w:rPr>
        <w:t>⑤</w:t>
      </w:r>
      <w:r>
        <w:rPr>
          <w:rFonts w:asciiTheme="majorBidi" w:hAnsiTheme="majorBidi" w:cstheme="majorBidi"/>
          <w:sz w:val="28"/>
          <w:szCs w:val="28"/>
        </w:rPr>
        <w:t>How sth affect sb?</w:t>
      </w:r>
    </w:p>
    <w:p>
      <w:pPr>
        <w:snapToGrid w:val="0"/>
        <w:ind w:firstLine="480" w:firstLineChars="200"/>
      </w:pPr>
      <w:r>
        <w:rPr>
          <w:rFonts w:hint="eastAsia"/>
        </w:rPr>
        <w:t>大作文写作主要分为开头段、立论段、驳论段、结尾段，立论段是考官打分时关注的重点，同学们需要在平时练习中注意自己的逻辑，使论述充分有理。平时同学们可以多查看英文网站上的范文（如</w:t>
      </w:r>
      <w:r>
        <w:t>https://ielts-simon.com, https://ieltsmaterial.com, https://www.ielts-practice.org），模仿英语母语者的逻辑思路与论证手法，同时积累常用素材[L1] 。和备考口试一样，提升写作分数也需要分话题整理素材。</w:t>
      </w:r>
    </w:p>
    <w:p>
      <w:pPr>
        <w:snapToGrid w:val="0"/>
        <w:ind w:firstLine="480" w:firstLineChars="200"/>
      </w:pPr>
      <w:r>
        <w:rPr>
          <w:rFonts w:hint="eastAsia"/>
        </w:rPr>
        <w:t>英语写作水平在短时间内很难大幅提高，但大家可提前分析考试的特点，进行有针对性的复习，尤其要注重逻辑论证的条理。写作是输出型的考查，因此在日常复习中不仅要多看、多背，更要多练。一旦开始备考，就要尽可能有规律地练习以保持语感，并卡准时间。记住：</w:t>
      </w:r>
      <w:r>
        <w:t>Practice makes perfect！如果有条件，还可以请老师或者母语使用者修改自己练习的草稿，找准问题，这样写作才会有更长足的进步。英语写作水平的提高需要长期努力。需要注意的是，不要盲目追求高级精妙的词汇与语法，逻辑通顺，论证扣题更为重要。(参考雅思写作四项评分</w:t>
      </w:r>
      <w:r>
        <w:rPr>
          <w:rFonts w:hint="eastAsia"/>
        </w:rPr>
        <w:t>标准，见表</w:t>
      </w:r>
      <w:r>
        <w:t>2-11[L2] )。</w:t>
      </w:r>
    </w:p>
    <w:p>
      <w:pPr>
        <w:pStyle w:val="10"/>
        <w:ind w:firstLine="480" w:firstLineChars="200"/>
      </w:pPr>
      <w:r>
        <w:t xml:space="preserve"> </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9"/>
        <w:gridCol w:w="2371"/>
        <w:gridCol w:w="1211"/>
        <w:gridCol w:w="2328"/>
        <w:gridCol w:w="21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snapToGrid w:val="0"/>
            </w:pPr>
            <w:r>
              <w:rPr>
                <w:rFonts w:hint="eastAsia"/>
              </w:rPr>
              <w:t>分数</w:t>
            </w:r>
          </w:p>
        </w:tc>
        <w:tc>
          <w:tcPr>
            <w:tcW w:w="0" w:type="auto"/>
          </w:tcPr>
          <w:p>
            <w:pPr>
              <w:snapToGrid w:val="0"/>
            </w:pPr>
            <w:r>
              <w:rPr>
                <w:rFonts w:hint="eastAsia"/>
              </w:rPr>
              <w:t>写作任务回应情况</w:t>
            </w:r>
          </w:p>
        </w:tc>
        <w:tc>
          <w:tcPr>
            <w:tcW w:w="0" w:type="auto"/>
          </w:tcPr>
          <w:p>
            <w:pPr>
              <w:snapToGrid w:val="0"/>
            </w:pPr>
            <w:r>
              <w:rPr>
                <w:rFonts w:hint="eastAsia"/>
              </w:rPr>
              <w:t>连贯与衔接</w:t>
            </w:r>
          </w:p>
        </w:tc>
        <w:tc>
          <w:tcPr>
            <w:tcW w:w="0" w:type="auto"/>
          </w:tcPr>
          <w:p>
            <w:pPr>
              <w:snapToGrid w:val="0"/>
            </w:pPr>
            <w:r>
              <w:rPr>
                <w:rFonts w:hint="eastAsia"/>
              </w:rPr>
              <w:t>词汇丰富程度</w:t>
            </w:r>
          </w:p>
        </w:tc>
        <w:tc>
          <w:tcPr>
            <w:tcW w:w="0" w:type="auto"/>
          </w:tcPr>
          <w:p>
            <w:pPr>
              <w:snapToGrid w:val="0"/>
            </w:pPr>
            <w:r>
              <w:rPr>
                <w:rFonts w:hint="eastAsia"/>
              </w:rPr>
              <w:t>语法多样性及准确性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snapToGrid w:val="0"/>
            </w:pPr>
            <w:r>
              <w:rPr>
                <w:rFonts w:hint="eastAsia"/>
              </w:rPr>
              <w:t>9</w:t>
            </w:r>
          </w:p>
        </w:tc>
        <w:tc>
          <w:tcPr>
            <w:tcW w:w="0" w:type="auto"/>
          </w:tcPr>
          <w:p>
            <w:pPr>
              <w:snapToGrid w:val="0"/>
            </w:pPr>
            <w:r>
              <w:rPr>
                <w:rFonts w:hint="eastAsia"/>
              </w:rPr>
              <w:t>①全面地回应各部分写作任务开的观点，并提出相关的、得以充分延伸的以及论据充分的论点</w:t>
            </w:r>
            <w:r>
              <w:rPr>
                <w:rFonts w:hint="eastAsia"/>
              </w:rPr>
              <w:br w:type="textWrapping"/>
            </w:r>
            <w:r>
              <w:rPr>
                <w:rFonts w:hint="eastAsia"/>
              </w:rPr>
              <w:t>②就写作任务中的问题提出充分展</w:t>
            </w:r>
          </w:p>
        </w:tc>
        <w:tc>
          <w:tcPr>
            <w:tcW w:w="0" w:type="auto"/>
          </w:tcPr>
          <w:p>
            <w:pPr>
              <w:snapToGrid w:val="0"/>
            </w:pPr>
            <w:r>
              <w:rPr>
                <w:rFonts w:hint="eastAsia"/>
              </w:rPr>
              <w:t>①衔接手段运用自如，行文连贯</w:t>
            </w:r>
            <w:r>
              <w:rPr>
                <w:rFonts w:hint="eastAsia"/>
              </w:rPr>
              <w:br w:type="textWrapping"/>
            </w:r>
            <w:r>
              <w:rPr>
                <w:rFonts w:hint="eastAsia"/>
              </w:rPr>
              <w:t>②熟练地运用分段</w:t>
            </w:r>
          </w:p>
        </w:tc>
        <w:tc>
          <w:tcPr>
            <w:tcW w:w="0" w:type="auto"/>
          </w:tcPr>
          <w:p>
            <w:pPr>
              <w:snapToGrid w:val="0"/>
            </w:pPr>
            <w:r>
              <w:rPr>
                <w:rFonts w:hint="eastAsia"/>
              </w:rPr>
              <w:t>①使用丰富的词汇，能自然地使用并掌握复杂的词汇特征；极少出现轻微错误，且仅属笔误</w:t>
            </w:r>
          </w:p>
        </w:tc>
        <w:tc>
          <w:tcPr>
            <w:tcW w:w="0" w:type="auto"/>
          </w:tcPr>
          <w:p>
            <w:pPr>
              <w:snapToGrid w:val="0"/>
            </w:pPr>
            <w:r>
              <w:rPr>
                <w:rFonts w:hint="eastAsia"/>
              </w:rPr>
              <w:t>①完全灵活且准确地运用丰富多样的语法结构；极少出现轻微错误，且仅属笔误</w:t>
            </w:r>
          </w:p>
        </w:tc>
      </w:tr>
    </w:tbl>
    <w:p>
      <w:pPr>
        <w:jc w:val="center"/>
        <w:rPr>
          <w:sz w:val="18"/>
          <w:szCs w:val="18"/>
        </w:rPr>
      </w:pPr>
      <w:r>
        <w:rPr>
          <w:rFonts w:hint="eastAsia"/>
          <w:sz w:val="18"/>
          <w:szCs w:val="18"/>
        </w:rPr>
        <w:t>表2-</w:t>
      </w:r>
      <w:r>
        <w:rPr>
          <w:sz w:val="18"/>
          <w:szCs w:val="18"/>
        </w:rPr>
        <w:t xml:space="preserve">11 </w:t>
      </w:r>
      <w:r>
        <w:rPr>
          <w:rFonts w:hint="eastAsia"/>
          <w:sz w:val="18"/>
          <w:szCs w:val="18"/>
        </w:rPr>
        <w:t>雅思写作四项评分标准</w:t>
      </w:r>
    </w:p>
    <w:p/>
    <w:p>
      <w:r>
        <w:rPr>
          <w:rFonts w:hint="eastAsia"/>
        </w:rPr>
        <w:t>（5</w:t>
      </w:r>
      <w:r>
        <w:t>）备考资料推荐</w:t>
      </w:r>
    </w:p>
    <w:p>
      <w:r>
        <w:rPr>
          <w:rFonts w:hint="eastAsia"/>
        </w:rPr>
        <w:t>①《剑桥雅思官方真题集》</w:t>
      </w:r>
      <w:r>
        <w:t>7</w:t>
      </w:r>
      <w:r>
        <w:rPr>
          <w:rFonts w:hint="eastAsia"/>
        </w:rPr>
        <w:t>—</w:t>
      </w:r>
      <w:r>
        <w:t>15</w:t>
      </w:r>
    </w:p>
    <w:p>
      <w:pPr>
        <w:spacing w:before="336" w:after="336"/>
        <w:ind w:left="960" w:firstLine="480" w:firstLineChars="200"/>
      </w:pPr>
      <w:r>
        <w:drawing>
          <wp:anchor distT="0" distB="0" distL="114300" distR="114300" simplePos="0" relativeHeight="251691008" behindDoc="0" locked="0" layoutInCell="1" allowOverlap="1">
            <wp:simplePos x="0" y="0"/>
            <wp:positionH relativeFrom="column">
              <wp:posOffset>46355</wp:posOffset>
            </wp:positionH>
            <wp:positionV relativeFrom="paragraph">
              <wp:posOffset>15240</wp:posOffset>
            </wp:positionV>
            <wp:extent cx="1614170" cy="1605915"/>
            <wp:effectExtent l="0" t="0" r="5080" b="0"/>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1" cstate="print">
                      <a:grayscl/>
                      <a:extLst>
                        <a:ext uri="{28A0092B-C50C-407E-A947-70E740481C1C}">
                          <a14:useLocalDpi xmlns:a14="http://schemas.microsoft.com/office/drawing/2010/main" val="0"/>
                        </a:ext>
                      </a:extLst>
                    </a:blip>
                    <a:stretch>
                      <a:fillRect/>
                    </a:stretch>
                  </pic:blipFill>
                  <pic:spPr>
                    <a:xfrm>
                      <a:off x="0" y="0"/>
                      <a:ext cx="1614170" cy="1605915"/>
                    </a:xfrm>
                    <a:prstGeom prst="rect">
                      <a:avLst/>
                    </a:prstGeom>
                  </pic:spPr>
                </pic:pic>
              </a:graphicData>
            </a:graphic>
          </wp:anchor>
        </w:drawing>
      </w:r>
      <w:r>
        <w:t>《剑桥雅思真题集》系列是由雅思考试命题方出品，剑桥雅思官方出版的</w:t>
      </w:r>
      <w:r>
        <w:rPr>
          <w:b/>
          <w:bCs/>
        </w:rPr>
        <w:t>最权威</w:t>
      </w:r>
      <w:r>
        <w:t>的雅思考试备考书籍</w:t>
      </w:r>
      <w:r>
        <w:rPr>
          <w:rFonts w:hint="eastAsia"/>
        </w:rPr>
        <w:t>；</w:t>
      </w:r>
      <w:r>
        <w:t>是由剑桥大学考试委员从历次雅思考试真题中抽取出来总结成册的</w:t>
      </w:r>
      <w:r>
        <w:rPr>
          <w:b/>
          <w:bCs/>
        </w:rPr>
        <w:t>真题集</w:t>
      </w:r>
      <w:r>
        <w:t>，是</w:t>
      </w:r>
      <w:r>
        <w:rPr>
          <w:rFonts w:hint="eastAsia"/>
        </w:rPr>
        <w:t>最</w:t>
      </w:r>
      <w:r>
        <w:t>具有参考价值的雅思备考资料</w:t>
      </w:r>
      <w:r>
        <w:rPr>
          <w:rFonts w:hint="eastAsia"/>
        </w:rPr>
        <w:t>。</w:t>
      </w:r>
    </w:p>
    <w:p>
      <w:r>
        <w:rPr>
          <w:rFonts w:hint="eastAsia"/>
        </w:rPr>
        <w:t>②《</w:t>
      </w:r>
      <w:r>
        <w:t>9</w:t>
      </w:r>
      <w:r>
        <w:rPr>
          <w:rFonts w:hint="eastAsia"/>
        </w:rPr>
        <w:t>分达人》</w:t>
      </w:r>
    </w:p>
    <w:p>
      <w:pPr>
        <w:ind w:firstLine="480" w:firstLineChars="200"/>
      </w:pPr>
      <w:r>
        <w:drawing>
          <wp:anchor distT="0" distB="0" distL="114300" distR="114300" simplePos="0" relativeHeight="251692032" behindDoc="0" locked="0" layoutInCell="1" allowOverlap="1">
            <wp:simplePos x="0" y="0"/>
            <wp:positionH relativeFrom="column">
              <wp:posOffset>118110</wp:posOffset>
            </wp:positionH>
            <wp:positionV relativeFrom="paragraph">
              <wp:posOffset>37465</wp:posOffset>
            </wp:positionV>
            <wp:extent cx="1734185" cy="2019935"/>
            <wp:effectExtent l="0" t="0" r="0" b="0"/>
            <wp:wrapSquare wrapText="bothSides"/>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2" cstate="print">
                      <a:grayscl/>
                      <a:extLst>
                        <a:ext uri="{28A0092B-C50C-407E-A947-70E740481C1C}">
                          <a14:useLocalDpi xmlns:a14="http://schemas.microsoft.com/office/drawing/2010/main" val="0"/>
                        </a:ext>
                      </a:extLst>
                    </a:blip>
                    <a:stretch>
                      <a:fillRect/>
                    </a:stretch>
                  </pic:blipFill>
                  <pic:spPr>
                    <a:xfrm>
                      <a:off x="0" y="0"/>
                      <a:ext cx="1734185" cy="2019935"/>
                    </a:xfrm>
                    <a:prstGeom prst="rect">
                      <a:avLst/>
                    </a:prstGeom>
                  </pic:spPr>
                </pic:pic>
              </a:graphicData>
            </a:graphic>
          </wp:anchor>
        </w:drawing>
      </w:r>
      <w:r>
        <w:rPr>
          <w:rFonts w:hint="eastAsia"/>
        </w:rPr>
        <w:t>《</w:t>
      </w:r>
      <w:r>
        <w:t>9</w:t>
      </w:r>
      <w:r>
        <w:rPr>
          <w:rFonts w:hint="eastAsia"/>
        </w:rPr>
        <w:t>分达人》系列在考试中帮助比较大的是阅读篇和听力篇。</w:t>
      </w:r>
    </w:p>
    <w:p>
      <w:pPr>
        <w:ind w:firstLine="480" w:firstLineChars="200"/>
      </w:pPr>
      <w:r>
        <w:rPr>
          <w:rFonts w:hint="eastAsia"/>
          <w:color w:val="121212"/>
        </w:rPr>
        <w:t>《</w:t>
      </w:r>
      <w:r>
        <w:rPr>
          <w:color w:val="121212"/>
        </w:rPr>
        <w:t>9</w:t>
      </w:r>
      <w:r>
        <w:rPr>
          <w:rFonts w:hint="eastAsia"/>
          <w:color w:val="121212"/>
        </w:rPr>
        <w:t>分达人》汇聚了历年雅思真题，后面还包括了</w:t>
      </w:r>
      <w:r>
        <w:rPr>
          <w:rFonts w:hint="eastAsia"/>
          <w:b/>
          <w:bCs/>
          <w:color w:val="121212"/>
        </w:rPr>
        <w:t>题目详解、听力原参考译文</w:t>
      </w:r>
      <w:r>
        <w:rPr>
          <w:rFonts w:hint="eastAsia"/>
          <w:color w:val="121212"/>
        </w:rPr>
        <w:t>等版块的内容。《</w:t>
      </w:r>
      <w:r>
        <w:rPr>
          <w:color w:val="121212"/>
        </w:rPr>
        <w:t>9</w:t>
      </w:r>
      <w:r>
        <w:rPr>
          <w:rFonts w:hint="eastAsia"/>
          <w:color w:val="121212"/>
        </w:rPr>
        <w:t>分达人》对本书收录的每套题目进行了详细解析，不仅能帮助同学们弄懂每套试题，同时也教给考生相应的解题方法和技巧。</w:t>
      </w:r>
    </w:p>
    <w:p>
      <w:pPr>
        <w:ind w:firstLine="480" w:firstLineChars="200"/>
        <w:rPr>
          <w:color w:val="121212"/>
          <w:shd w:val="clear" w:color="auto" w:fill="FFFFFF"/>
        </w:rPr>
      </w:pPr>
      <w:r>
        <w:rPr>
          <w:rFonts w:hint="eastAsia"/>
          <w:color w:val="121212"/>
          <w:shd w:val="clear" w:color="auto" w:fill="FFFFFF"/>
        </w:rPr>
        <w:t>《9分达人》的普遍评价是比较难，基础较好的同学可以在做完雅思官方真题后选择《9分达人》，它的优势在于每篇文章都附有讲解，帮助学生读懂文章，省时省力，做好考前的准备。</w:t>
      </w:r>
    </w:p>
    <w:p>
      <w:pPr>
        <w:ind w:firstLine="480" w:firstLineChars="200"/>
        <w:rPr>
          <w:color w:val="121212"/>
          <w:shd w:val="clear" w:color="auto" w:fill="FFFFFF"/>
        </w:rPr>
      </w:pPr>
    </w:p>
    <w:p>
      <w:pPr>
        <w:rPr>
          <w:b/>
          <w:bCs/>
        </w:rPr>
      </w:pPr>
      <w:r>
        <w:rPr>
          <w:rFonts w:hint="eastAsia"/>
          <w:b/>
          <w:bCs/>
        </w:rPr>
        <w:t>③雅思哥/小站雅思APP</w:t>
      </w:r>
    </w:p>
    <w:p>
      <w:pPr>
        <w:snapToGrid w:val="0"/>
        <w:ind w:firstLine="480" w:firstLineChars="200"/>
      </w:pPr>
      <w:r>
        <w:rPr>
          <w:rFonts w:hint="eastAsia"/>
        </w:rPr>
        <w:t>同学们在考试前，可以将</w:t>
      </w:r>
      <w:r>
        <w:t>雅思哥</w:t>
      </w:r>
      <w:r>
        <w:rPr>
          <w:rFonts w:hint="eastAsia"/>
        </w:rPr>
        <w:t>或者小站雅思APP</w:t>
      </w:r>
      <w:r>
        <w:t>里面口语题库中的每一个话题过一次，准备</w:t>
      </w:r>
      <w:r>
        <w:rPr>
          <w:rFonts w:hint="eastAsia"/>
        </w:rPr>
        <w:t>好</w:t>
      </w:r>
      <w:r>
        <w:t>自己的故事</w:t>
      </w:r>
      <w:r>
        <w:rPr>
          <w:rFonts w:hint="eastAsia"/>
        </w:rPr>
        <w:t>。</w:t>
      </w:r>
      <w:r>
        <w:t>在题库准备的过程中，如果遇到表达不会，可以听听别人录好的语音，把</w:t>
      </w:r>
      <w:r>
        <w:rPr>
          <w:rFonts w:hint="eastAsia"/>
        </w:rPr>
        <w:t>好</w:t>
      </w:r>
      <w:r>
        <w:t>的短语和词汇记下运用到自己的句子当中。</w:t>
      </w:r>
    </w:p>
    <w:p>
      <w:pPr>
        <w:rPr>
          <w:sz w:val="18"/>
          <w:szCs w:val="18"/>
        </w:rPr>
      </w:pPr>
    </w:p>
    <w:p>
      <w:pPr>
        <w:pStyle w:val="4"/>
      </w:pPr>
      <w:bookmarkStart w:id="183" w:name="_Toc40452531"/>
      <w:bookmarkStart w:id="184" w:name="_Toc38481254"/>
      <w:bookmarkStart w:id="185" w:name="_Toc75364251"/>
      <w:bookmarkStart w:id="186" w:name="_Toc67338132"/>
      <w:r>
        <w:rPr>
          <w:rFonts w:hint="eastAsia"/>
        </w:rPr>
        <w:t>（二）托福（</w:t>
      </w:r>
      <w:r>
        <w:t>TOFEL</w:t>
      </w:r>
      <w:r>
        <w:rPr>
          <w:rFonts w:hint="eastAsia"/>
        </w:rPr>
        <w:t>）考试</w:t>
      </w:r>
      <w:bookmarkEnd w:id="183"/>
      <w:bookmarkEnd w:id="184"/>
      <w:bookmarkEnd w:id="185"/>
      <w:bookmarkEnd w:id="186"/>
    </w:p>
    <w:p>
      <w:pPr>
        <w:pStyle w:val="5"/>
      </w:pPr>
      <w:r>
        <w:rPr>
          <w:rFonts w:hint="eastAsia"/>
        </w:rPr>
        <w:t>1、考试介绍及题型分布</w:t>
      </w:r>
    </w:p>
    <w:p>
      <w:pPr>
        <w:pStyle w:val="43"/>
        <w:ind w:left="375" w:firstLine="480"/>
      </w:pPr>
      <w:r>
        <w:rPr>
          <w:rFonts w:hint="eastAsia"/>
        </w:rPr>
        <w:t>托福是由美国教育考试服务中心</w:t>
      </w:r>
      <w:r>
        <w:t>(ETS)举办的英语能力考试(官网地址：https：//toeflneeacn)，全名为“检定非英语为母语者的英语能力考试(Test of English as a Foreign Language)”，“托福”是其英文简称TOEFL的音译。每一年的考试场次由ETS在年初公布。整场考试结束后屏幕上即显示考生非正式的阅读、听力成绩，考试后6个工作日可以查询正式成绩。</w:t>
      </w:r>
    </w:p>
    <w:p>
      <w:pPr>
        <w:pStyle w:val="43"/>
        <w:ind w:left="375" w:firstLine="480"/>
      </w:pPr>
      <w:r>
        <w:rPr>
          <w:rFonts w:hint="eastAsia"/>
        </w:rPr>
        <w:t>托福考试有三种模式，分别是：纸考——</w:t>
      </w:r>
      <w:r>
        <w:t>Paper Based Test(PBT),机考——Computer Based Test(CBT),网考——Internet Based Test(IBT)。其中，IBT是中国学生普遍选择的考试方式。托福考试由四部分组成，分别是阅读(Reading)、听力(Listening)、口试(Speaking)、写作(Writing)。每部分满分30分，整套试题满分120分。托福考试成绩的有效期通常为两年，从考试日期开始计算。</w:t>
      </w:r>
    </w:p>
    <w:p>
      <w:pPr>
        <w:pStyle w:val="43"/>
        <w:ind w:left="375" w:firstLine="480"/>
      </w:pPr>
      <w:r>
        <w:rPr>
          <w:rFonts w:hint="eastAsia"/>
        </w:rPr>
        <w:t>托福考试是留学美国、加拿大或英国高等院校的第一英语能力证明。</w:t>
      </w:r>
      <w:r>
        <w:t>2019年8月，托福考试进行了一次改革，改革后各部分题型及考试时间见表1-7。</w:t>
      </w:r>
    </w:p>
    <w:p>
      <w:pPr>
        <w:snapToGrid w:val="0"/>
        <w:ind w:firstLine="720" w:firstLineChars="300"/>
      </w:pPr>
      <w:r>
        <w:rPr>
          <w:rFonts w:hint="eastAsia"/>
        </w:rPr>
        <w:t>各部分题型及考试时间见表</w:t>
      </w:r>
      <w:r>
        <w:t>2</w:t>
      </w:r>
      <w:r>
        <w:rPr>
          <w:rFonts w:hint="eastAsia"/>
        </w:rPr>
        <w:t>-</w:t>
      </w:r>
      <w:r>
        <w:t>12</w:t>
      </w:r>
      <w:r>
        <w:rPr>
          <w:rFonts w:hint="eastAsia"/>
        </w:rPr>
        <w:t>：</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3"/>
        <w:gridCol w:w="4111"/>
        <w:gridCol w:w="22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2093" w:type="dxa"/>
            <w:vAlign w:val="center"/>
          </w:tcPr>
          <w:p>
            <w:pPr>
              <w:pStyle w:val="12"/>
              <w:spacing w:line="276" w:lineRule="auto"/>
              <w:jc w:val="center"/>
              <w:rPr>
                <w:rFonts w:ascii="宋体" w:hAnsi="宋体" w:eastAsia="宋体" w:cs="MS Gothic"/>
              </w:rPr>
            </w:pPr>
            <w:r>
              <w:rPr>
                <w:rFonts w:hint="eastAsia" w:ascii="宋体" w:hAnsi="宋体" w:eastAsia="宋体" w:cs="MS Gothic"/>
                <w:sz w:val="18"/>
                <w:szCs w:val="18"/>
              </w:rPr>
              <w:t>考</w:t>
            </w:r>
            <w:r>
              <w:rPr>
                <w:rFonts w:hint="eastAsia" w:ascii="宋体" w:hAnsi="宋体" w:eastAsia="宋体" w:cs="Microsoft JhengHei"/>
                <w:sz w:val="18"/>
                <w:szCs w:val="18"/>
              </w:rPr>
              <w:t>试项目</w:t>
            </w:r>
          </w:p>
        </w:tc>
        <w:tc>
          <w:tcPr>
            <w:tcW w:w="4111" w:type="dxa"/>
            <w:vAlign w:val="center"/>
          </w:tcPr>
          <w:p>
            <w:pPr>
              <w:pStyle w:val="12"/>
              <w:spacing w:line="276" w:lineRule="auto"/>
              <w:jc w:val="center"/>
              <w:rPr>
                <w:rFonts w:ascii="宋体" w:hAnsi="宋体" w:eastAsia="宋体" w:cs="MS Gothic"/>
              </w:rPr>
            </w:pPr>
            <w:r>
              <w:rPr>
                <w:rFonts w:hint="eastAsia" w:ascii="宋体" w:hAnsi="宋体" w:eastAsia="宋体" w:cs="Microsoft JhengHei"/>
                <w:sz w:val="18"/>
                <w:szCs w:val="18"/>
              </w:rPr>
              <w:t>题型</w:t>
            </w:r>
          </w:p>
        </w:tc>
        <w:tc>
          <w:tcPr>
            <w:tcW w:w="2232" w:type="dxa"/>
            <w:vAlign w:val="center"/>
          </w:tcPr>
          <w:p>
            <w:pPr>
              <w:pStyle w:val="12"/>
              <w:spacing w:line="276" w:lineRule="auto"/>
              <w:jc w:val="center"/>
              <w:rPr>
                <w:rFonts w:ascii="宋体" w:hAnsi="宋体" w:eastAsia="宋体" w:cs="MS Gothic"/>
              </w:rPr>
            </w:pPr>
            <w:r>
              <w:rPr>
                <w:rFonts w:hint="eastAsia" w:ascii="宋体" w:hAnsi="宋体" w:eastAsia="宋体" w:cs="Microsoft JhengHei"/>
                <w:sz w:val="18"/>
                <w:szCs w:val="18"/>
              </w:rPr>
              <w:t>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vAlign w:val="center"/>
          </w:tcPr>
          <w:p>
            <w:pPr>
              <w:pStyle w:val="12"/>
              <w:spacing w:line="360" w:lineRule="auto"/>
              <w:ind w:firstLine="360" w:firstLineChars="200"/>
              <w:jc w:val="center"/>
              <w:rPr>
                <w:rFonts w:ascii="宋体" w:hAnsi="宋体" w:eastAsia="宋体" w:cs="Courier New"/>
                <w:sz w:val="18"/>
                <w:szCs w:val="18"/>
              </w:rPr>
            </w:pPr>
            <w:r>
              <w:rPr>
                <w:rFonts w:hint="eastAsia" w:ascii="宋体" w:hAnsi="宋体" w:eastAsia="宋体" w:cs="Microsoft JhengHei"/>
                <w:sz w:val="18"/>
                <w:szCs w:val="18"/>
              </w:rPr>
              <w:t>阅读</w:t>
            </w:r>
          </w:p>
          <w:p>
            <w:pPr>
              <w:pStyle w:val="12"/>
              <w:spacing w:line="360" w:lineRule="auto"/>
              <w:jc w:val="center"/>
              <w:rPr>
                <w:rFonts w:ascii="宋体" w:hAnsi="宋体" w:eastAsia="宋体" w:cs="MS Gothic"/>
              </w:rPr>
            </w:pPr>
            <w:r>
              <w:rPr>
                <w:rFonts w:ascii="宋体" w:hAnsi="宋体" w:eastAsia="宋体" w:cs="Courier New"/>
                <w:sz w:val="18"/>
                <w:szCs w:val="18"/>
              </w:rPr>
              <w:t>(Reading)</w:t>
            </w:r>
          </w:p>
        </w:tc>
        <w:tc>
          <w:tcPr>
            <w:tcW w:w="4111" w:type="dxa"/>
            <w:vAlign w:val="center"/>
          </w:tcPr>
          <w:p>
            <w:pPr>
              <w:pStyle w:val="12"/>
              <w:spacing w:line="360" w:lineRule="auto"/>
              <w:jc w:val="both"/>
              <w:rPr>
                <w:rFonts w:ascii="宋体" w:hAnsi="宋体" w:eastAsia="宋体" w:cs="MS Gothic"/>
              </w:rPr>
            </w:pPr>
            <w:r>
              <w:rPr>
                <w:rFonts w:ascii="宋体" w:hAnsi="宋体" w:eastAsia="宋体" w:cs="Courier New"/>
                <w:sz w:val="18"/>
                <w:szCs w:val="18"/>
              </w:rPr>
              <w:t>3</w:t>
            </w:r>
            <w:r>
              <w:rPr>
                <w:rFonts w:hint="eastAsia" w:ascii="宋体" w:hAnsi="宋体" w:eastAsia="宋体" w:cs="MS Gothic"/>
                <w:sz w:val="18"/>
                <w:szCs w:val="18"/>
              </w:rPr>
              <w:t>～</w:t>
            </w:r>
            <w:r>
              <w:rPr>
                <w:rFonts w:ascii="宋体" w:hAnsi="宋体" w:eastAsia="宋体" w:cs="Courier New"/>
                <w:sz w:val="18"/>
                <w:szCs w:val="18"/>
              </w:rPr>
              <w:t>4</w:t>
            </w:r>
            <w:r>
              <w:rPr>
                <w:rFonts w:hint="eastAsia" w:ascii="宋体" w:hAnsi="宋体" w:eastAsia="宋体" w:cs="MS Gothic"/>
                <w:sz w:val="18"/>
                <w:szCs w:val="18"/>
              </w:rPr>
              <w:t>篇</w:t>
            </w:r>
            <w:r>
              <w:rPr>
                <w:rFonts w:hint="eastAsia" w:ascii="宋体" w:hAnsi="宋体" w:eastAsia="宋体" w:cs="Microsoft JhengHei"/>
                <w:sz w:val="18"/>
                <w:szCs w:val="18"/>
              </w:rPr>
              <w:t>阅读文章，每篇</w:t>
            </w:r>
            <w:r>
              <w:rPr>
                <w:rFonts w:ascii="宋体" w:hAnsi="宋体" w:eastAsia="宋体" w:cs="Courier New"/>
                <w:sz w:val="18"/>
                <w:szCs w:val="18"/>
              </w:rPr>
              <w:t>10</w:t>
            </w:r>
            <w:r>
              <w:rPr>
                <w:rFonts w:hint="eastAsia" w:ascii="宋体" w:hAnsi="宋体" w:eastAsia="宋体" w:cs="MS Gothic"/>
                <w:sz w:val="18"/>
                <w:szCs w:val="18"/>
              </w:rPr>
              <w:t>个</w:t>
            </w:r>
            <w:r>
              <w:rPr>
                <w:rFonts w:hint="eastAsia" w:ascii="宋体" w:hAnsi="宋体" w:eastAsia="宋体" w:cs="Microsoft JhengHei"/>
                <w:sz w:val="18"/>
                <w:szCs w:val="18"/>
              </w:rPr>
              <w:t>问题</w:t>
            </w:r>
          </w:p>
        </w:tc>
        <w:tc>
          <w:tcPr>
            <w:tcW w:w="2232" w:type="dxa"/>
            <w:vAlign w:val="center"/>
          </w:tcPr>
          <w:p>
            <w:pPr>
              <w:pStyle w:val="12"/>
              <w:spacing w:line="360" w:lineRule="auto"/>
              <w:jc w:val="center"/>
              <w:rPr>
                <w:rFonts w:ascii="宋体" w:hAnsi="宋体" w:eastAsia="宋体" w:cs="MS Gothic"/>
              </w:rPr>
            </w:pPr>
            <w:r>
              <w:rPr>
                <w:rFonts w:hint="eastAsia" w:ascii="宋体" w:hAnsi="宋体" w:eastAsia="宋体" w:cs="Microsoft JhengHei"/>
                <w:sz w:val="18"/>
                <w:szCs w:val="18"/>
              </w:rPr>
              <w:t>共</w:t>
            </w:r>
            <w:r>
              <w:rPr>
                <w:rFonts w:ascii="宋体" w:hAnsi="宋体" w:eastAsia="宋体" w:cs="Courier New"/>
                <w:sz w:val="18"/>
                <w:szCs w:val="18"/>
              </w:rPr>
              <w:t>54</w:t>
            </w:r>
            <w:r>
              <w:rPr>
                <w:rFonts w:hint="eastAsia" w:ascii="宋体" w:hAnsi="宋体" w:eastAsia="宋体" w:cs="MS Gothic"/>
                <w:sz w:val="18"/>
                <w:szCs w:val="18"/>
              </w:rPr>
              <w:t>～</w:t>
            </w:r>
            <w:r>
              <w:rPr>
                <w:rFonts w:ascii="宋体" w:hAnsi="宋体" w:eastAsia="宋体" w:cs="Courier New"/>
                <w:sz w:val="18"/>
                <w:szCs w:val="18"/>
              </w:rPr>
              <w:t>72</w:t>
            </w:r>
            <w:r>
              <w:rPr>
                <w:rFonts w:hint="eastAsia" w:ascii="宋体" w:hAnsi="宋体" w:eastAsia="宋体" w:cs="MS Gothic"/>
                <w:sz w:val="18"/>
                <w:szCs w:val="18"/>
              </w:rPr>
              <w:t>分</w:t>
            </w:r>
            <w:r>
              <w:rPr>
                <w:rFonts w:hint="eastAsia" w:ascii="宋体" w:hAnsi="宋体" w:eastAsia="宋体" w:cs="Microsoft JhengHei"/>
                <w:sz w:val="18"/>
                <w:szCs w:val="18"/>
              </w:rPr>
              <w:t>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vAlign w:val="center"/>
          </w:tcPr>
          <w:p>
            <w:pPr>
              <w:pStyle w:val="12"/>
              <w:spacing w:line="360" w:lineRule="auto"/>
              <w:ind w:firstLine="360" w:firstLineChars="200"/>
              <w:jc w:val="center"/>
              <w:rPr>
                <w:rFonts w:ascii="宋体" w:hAnsi="宋体" w:eastAsia="宋体" w:cs="Courier New"/>
                <w:sz w:val="18"/>
                <w:szCs w:val="18"/>
              </w:rPr>
            </w:pPr>
            <w:r>
              <w:rPr>
                <w:rFonts w:hint="eastAsia" w:ascii="宋体" w:hAnsi="宋体" w:eastAsia="宋体" w:cs="Microsoft JhengHei"/>
                <w:sz w:val="18"/>
                <w:szCs w:val="18"/>
              </w:rPr>
              <w:t>听力</w:t>
            </w:r>
          </w:p>
          <w:p>
            <w:pPr>
              <w:pStyle w:val="12"/>
              <w:spacing w:line="360" w:lineRule="auto"/>
              <w:jc w:val="center"/>
              <w:rPr>
                <w:rFonts w:ascii="宋体" w:hAnsi="宋体" w:eastAsia="宋体" w:cs="MS Gothic"/>
              </w:rPr>
            </w:pPr>
            <w:r>
              <w:rPr>
                <w:rFonts w:ascii="宋体" w:hAnsi="宋体" w:eastAsia="宋体" w:cs="Courier New"/>
                <w:sz w:val="18"/>
                <w:szCs w:val="18"/>
              </w:rPr>
              <w:t>(Listening)</w:t>
            </w:r>
          </w:p>
        </w:tc>
        <w:tc>
          <w:tcPr>
            <w:tcW w:w="4111" w:type="dxa"/>
            <w:vAlign w:val="center"/>
          </w:tcPr>
          <w:p>
            <w:pPr>
              <w:pStyle w:val="12"/>
              <w:spacing w:line="360" w:lineRule="auto"/>
              <w:jc w:val="both"/>
              <w:rPr>
                <w:rFonts w:ascii="宋体" w:hAnsi="宋体" w:eastAsia="宋体" w:cs="Courier New"/>
                <w:sz w:val="18"/>
                <w:szCs w:val="18"/>
              </w:rPr>
            </w:pPr>
            <w:r>
              <w:rPr>
                <w:rFonts w:ascii="宋体" w:hAnsi="宋体" w:eastAsia="宋体" w:cs="Courier New"/>
                <w:sz w:val="18"/>
                <w:szCs w:val="18"/>
              </w:rPr>
              <w:t>3</w:t>
            </w:r>
            <w:r>
              <w:rPr>
                <w:rFonts w:hint="eastAsia" w:ascii="宋体" w:hAnsi="宋体" w:eastAsia="宋体" w:cs="MS Gothic"/>
                <w:sz w:val="18"/>
                <w:szCs w:val="18"/>
              </w:rPr>
              <w:t>～</w:t>
            </w:r>
            <w:r>
              <w:rPr>
                <w:rFonts w:ascii="宋体" w:hAnsi="宋体" w:eastAsia="宋体" w:cs="Courier New"/>
                <w:sz w:val="18"/>
                <w:szCs w:val="18"/>
              </w:rPr>
              <w:t>4</w:t>
            </w:r>
            <w:r>
              <w:rPr>
                <w:rFonts w:hint="eastAsia" w:ascii="宋体" w:hAnsi="宋体" w:eastAsia="宋体" w:cs="MS Gothic"/>
                <w:sz w:val="18"/>
                <w:szCs w:val="18"/>
              </w:rPr>
              <w:t>段</w:t>
            </w:r>
            <w:r>
              <w:rPr>
                <w:rFonts w:hint="eastAsia" w:ascii="宋体" w:hAnsi="宋体" w:eastAsia="宋体" w:cs="Microsoft JhengHei"/>
                <w:sz w:val="18"/>
                <w:szCs w:val="18"/>
              </w:rPr>
              <w:t>讲座，每段</w:t>
            </w:r>
            <w:r>
              <w:rPr>
                <w:rFonts w:ascii="宋体" w:hAnsi="宋体" w:eastAsia="宋体" w:cs="Courier New"/>
                <w:sz w:val="18"/>
                <w:szCs w:val="18"/>
              </w:rPr>
              <w:t>6</w:t>
            </w:r>
            <w:r>
              <w:rPr>
                <w:rFonts w:hint="eastAsia" w:ascii="宋体" w:hAnsi="宋体" w:eastAsia="宋体" w:cs="MS Gothic"/>
                <w:sz w:val="18"/>
                <w:szCs w:val="18"/>
              </w:rPr>
              <w:t>个</w:t>
            </w:r>
            <w:r>
              <w:rPr>
                <w:rFonts w:hint="eastAsia" w:ascii="宋体" w:hAnsi="宋体" w:eastAsia="宋体" w:cs="Microsoft JhengHei"/>
                <w:sz w:val="18"/>
                <w:szCs w:val="18"/>
              </w:rPr>
              <w:t>问题，</w:t>
            </w:r>
          </w:p>
          <w:p>
            <w:pPr>
              <w:pStyle w:val="12"/>
              <w:spacing w:line="360" w:lineRule="auto"/>
              <w:jc w:val="both"/>
              <w:rPr>
                <w:rFonts w:ascii="宋体" w:hAnsi="宋体" w:eastAsia="宋体" w:cs="MS Gothic"/>
              </w:rPr>
            </w:pPr>
            <w:r>
              <w:rPr>
                <w:rFonts w:ascii="宋体" w:hAnsi="宋体" w:eastAsia="宋体" w:cs="Courier New"/>
                <w:sz w:val="18"/>
                <w:szCs w:val="18"/>
              </w:rPr>
              <w:t>2</w:t>
            </w:r>
            <w:r>
              <w:rPr>
                <w:rFonts w:hint="eastAsia" w:ascii="宋体" w:hAnsi="宋体" w:eastAsia="宋体" w:cs="MS Gothic"/>
                <w:sz w:val="18"/>
                <w:szCs w:val="18"/>
              </w:rPr>
              <w:t>～</w:t>
            </w:r>
            <w:r>
              <w:rPr>
                <w:rFonts w:ascii="宋体" w:hAnsi="宋体" w:eastAsia="宋体" w:cs="Courier New"/>
                <w:sz w:val="18"/>
                <w:szCs w:val="18"/>
              </w:rPr>
              <w:t>3</w:t>
            </w:r>
            <w:r>
              <w:rPr>
                <w:rFonts w:hint="eastAsia" w:ascii="宋体" w:hAnsi="宋体" w:eastAsia="宋体" w:cs="MS Gothic"/>
                <w:sz w:val="18"/>
                <w:szCs w:val="18"/>
              </w:rPr>
              <w:t>段</w:t>
            </w:r>
            <w:r>
              <w:rPr>
                <w:rFonts w:hint="eastAsia" w:ascii="宋体" w:hAnsi="宋体" w:eastAsia="宋体" w:cs="Microsoft JhengHei"/>
                <w:sz w:val="18"/>
                <w:szCs w:val="18"/>
              </w:rPr>
              <w:t>对话，每段</w:t>
            </w:r>
            <w:r>
              <w:rPr>
                <w:rFonts w:ascii="宋体" w:hAnsi="宋体" w:eastAsia="宋体" w:cs="Courier New"/>
                <w:sz w:val="18"/>
                <w:szCs w:val="18"/>
              </w:rPr>
              <w:t>5</w:t>
            </w:r>
            <w:r>
              <w:rPr>
                <w:rFonts w:hint="eastAsia" w:ascii="宋体" w:hAnsi="宋体" w:eastAsia="宋体" w:cs="MS Gothic"/>
                <w:sz w:val="18"/>
                <w:szCs w:val="18"/>
              </w:rPr>
              <w:t>个</w:t>
            </w:r>
            <w:r>
              <w:rPr>
                <w:rFonts w:hint="eastAsia" w:ascii="宋体" w:hAnsi="宋体" w:eastAsia="宋体" w:cs="Microsoft JhengHei"/>
                <w:sz w:val="18"/>
                <w:szCs w:val="18"/>
              </w:rPr>
              <w:t>问题</w:t>
            </w:r>
          </w:p>
        </w:tc>
        <w:tc>
          <w:tcPr>
            <w:tcW w:w="2232" w:type="dxa"/>
            <w:vAlign w:val="center"/>
          </w:tcPr>
          <w:p>
            <w:pPr>
              <w:pStyle w:val="12"/>
              <w:spacing w:line="360" w:lineRule="auto"/>
              <w:jc w:val="center"/>
              <w:rPr>
                <w:rFonts w:ascii="宋体" w:hAnsi="宋体" w:eastAsia="宋体" w:cs="MS Gothic"/>
              </w:rPr>
            </w:pPr>
            <w:r>
              <w:rPr>
                <w:rFonts w:hint="eastAsia" w:ascii="宋体" w:hAnsi="宋体" w:eastAsia="宋体" w:cs="Microsoft JhengHei"/>
                <w:sz w:val="18"/>
                <w:szCs w:val="18"/>
              </w:rPr>
              <w:t>共</w:t>
            </w:r>
            <w:r>
              <w:rPr>
                <w:rFonts w:ascii="宋体" w:hAnsi="宋体" w:eastAsia="宋体" w:cs="Courier New"/>
                <w:sz w:val="18"/>
                <w:szCs w:val="18"/>
              </w:rPr>
              <w:t>41</w:t>
            </w:r>
            <w:r>
              <w:rPr>
                <w:rFonts w:hint="eastAsia" w:ascii="宋体" w:hAnsi="宋体" w:eastAsia="宋体" w:cs="MS Gothic"/>
                <w:sz w:val="18"/>
                <w:szCs w:val="18"/>
              </w:rPr>
              <w:t>～</w:t>
            </w:r>
            <w:r>
              <w:rPr>
                <w:rFonts w:ascii="宋体" w:hAnsi="宋体" w:eastAsia="宋体" w:cs="Courier New"/>
                <w:sz w:val="18"/>
                <w:szCs w:val="18"/>
              </w:rPr>
              <w:t>57</w:t>
            </w:r>
            <w:r>
              <w:rPr>
                <w:rFonts w:hint="eastAsia" w:ascii="宋体" w:hAnsi="宋体" w:eastAsia="宋体" w:cs="MS Gothic"/>
                <w:sz w:val="18"/>
                <w:szCs w:val="18"/>
              </w:rPr>
              <w:t>分</w:t>
            </w:r>
            <w:r>
              <w:rPr>
                <w:rFonts w:hint="eastAsia" w:ascii="宋体" w:hAnsi="宋体" w:eastAsia="宋体" w:cs="Microsoft JhengHei"/>
                <w:sz w:val="18"/>
                <w:szCs w:val="18"/>
              </w:rPr>
              <w:t>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vAlign w:val="center"/>
          </w:tcPr>
          <w:p>
            <w:pPr>
              <w:pStyle w:val="12"/>
              <w:spacing w:line="360" w:lineRule="auto"/>
              <w:ind w:firstLine="360" w:firstLineChars="200"/>
              <w:jc w:val="center"/>
              <w:rPr>
                <w:rFonts w:ascii="宋体" w:hAnsi="宋体" w:eastAsia="宋体" w:cs="Courier New"/>
                <w:sz w:val="18"/>
                <w:szCs w:val="18"/>
              </w:rPr>
            </w:pPr>
            <w:r>
              <w:rPr>
                <w:rFonts w:hint="eastAsia" w:ascii="宋体" w:hAnsi="宋体" w:eastAsia="宋体" w:cs="Microsoft JhengHei"/>
                <w:sz w:val="18"/>
                <w:szCs w:val="18"/>
              </w:rPr>
              <w:t>口语</w:t>
            </w:r>
          </w:p>
          <w:p>
            <w:pPr>
              <w:pStyle w:val="12"/>
              <w:spacing w:line="360" w:lineRule="auto"/>
              <w:jc w:val="center"/>
              <w:rPr>
                <w:rFonts w:ascii="宋体" w:hAnsi="宋体" w:eastAsia="宋体" w:cs="MS Gothic"/>
              </w:rPr>
            </w:pPr>
            <w:r>
              <w:rPr>
                <w:rFonts w:ascii="宋体" w:hAnsi="宋体" w:eastAsia="宋体" w:cs="Courier New"/>
                <w:sz w:val="18"/>
                <w:szCs w:val="18"/>
              </w:rPr>
              <w:t>(Speaking)</w:t>
            </w:r>
          </w:p>
        </w:tc>
        <w:tc>
          <w:tcPr>
            <w:tcW w:w="4111" w:type="dxa"/>
            <w:vAlign w:val="center"/>
          </w:tcPr>
          <w:p>
            <w:pPr>
              <w:pStyle w:val="12"/>
              <w:spacing w:line="360" w:lineRule="auto"/>
              <w:jc w:val="both"/>
              <w:rPr>
                <w:rFonts w:ascii="宋体" w:hAnsi="宋体" w:eastAsia="宋体" w:cs="MS Gothic"/>
              </w:rPr>
            </w:pPr>
            <w:r>
              <w:rPr>
                <w:rFonts w:ascii="宋体" w:hAnsi="宋体" w:eastAsia="宋体" w:cs="Courier New"/>
                <w:sz w:val="18"/>
                <w:szCs w:val="18"/>
              </w:rPr>
              <w:t>4</w:t>
            </w:r>
            <w:r>
              <w:rPr>
                <w:rFonts w:hint="eastAsia" w:ascii="宋体" w:hAnsi="宋体" w:eastAsia="宋体" w:cs="MS Gothic"/>
                <w:sz w:val="18"/>
                <w:szCs w:val="18"/>
              </w:rPr>
              <w:t>道</w:t>
            </w:r>
            <w:r>
              <w:rPr>
                <w:rFonts w:hint="eastAsia" w:ascii="宋体" w:hAnsi="宋体" w:eastAsia="宋体" w:cs="Microsoft JhengHei"/>
                <w:sz w:val="18"/>
                <w:szCs w:val="18"/>
              </w:rPr>
              <w:t>题，</w:t>
            </w:r>
            <w:r>
              <w:rPr>
                <w:rFonts w:ascii="宋体" w:hAnsi="宋体" w:eastAsia="宋体" w:cs="Courier New"/>
                <w:sz w:val="18"/>
                <w:szCs w:val="18"/>
              </w:rPr>
              <w:t>1</w:t>
            </w:r>
            <w:r>
              <w:rPr>
                <w:rFonts w:hint="eastAsia" w:ascii="宋体" w:hAnsi="宋体" w:eastAsia="宋体" w:cs="MS Gothic"/>
                <w:sz w:val="18"/>
                <w:szCs w:val="18"/>
              </w:rPr>
              <w:t>个独立口</w:t>
            </w:r>
            <w:r>
              <w:rPr>
                <w:rFonts w:hint="eastAsia" w:ascii="宋体" w:hAnsi="宋体" w:eastAsia="宋体" w:cs="Microsoft JhengHei"/>
                <w:sz w:val="18"/>
                <w:szCs w:val="18"/>
              </w:rPr>
              <w:t>语任务，</w:t>
            </w:r>
            <w:r>
              <w:rPr>
                <w:rFonts w:ascii="宋体" w:hAnsi="宋体" w:eastAsia="宋体" w:cs="Courier New"/>
                <w:sz w:val="18"/>
                <w:szCs w:val="18"/>
              </w:rPr>
              <w:t>3</w:t>
            </w:r>
            <w:r>
              <w:rPr>
                <w:rFonts w:hint="eastAsia" w:ascii="宋体" w:hAnsi="宋体" w:eastAsia="宋体" w:cs="MS Gothic"/>
                <w:sz w:val="18"/>
                <w:szCs w:val="18"/>
              </w:rPr>
              <w:t>个</w:t>
            </w:r>
            <w:r>
              <w:rPr>
                <w:rFonts w:hint="eastAsia" w:ascii="宋体" w:hAnsi="宋体" w:eastAsia="宋体" w:cs="Microsoft JhengHei"/>
                <w:sz w:val="18"/>
                <w:szCs w:val="18"/>
              </w:rPr>
              <w:t>综合口语任务</w:t>
            </w:r>
          </w:p>
        </w:tc>
        <w:tc>
          <w:tcPr>
            <w:tcW w:w="2232" w:type="dxa"/>
            <w:vAlign w:val="center"/>
          </w:tcPr>
          <w:p>
            <w:pPr>
              <w:pStyle w:val="12"/>
              <w:spacing w:line="360" w:lineRule="auto"/>
              <w:jc w:val="center"/>
              <w:rPr>
                <w:rFonts w:ascii="宋体" w:hAnsi="宋体" w:eastAsia="宋体" w:cs="MS Gothic"/>
              </w:rPr>
            </w:pPr>
            <w:r>
              <w:rPr>
                <w:rFonts w:hint="eastAsia" w:ascii="宋体" w:hAnsi="宋体" w:eastAsia="宋体" w:cs="Microsoft JhengHei"/>
                <w:sz w:val="18"/>
                <w:szCs w:val="18"/>
              </w:rPr>
              <w:t>共</w:t>
            </w:r>
            <w:r>
              <w:rPr>
                <w:rFonts w:ascii="宋体" w:hAnsi="宋体" w:eastAsia="宋体" w:cs="Courier New"/>
                <w:sz w:val="18"/>
                <w:szCs w:val="18"/>
              </w:rPr>
              <w:t>17</w:t>
            </w:r>
            <w:r>
              <w:rPr>
                <w:rFonts w:hint="eastAsia" w:ascii="宋体" w:hAnsi="宋体" w:eastAsia="宋体" w:cs="MS Gothic"/>
                <w:sz w:val="18"/>
                <w:szCs w:val="18"/>
              </w:rPr>
              <w:t>分</w:t>
            </w:r>
            <w:r>
              <w:rPr>
                <w:rFonts w:hint="eastAsia" w:ascii="宋体" w:hAnsi="宋体" w:eastAsia="宋体" w:cs="Microsoft JhengHei"/>
                <w:sz w:val="18"/>
                <w:szCs w:val="18"/>
              </w:rPr>
              <w:t>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vAlign w:val="center"/>
          </w:tcPr>
          <w:p>
            <w:pPr>
              <w:pStyle w:val="12"/>
              <w:spacing w:line="360" w:lineRule="auto"/>
              <w:ind w:firstLine="360" w:firstLineChars="200"/>
              <w:jc w:val="center"/>
              <w:rPr>
                <w:rFonts w:ascii="宋体" w:hAnsi="宋体" w:eastAsia="宋体" w:cs="Courier New"/>
                <w:sz w:val="18"/>
                <w:szCs w:val="18"/>
              </w:rPr>
            </w:pPr>
            <w:r>
              <w:rPr>
                <w:rFonts w:hint="eastAsia" w:ascii="宋体" w:hAnsi="宋体" w:eastAsia="宋体" w:cs="Microsoft JhengHei"/>
                <w:sz w:val="18"/>
                <w:szCs w:val="18"/>
              </w:rPr>
              <w:t>写作</w:t>
            </w:r>
          </w:p>
          <w:p>
            <w:pPr>
              <w:pStyle w:val="12"/>
              <w:spacing w:line="360" w:lineRule="auto"/>
              <w:jc w:val="center"/>
              <w:rPr>
                <w:rFonts w:ascii="宋体" w:hAnsi="宋体" w:eastAsia="宋体" w:cs="MS Gothic"/>
              </w:rPr>
            </w:pPr>
            <w:r>
              <w:rPr>
                <w:rFonts w:ascii="宋体" w:hAnsi="宋体" w:eastAsia="宋体" w:cs="Courier New"/>
                <w:sz w:val="18"/>
                <w:szCs w:val="18"/>
              </w:rPr>
              <w:t>(Writing)</w:t>
            </w:r>
          </w:p>
        </w:tc>
        <w:tc>
          <w:tcPr>
            <w:tcW w:w="4111" w:type="dxa"/>
            <w:vAlign w:val="center"/>
          </w:tcPr>
          <w:p>
            <w:pPr>
              <w:pStyle w:val="12"/>
              <w:spacing w:line="360" w:lineRule="auto"/>
              <w:jc w:val="both"/>
              <w:rPr>
                <w:rFonts w:ascii="宋体" w:hAnsi="宋体" w:eastAsia="宋体" w:cs="MS Gothic"/>
              </w:rPr>
            </w:pPr>
            <w:r>
              <w:rPr>
                <w:rFonts w:ascii="宋体" w:hAnsi="宋体" w:eastAsia="宋体" w:cs="Courier New"/>
                <w:sz w:val="18"/>
                <w:szCs w:val="18"/>
              </w:rPr>
              <w:t>2</w:t>
            </w:r>
            <w:r>
              <w:rPr>
                <w:rFonts w:hint="eastAsia" w:ascii="宋体" w:hAnsi="宋体" w:eastAsia="宋体" w:cs="MS Gothic"/>
                <w:sz w:val="18"/>
                <w:szCs w:val="18"/>
              </w:rPr>
              <w:t>道</w:t>
            </w:r>
            <w:r>
              <w:rPr>
                <w:rFonts w:hint="eastAsia" w:ascii="宋体" w:hAnsi="宋体" w:eastAsia="宋体" w:cs="Microsoft JhengHei"/>
                <w:sz w:val="18"/>
                <w:szCs w:val="18"/>
              </w:rPr>
              <w:t>题，</w:t>
            </w:r>
            <w:r>
              <w:rPr>
                <w:rFonts w:ascii="宋体" w:hAnsi="宋体" w:eastAsia="宋体" w:cs="Courier New"/>
                <w:sz w:val="18"/>
                <w:szCs w:val="18"/>
              </w:rPr>
              <w:t>1</w:t>
            </w:r>
            <w:r>
              <w:rPr>
                <w:rFonts w:hint="eastAsia" w:ascii="宋体" w:hAnsi="宋体" w:eastAsia="宋体" w:cs="MS Gothic"/>
                <w:sz w:val="18"/>
                <w:szCs w:val="18"/>
              </w:rPr>
              <w:t>个独立写作任</w:t>
            </w:r>
            <w:r>
              <w:rPr>
                <w:rFonts w:hint="eastAsia" w:ascii="宋体" w:hAnsi="宋体" w:eastAsia="宋体" w:cs="Microsoft JhengHei"/>
                <w:sz w:val="18"/>
                <w:szCs w:val="18"/>
              </w:rPr>
              <w:t>务，</w:t>
            </w:r>
            <w:r>
              <w:rPr>
                <w:rFonts w:ascii="宋体" w:hAnsi="宋体" w:eastAsia="宋体" w:cs="Courier New"/>
                <w:sz w:val="18"/>
                <w:szCs w:val="18"/>
              </w:rPr>
              <w:t>1</w:t>
            </w:r>
            <w:r>
              <w:rPr>
                <w:rFonts w:hint="eastAsia" w:ascii="宋体" w:hAnsi="宋体" w:eastAsia="宋体" w:cs="MS Gothic"/>
                <w:sz w:val="18"/>
                <w:szCs w:val="18"/>
              </w:rPr>
              <w:t>个</w:t>
            </w:r>
            <w:r>
              <w:rPr>
                <w:rFonts w:hint="eastAsia" w:ascii="宋体" w:hAnsi="宋体" w:eastAsia="宋体" w:cs="Microsoft JhengHei"/>
                <w:sz w:val="18"/>
                <w:szCs w:val="18"/>
              </w:rPr>
              <w:t>综合写作任务</w:t>
            </w:r>
          </w:p>
        </w:tc>
        <w:tc>
          <w:tcPr>
            <w:tcW w:w="2232" w:type="dxa"/>
            <w:vAlign w:val="center"/>
          </w:tcPr>
          <w:p>
            <w:pPr>
              <w:pStyle w:val="12"/>
              <w:spacing w:line="360" w:lineRule="auto"/>
              <w:jc w:val="center"/>
              <w:rPr>
                <w:rFonts w:ascii="宋体" w:hAnsi="宋体" w:eastAsia="宋体" w:cs="MS Gothic"/>
              </w:rPr>
            </w:pPr>
            <w:r>
              <w:rPr>
                <w:rFonts w:hint="eastAsia" w:ascii="宋体" w:hAnsi="宋体" w:eastAsia="宋体" w:cs="Microsoft JhengHei"/>
                <w:sz w:val="18"/>
                <w:szCs w:val="18"/>
              </w:rPr>
              <w:t>共</w:t>
            </w:r>
            <w:r>
              <w:rPr>
                <w:rFonts w:ascii="宋体" w:hAnsi="宋体" w:eastAsia="宋体" w:cs="Courier New"/>
                <w:sz w:val="18"/>
                <w:szCs w:val="18"/>
              </w:rPr>
              <w:t>50</w:t>
            </w:r>
            <w:r>
              <w:rPr>
                <w:rFonts w:hint="eastAsia" w:ascii="宋体" w:hAnsi="宋体" w:eastAsia="宋体" w:cs="MS Gothic"/>
                <w:sz w:val="18"/>
                <w:szCs w:val="18"/>
              </w:rPr>
              <w:t>分</w:t>
            </w:r>
            <w:r>
              <w:rPr>
                <w:rFonts w:hint="eastAsia" w:ascii="宋体" w:hAnsi="宋体" w:eastAsia="宋体" w:cs="Microsoft JhengHei"/>
                <w:sz w:val="18"/>
                <w:szCs w:val="18"/>
              </w:rPr>
              <w:t>钟</w:t>
            </w:r>
          </w:p>
        </w:tc>
      </w:tr>
    </w:tbl>
    <w:p>
      <w:pPr>
        <w:snapToGrid w:val="0"/>
        <w:jc w:val="center"/>
      </w:pPr>
      <w:r>
        <w:rPr>
          <w:rFonts w:hint="eastAsia"/>
          <w:sz w:val="18"/>
          <w:szCs w:val="21"/>
        </w:rPr>
        <w:t>表</w:t>
      </w:r>
      <w:r>
        <w:rPr>
          <w:sz w:val="18"/>
          <w:szCs w:val="21"/>
        </w:rPr>
        <w:t>2</w:t>
      </w:r>
      <w:r>
        <w:rPr>
          <w:rFonts w:hint="eastAsia"/>
          <w:sz w:val="18"/>
          <w:szCs w:val="21"/>
        </w:rPr>
        <w:t>-</w:t>
      </w:r>
      <w:r>
        <w:rPr>
          <w:sz w:val="18"/>
          <w:szCs w:val="21"/>
        </w:rPr>
        <w:t xml:space="preserve">12 </w:t>
      </w:r>
      <w:r>
        <w:rPr>
          <w:rFonts w:hint="eastAsia"/>
          <w:sz w:val="18"/>
          <w:szCs w:val="21"/>
        </w:rPr>
        <w:t>托福题型及时间分配</w:t>
      </w:r>
    </w:p>
    <w:p>
      <w:pPr>
        <w:snapToGrid w:val="0"/>
        <w:jc w:val="center"/>
        <w:rPr>
          <w:sz w:val="18"/>
        </w:rPr>
      </w:pPr>
    </w:p>
    <w:p>
      <w:pPr>
        <w:pStyle w:val="5"/>
      </w:pPr>
      <w:r>
        <w:rPr>
          <w:rFonts w:hint="eastAsia"/>
        </w:rPr>
        <w:t>2、备考方法</w:t>
      </w:r>
    </w:p>
    <w:p>
      <w:r>
        <w:rPr>
          <w:rFonts w:hint="eastAsia" w:asciiTheme="minorEastAsia" w:hAnsiTheme="minorEastAsia"/>
        </w:rPr>
        <w:t>（</w:t>
      </w:r>
      <w:r>
        <w:rPr>
          <w:rFonts w:hint="eastAsia"/>
        </w:rPr>
        <w:t>1）</w:t>
      </w:r>
      <w:r>
        <w:t>备考规划</w:t>
      </w:r>
    </w:p>
    <w:p>
      <w:pPr>
        <w:pStyle w:val="43"/>
        <w:ind w:firstLine="480"/>
      </w:pPr>
      <w:r>
        <w:rPr>
          <w:rFonts w:hint="eastAsia"/>
        </w:rPr>
        <w:sym w:font="Wingdings 2" w:char="F06A"/>
      </w:r>
      <w:r>
        <w:rPr>
          <w:rFonts w:hint="eastAsia"/>
        </w:rPr>
        <w:t>参加几次次模考，梳理自己的薄弱点，明确备考重难点。</w:t>
      </w:r>
    </w:p>
    <w:p>
      <w:pPr>
        <w:pStyle w:val="43"/>
        <w:ind w:firstLine="480"/>
      </w:pPr>
      <w:r>
        <w:rPr>
          <w:rFonts w:hint="eastAsia"/>
        </w:rPr>
        <w:sym w:font="Wingdings 2" w:char="F06B"/>
      </w:r>
      <w:r>
        <w:rPr>
          <w:rFonts w:hint="eastAsia"/>
        </w:rPr>
        <w:t>测试自己的词汇量。可以使用英语学习软件，测试以下自己的词汇量。如果低于</w:t>
      </w:r>
      <w:r>
        <w:t>6000</w:t>
      </w:r>
      <w:r>
        <w:rPr>
          <w:rFonts w:hint="eastAsia"/>
        </w:rPr>
        <w:t>词汇</w:t>
      </w:r>
      <w:r>
        <w:t>的</w:t>
      </w:r>
      <w:r>
        <w:rPr>
          <w:rFonts w:hint="eastAsia"/>
        </w:rPr>
        <w:t>同学从</w:t>
      </w:r>
      <w:r>
        <w:t>背单词开始</w:t>
      </w:r>
      <w:r>
        <w:rPr>
          <w:rFonts w:hint="eastAsia"/>
        </w:rPr>
        <w:t>吧！</w:t>
      </w:r>
      <w:r>
        <w:t>因为托福的难度几乎是目前的英语水平测试考试里</w:t>
      </w:r>
      <w:r>
        <w:rPr>
          <w:rFonts w:hint="eastAsia"/>
        </w:rPr>
        <w:t>仅次于</w:t>
      </w:r>
      <w:r>
        <w:t>GRE，对词汇量的要求也极高。单词书可以选用新东方的红宝书。</w:t>
      </w:r>
    </w:p>
    <w:p>
      <w:pPr>
        <w:pStyle w:val="43"/>
        <w:ind w:firstLine="480"/>
      </w:pPr>
      <w:r>
        <w:rPr>
          <w:rFonts w:hint="eastAsia" w:cs="Times New Roman"/>
        </w:rPr>
        <w:sym w:font="Wingdings 2" w:char="F06C"/>
      </w:r>
      <w:r>
        <w:rPr>
          <w:rFonts w:hint="eastAsia"/>
        </w:rPr>
        <w:t>在词汇量达到最低6000以后，可以开始刷题。（注意：背单词应该同步进行！）如果准备时间并不充足，只刷市面上普遍的</w:t>
      </w:r>
      <w:r>
        <w:t>TPO(TOEFL Practice Online的缩写,即托福在线考试练习)模考软件即可。</w:t>
      </w:r>
    </w:p>
    <w:p>
      <w:pPr>
        <w:pStyle w:val="43"/>
        <w:ind w:firstLine="480"/>
      </w:pPr>
      <w:r>
        <w:rPr>
          <w:rFonts w:hint="eastAsia" w:cs="Times New Roman"/>
        </w:rPr>
        <w:sym w:font="Wingdings 2" w:char="F06D"/>
      </w:r>
      <w:r>
        <w:t>写作部分可以</w:t>
      </w:r>
      <w:r>
        <w:rPr>
          <w:rFonts w:hint="eastAsia"/>
        </w:rPr>
        <w:t>稍晚</w:t>
      </w:r>
      <w:r>
        <w:t>准备，</w:t>
      </w:r>
      <w:r>
        <w:rPr>
          <w:rFonts w:hint="eastAsia"/>
        </w:rPr>
        <w:t>写作训练时要特别</w:t>
      </w:r>
      <w:r>
        <w:t>注意逻辑清晰度与观点的鲜明程度。</w:t>
      </w:r>
    </w:p>
    <w:p>
      <w:r>
        <w:rPr>
          <w:rFonts w:hint="eastAsia"/>
        </w:rPr>
        <w:t>（2）词汇记忆方法</w:t>
      </w:r>
    </w:p>
    <w:p>
      <w:pPr>
        <w:ind w:firstLine="480" w:firstLineChars="200"/>
        <w:rPr>
          <w:rFonts w:cs="Times New Roman"/>
        </w:rPr>
      </w:pPr>
      <w:r>
        <w:rPr>
          <w:rFonts w:hint="eastAsia"/>
        </w:rPr>
        <w:t>单词一直是英语考试中一道坎，在托福考试中，要想取得理想的成绩，先决条件就是把四级单词</w:t>
      </w:r>
      <w:r>
        <w:t>100%掌握（单词拼写、发音、词性、相关搭配等），这是基础中的基础。全</w:t>
      </w:r>
      <w:r>
        <w:rPr>
          <w:rFonts w:hint="eastAsia"/>
        </w:rPr>
        <w:t>面</w:t>
      </w:r>
      <w:r>
        <w:t>掌握了四级词汇后，就可以开始下一关卡：托福《红宝书》《无老师镇魂单词》《词以类记》这三者中任选其一进行单词的背诵。如果备考时间不太够，建议先背《400 Must-have Words for TOEFL》，另外通过练题以及做完</w:t>
      </w:r>
      <w:r>
        <w:rPr>
          <w:rFonts w:hint="eastAsia"/>
        </w:rPr>
        <w:t>题后的归纳总结来记忆一些自己不认识的单词，“以练代背”。</w:t>
      </w:r>
    </w:p>
    <w:p>
      <w:pPr>
        <w:ind w:firstLine="480" w:firstLineChars="200"/>
      </w:pPr>
      <w:r>
        <w:rPr>
          <w:rFonts w:hint="eastAsia"/>
        </w:rPr>
        <w:t>关于单词记忆的方法，背单词有各种各样的方式和招数，这里的一点建议就是不要一本单词书背太长时间，例如半年就过久了。大家应当适当提高背诵速度，一遍结束后可以再背一遍。另外，背单词应当结合实际应用，通过做阅读和听听力来体会单词在语境中的使用情况，这样印象才会更加深刻。</w:t>
      </w:r>
    </w:p>
    <w:p>
      <w:r>
        <w:rPr>
          <w:rFonts w:hint="eastAsia"/>
        </w:rPr>
        <w:t>（3）听力备考方法</w:t>
      </w:r>
    </w:p>
    <w:p>
      <w:pPr>
        <w:ind w:firstLine="480" w:firstLineChars="200"/>
      </w:pPr>
      <w:r>
        <w:rPr>
          <w:rFonts w:hint="eastAsia"/>
        </w:rPr>
        <w:t>听力是托福考试的重点和难点。托福考试以美式英语为基准。反映在听力考试中，美式的习语、俚语时有出现，更有大量的关于美国的历史、文化、政治、地理等方面的内容出现，</w:t>
      </w:r>
      <w:r>
        <w:t>考生需要花大量的时间建立起对语音的敏感度和对各种题型的常见干扰选项的识别能力。</w:t>
      </w:r>
    </w:p>
    <w:p>
      <w:pPr>
        <w:ind w:firstLine="480" w:firstLineChars="200"/>
      </w:pPr>
      <w:r>
        <w:rPr>
          <w:rFonts w:hint="eastAsia"/>
        </w:rPr>
        <w:t>听力主要得分点有</w:t>
      </w:r>
      <w:r>
        <w:t>conversation和lecture这两部分。conversation部分是生活类场景</w:t>
      </w:r>
      <w:r>
        <w:rPr>
          <w:rFonts w:hint="eastAsia"/>
        </w:rPr>
        <w:t>。</w:t>
      </w:r>
      <w:r>
        <w:t>用词简单，</w:t>
      </w:r>
      <w:r>
        <w:rPr>
          <w:rFonts w:hint="eastAsia"/>
        </w:rPr>
        <w:t>偏向于人与人之间的交流。</w:t>
      </w:r>
      <w:r>
        <w:t>听力内容一般是学生找老师解决问题，所以能听得懂学生问的问题和老师给出的解决方法就</w:t>
      </w:r>
      <w:r>
        <w:rPr>
          <w:rFonts w:hint="eastAsia"/>
        </w:rPr>
        <w:t>可以</w:t>
      </w:r>
      <w:r>
        <w:t>了。注意</w:t>
      </w:r>
      <w:r>
        <w:rPr>
          <w:rFonts w:hint="eastAsia"/>
        </w:rPr>
        <w:t>此部分</w:t>
      </w:r>
      <w:r>
        <w:t>语速较快，俚语也多，听完一遍之后要精听积累生词和俚语。</w:t>
      </w:r>
      <w:r>
        <w:rPr>
          <w:rFonts w:hint="eastAsia"/>
        </w:rPr>
        <w:t>复习时注意搜集整理各类生活交流中的习惯表达、俗语。</w:t>
      </w:r>
      <w:r>
        <w:t>lecture部分就是学术场景</w:t>
      </w:r>
      <w:r>
        <w:rPr>
          <w:rFonts w:hint="eastAsia"/>
        </w:rPr>
        <w:t>。</w:t>
      </w:r>
      <w:r>
        <w:t>主要是教授的课堂录音，一篇围绕一个主题，篇章里关于这个主题的学术性词汇很多，</w:t>
      </w:r>
      <w:r>
        <w:rPr>
          <w:rFonts w:hint="eastAsia"/>
        </w:rPr>
        <w:t>偏向于学科词汇和逻辑思维的考察。比如一篇</w:t>
      </w:r>
      <w:r>
        <w:t>lecture围绕的是历史</w:t>
      </w:r>
      <w:r>
        <w:rPr>
          <w:rFonts w:hint="eastAsia"/>
        </w:rPr>
        <w:t>，</w:t>
      </w:r>
      <w:r>
        <w:t>那南北战争</w:t>
      </w:r>
      <w:r>
        <w:rPr>
          <w:rFonts w:hint="eastAsia"/>
        </w:rPr>
        <w:t>、</w:t>
      </w:r>
      <w:r>
        <w:t>奴隶制</w:t>
      </w:r>
      <w:r>
        <w:rPr>
          <w:rFonts w:hint="eastAsia"/>
        </w:rPr>
        <w:t>、</w:t>
      </w:r>
      <w:r>
        <w:t>冷战</w:t>
      </w:r>
      <w:r>
        <w:rPr>
          <w:rFonts w:hint="eastAsia"/>
        </w:rPr>
        <w:t>、</w:t>
      </w:r>
      <w:r>
        <w:t>工业革命移民</w:t>
      </w:r>
      <w:r>
        <w:rPr>
          <w:rFonts w:hint="eastAsia"/>
        </w:rPr>
        <w:t>、</w:t>
      </w:r>
      <w:r>
        <w:t>民族主权这类跟美国历史有关的词汇，你就需要在听到的一瞬间反应过来它的意思，所以lecture部分对词汇量</w:t>
      </w:r>
      <w:r>
        <w:rPr>
          <w:rFonts w:hint="eastAsia"/>
        </w:rPr>
        <w:t>特别是各学科基本的专业词汇</w:t>
      </w:r>
      <w:r>
        <w:t>要求极高</w:t>
      </w:r>
      <w:r>
        <w:rPr>
          <w:rFonts w:hint="eastAsia"/>
        </w:rPr>
        <w:t>。同学们</w:t>
      </w:r>
      <w:r>
        <w:t>可以在托福单词书籍上找到lecture的学科类词语的分类背诵区域</w:t>
      </w:r>
      <w:r>
        <w:rPr>
          <w:rFonts w:hint="eastAsia"/>
        </w:rPr>
        <w:t>，</w:t>
      </w:r>
      <w:r>
        <w:t>在背单词时记得背熟这部分。</w:t>
      </w:r>
    </w:p>
    <w:p>
      <w:pPr>
        <w:ind w:firstLine="480" w:firstLineChars="200"/>
      </w:pPr>
      <w:r>
        <w:rPr>
          <w:rFonts w:hint="eastAsia"/>
        </w:rPr>
        <w:t>同时，还有以下学习方法可供借鉴：</w:t>
      </w:r>
    </w:p>
    <w:p>
      <w:pPr>
        <w:ind w:firstLine="480" w:firstLineChars="200"/>
      </w:pPr>
      <w:r>
        <w:rPr>
          <w:rFonts w:hint="eastAsia"/>
        </w:rPr>
        <w:t>①注意单词“熟形不熟音”的问题，背单词时要准确记忆单词的发音。</w:t>
      </w:r>
    </w:p>
    <w:p>
      <w:pPr>
        <w:ind w:firstLine="480" w:firstLineChars="200"/>
      </w:pPr>
      <w:r>
        <w:rPr>
          <w:rFonts w:hint="eastAsia"/>
        </w:rPr>
        <w:t>②备考可分为三个阶段</w:t>
      </w:r>
      <w:r>
        <w:t>(针对备考时间大于一个月的同学)：第一阶段，做TPO或真题，初步熟悉考试模式，此阶段大约持续一周；第二阶段，对之前听的有难度的文章进行精听，不再练习新题；第三阶段，考前1～2周进行整套模考，模考中途一定不能被打断。</w:t>
      </w:r>
    </w:p>
    <w:p>
      <w:pPr>
        <w:ind w:firstLine="480" w:firstLineChars="200"/>
      </w:pPr>
      <w:r>
        <w:rPr>
          <w:rFonts w:hint="eastAsia"/>
        </w:rPr>
        <w:t>③注意语音现象，如重读、弱读、连读等等，并在跟读中运用</w:t>
      </w:r>
      <w:r>
        <w:t>(跟读自己没有听懂的语句即可)。</w:t>
      </w:r>
    </w:p>
    <w:p>
      <w:pPr>
        <w:ind w:firstLine="480" w:firstLineChars="200"/>
      </w:pPr>
      <w:r>
        <w:rPr>
          <w:rFonts w:hint="eastAsia"/>
        </w:rPr>
        <w:t>④找到适合自己的记笔记方法</w:t>
      </w:r>
      <w:r>
        <w:t>(笔记不是越多越好)。尤其是听力分数在24分以下的同学，更要重视如何听懂全文结构。</w:t>
      </w:r>
    </w:p>
    <w:p>
      <w:r>
        <w:rPr>
          <w:rFonts w:hint="eastAsia"/>
        </w:rPr>
        <w:t>（4）阅读备考方法</w:t>
      </w:r>
    </w:p>
    <w:p>
      <w:pPr>
        <w:ind w:firstLine="480" w:firstLineChars="200"/>
      </w:pPr>
      <w:r>
        <w:rPr>
          <w:rFonts w:hint="eastAsia"/>
        </w:rPr>
        <w:t>托福考试中，阅读是四个板块中最容易得高分的板块。对于希望总分达到</w:t>
      </w:r>
      <w:r>
        <w:t>100分的同学，阅读得分最好达到27分；对于希望总分达到107分的同学，阅读最好能拿到满分30分。</w:t>
      </w:r>
    </w:p>
    <w:p>
      <w:pPr>
        <w:ind w:firstLine="480" w:firstLineChars="200"/>
      </w:pPr>
      <w:r>
        <w:rPr>
          <w:rFonts w:hint="eastAsia"/>
        </w:rPr>
        <w:t>在备考过程中，有以下方法可供借鉴：</w:t>
      </w:r>
    </w:p>
    <w:p>
      <w:pPr>
        <w:ind w:firstLine="480" w:firstLineChars="200"/>
      </w:pPr>
      <w:r>
        <w:rPr>
          <w:rFonts w:hint="eastAsia"/>
        </w:rPr>
        <w:t>①针对托福新政，多练习长段落，学会剖析段落的结构，明白一个段落有几个论点，哪几句话是对一个论点的解释，从而看懂全文的结构。</w:t>
      </w:r>
    </w:p>
    <w:p>
      <w:pPr>
        <w:ind w:firstLine="480" w:firstLineChars="200"/>
      </w:pPr>
      <w:r>
        <w:rPr>
          <w:rFonts w:hint="eastAsia"/>
        </w:rPr>
        <w:t>②重视标题，由首段明确标题的具体含义，从而把握全文的主题。</w:t>
      </w:r>
    </w:p>
    <w:p>
      <w:pPr>
        <w:ind w:firstLine="480" w:firstLineChars="200"/>
      </w:pPr>
      <w:r>
        <w:rPr>
          <w:rFonts w:hint="eastAsia"/>
        </w:rPr>
        <w:t>③要非常熟悉错误选项的四种类型：无中生有</w:t>
      </w:r>
      <w:r>
        <w:t>(原文绝对未提)，颠倒黑白(与原文信息相抵触)，张冠李戴(信息错位)，答非所问。</w:t>
      </w:r>
    </w:p>
    <w:p>
      <w:pPr>
        <w:pStyle w:val="43"/>
        <w:snapToGrid w:val="0"/>
        <w:ind w:firstLine="480"/>
        <w:rPr>
          <w:rFonts w:asciiTheme="minorEastAsia" w:hAnsiTheme="minorEastAsia"/>
        </w:rPr>
      </w:pPr>
      <w:r>
        <w:rPr>
          <w:rFonts w:hint="eastAsia"/>
        </w:rPr>
        <w:t>④每次练习都要限时，阅读一篇文章并完成相应题目的时长应不超过</w:t>
      </w:r>
      <w:r>
        <w:t>18分钟。</w:t>
      </w:r>
      <w:r>
        <w:rPr>
          <w:rFonts w:hint="eastAsia" w:asciiTheme="minorEastAsia" w:hAnsiTheme="minorEastAsia"/>
        </w:rPr>
        <w:t>（5）</w:t>
      </w:r>
      <w:r>
        <w:rPr>
          <w:rFonts w:asciiTheme="minorEastAsia" w:hAnsiTheme="minorEastAsia"/>
        </w:rPr>
        <w:t>口语</w:t>
      </w:r>
      <w:r>
        <w:rPr>
          <w:rFonts w:hint="eastAsia" w:asciiTheme="minorEastAsia" w:hAnsiTheme="minorEastAsia"/>
        </w:rPr>
        <w:t>备考方法</w:t>
      </w:r>
    </w:p>
    <w:p>
      <w:pPr>
        <w:pStyle w:val="43"/>
        <w:snapToGrid w:val="0"/>
        <w:ind w:firstLine="480"/>
        <w:rPr>
          <w:rFonts w:asciiTheme="minorEastAsia" w:hAnsiTheme="minorEastAsia"/>
        </w:rPr>
      </w:pPr>
      <w:r>
        <w:rPr>
          <w:rFonts w:hint="eastAsia" w:asciiTheme="minorEastAsia" w:hAnsiTheme="minorEastAsia"/>
        </w:rPr>
        <w:t>口语部分所考查的内容本身并不十分困难，考试时间也非常短，但对于大多数中国考生来说都是一个不小的挑战。因为我们之前从来没有接触过类似的题型和考试方式，所以是需要花大量时间去练习的。在备考过程中，有以下方法可供借鉴：</w:t>
      </w:r>
    </w:p>
    <w:p>
      <w:pPr>
        <w:pStyle w:val="43"/>
        <w:snapToGrid w:val="0"/>
        <w:ind w:firstLine="480"/>
        <w:rPr>
          <w:rFonts w:asciiTheme="minorEastAsia" w:hAnsiTheme="minorEastAsia"/>
        </w:rPr>
      </w:pPr>
      <w:r>
        <w:rPr>
          <w:rFonts w:hint="eastAsia" w:asciiTheme="minorEastAsia" w:hAnsiTheme="minorEastAsia"/>
        </w:rPr>
        <w:t>①一定要多进行口语计时练习，因为在考场上戴着耳机和麦克风、看着屏幕上的倒计时讲话，和平常在街上同外国人用英语聊天是完全不同的。</w:t>
      </w:r>
    </w:p>
    <w:p>
      <w:pPr>
        <w:pStyle w:val="43"/>
        <w:snapToGrid w:val="0"/>
        <w:ind w:firstLine="480"/>
        <w:rPr>
          <w:rFonts w:asciiTheme="minorEastAsia" w:hAnsiTheme="minorEastAsia"/>
        </w:rPr>
      </w:pPr>
      <w:r>
        <w:rPr>
          <w:rFonts w:hint="eastAsia" w:asciiTheme="minorEastAsia" w:hAnsiTheme="minorEastAsia"/>
        </w:rPr>
        <w:t>②积累独立话题素材，并做到熟练、灵活运用。</w:t>
      </w:r>
    </w:p>
    <w:p>
      <w:pPr>
        <w:pStyle w:val="43"/>
        <w:snapToGrid w:val="0"/>
        <w:ind w:firstLine="480"/>
        <w:rPr>
          <w:rFonts w:asciiTheme="minorEastAsia" w:hAnsiTheme="minorEastAsia"/>
        </w:rPr>
      </w:pPr>
      <w:r>
        <w:rPr>
          <w:rFonts w:hint="eastAsia" w:asciiTheme="minorEastAsia" w:hAnsiTheme="minorEastAsia"/>
        </w:rPr>
        <w:t>③把近四年的“独立机经”至少“刷”三遍，且每一次练习都要计时，直到非常熟练为止。</w:t>
      </w:r>
    </w:p>
    <w:p>
      <w:pPr>
        <w:pStyle w:val="43"/>
        <w:snapToGrid w:val="0"/>
        <w:ind w:firstLine="480"/>
        <w:rPr>
          <w:rFonts w:asciiTheme="minorEastAsia" w:hAnsiTheme="minorEastAsia"/>
        </w:rPr>
      </w:pPr>
      <w:r>
        <w:rPr>
          <w:rFonts w:hint="eastAsia" w:asciiTheme="minorEastAsia" w:hAnsiTheme="minorEastAsia"/>
        </w:rPr>
        <w:t>④对于综合话题，要注意记笔记的技巧，如使用缩写、符号进行速记，</w:t>
      </w:r>
      <w:r>
        <w:rPr>
          <w:rFonts w:asciiTheme="minorEastAsia" w:hAnsiTheme="minorEastAsia"/>
        </w:rPr>
        <w:t>task 3和task 4的细节及解释性信息不用记。</w:t>
      </w:r>
    </w:p>
    <w:p>
      <w:pPr>
        <w:pStyle w:val="43"/>
        <w:snapToGrid w:val="0"/>
        <w:ind w:firstLineChars="0"/>
        <w:rPr>
          <w:rFonts w:asciiTheme="minorEastAsia" w:hAnsiTheme="minorEastAsia"/>
        </w:rPr>
      </w:pPr>
      <w:r>
        <w:rPr>
          <w:rFonts w:hint="eastAsia" w:asciiTheme="minorEastAsia" w:hAnsiTheme="minorEastAsia"/>
        </w:rPr>
        <w:t>⑤练习时要注意培养自己的抗干扰能力，没有必要在完全安静的环境中练习。</w:t>
      </w:r>
    </w:p>
    <w:p>
      <w:pPr>
        <w:pStyle w:val="43"/>
        <w:snapToGrid w:val="0"/>
        <w:ind w:firstLine="480"/>
        <w:rPr>
          <w:rFonts w:asciiTheme="minorEastAsia" w:hAnsiTheme="minorEastAsia"/>
        </w:rPr>
      </w:pPr>
      <w:r>
        <w:rPr>
          <w:rFonts w:hint="eastAsia" w:asciiTheme="minorEastAsia" w:hAnsiTheme="minorEastAsia"/>
        </w:rPr>
        <w:t>（6）</w:t>
      </w:r>
      <w:r>
        <w:rPr>
          <w:rFonts w:asciiTheme="minorEastAsia" w:hAnsiTheme="minorEastAsia"/>
        </w:rPr>
        <w:t>写作</w:t>
      </w:r>
      <w:r>
        <w:rPr>
          <w:rFonts w:hint="eastAsia" w:asciiTheme="minorEastAsia" w:hAnsiTheme="minorEastAsia"/>
        </w:rPr>
        <w:t>备考方法</w:t>
      </w:r>
    </w:p>
    <w:p>
      <w:pPr>
        <w:pStyle w:val="43"/>
        <w:snapToGrid w:val="0"/>
        <w:ind w:firstLine="480"/>
        <w:rPr>
          <w:rFonts w:asciiTheme="minorEastAsia" w:hAnsiTheme="minorEastAsia"/>
        </w:rPr>
      </w:pPr>
      <w:r>
        <w:rPr>
          <w:rFonts w:hint="eastAsia" w:asciiTheme="minorEastAsia" w:hAnsiTheme="minorEastAsia"/>
        </w:rPr>
        <w:t>由于新托福是机考，其写作和其他考试最大的区别就是需要打字。除此之外，无论是综合写作还是独立写作，都应该更注重信息点和逻辑，其次才是语言表达的改善。在托福考试的写作中，只要能够精准地表达出意思即可，不一定非要用“高大上”的单词，但是也要注意句式的多样性。想要拿到高分，独立写作中除了逻辑论证完整、拼写和语法错误很少以外，还至少需要两三个亮眼的句式或短语。在备考过程中，有以下方法可供借鉴：</w:t>
      </w:r>
    </w:p>
    <w:p>
      <w:pPr>
        <w:pStyle w:val="43"/>
        <w:snapToGrid w:val="0"/>
        <w:ind w:firstLine="480"/>
        <w:rPr>
          <w:rFonts w:asciiTheme="minorEastAsia" w:hAnsiTheme="minorEastAsia"/>
        </w:rPr>
      </w:pPr>
      <w:r>
        <w:rPr>
          <w:rFonts w:hint="eastAsia" w:asciiTheme="minorEastAsia" w:hAnsiTheme="minorEastAsia"/>
        </w:rPr>
        <w:t>①独立写作要明确“总论点</w:t>
      </w:r>
      <w:r>
        <w:rPr>
          <w:rFonts w:asciiTheme="minorEastAsia" w:hAnsiTheme="minorEastAsia"/>
        </w:rPr>
        <w:t>+分论点”的文章结构，各分论点不能重复。</w:t>
      </w:r>
    </w:p>
    <w:p>
      <w:pPr>
        <w:pStyle w:val="43"/>
        <w:snapToGrid w:val="0"/>
        <w:ind w:firstLine="480"/>
        <w:rPr>
          <w:rFonts w:asciiTheme="minorEastAsia" w:hAnsiTheme="minorEastAsia"/>
        </w:rPr>
      </w:pPr>
      <w:r>
        <w:rPr>
          <w:rFonts w:hint="eastAsia" w:asciiTheme="minorEastAsia" w:hAnsiTheme="minorEastAsia"/>
        </w:rPr>
        <w:t>②要坚持练习打字的速度和准确性。这里推荐一个比较智能的打字练习网站：</w:t>
      </w:r>
      <w:r>
        <w:rPr>
          <w:rFonts w:asciiTheme="minorEastAsia" w:hAnsiTheme="minorEastAsia"/>
        </w:rPr>
        <w:t>https：//wwwkeybrcom。</w:t>
      </w:r>
    </w:p>
    <w:p>
      <w:pPr>
        <w:pStyle w:val="43"/>
        <w:snapToGrid w:val="0"/>
        <w:ind w:firstLine="480"/>
        <w:rPr>
          <w:rFonts w:asciiTheme="minorEastAsia" w:hAnsiTheme="minorEastAsia"/>
        </w:rPr>
      </w:pPr>
      <w:r>
        <w:rPr>
          <w:rFonts w:hint="eastAsia" w:asciiTheme="minorEastAsia" w:hAnsiTheme="minorEastAsia"/>
        </w:rPr>
        <w:t>③应当多加练习综合写作的笔记，要熟悉速记符号，培养快速分出逻辑层次的能力，做到记有所用，有追忆性。</w:t>
      </w:r>
    </w:p>
    <w:p>
      <w:pPr>
        <w:pStyle w:val="4"/>
      </w:pPr>
      <w:bookmarkStart w:id="187" w:name="_Toc67338133"/>
      <w:bookmarkStart w:id="188" w:name="_Toc75364252"/>
      <w:r>
        <w:rPr>
          <w:rFonts w:hint="eastAsia"/>
        </w:rPr>
        <w:t>（三）</w:t>
      </w:r>
      <w:bookmarkEnd w:id="187"/>
      <w:r>
        <w:rPr>
          <w:rFonts w:hint="eastAsia"/>
        </w:rPr>
        <w:t>雅思</w:t>
      </w:r>
      <w:r>
        <w:t>托福</w:t>
      </w:r>
      <w:r>
        <w:rPr>
          <w:rFonts w:hint="eastAsia"/>
        </w:rPr>
        <w:t>考试小贴士</w:t>
      </w:r>
      <w:bookmarkEnd w:id="188"/>
    </w:p>
    <w:p>
      <w:pPr>
        <w:pStyle w:val="43"/>
        <w:snapToGrid w:val="0"/>
        <w:ind w:firstLine="480"/>
        <w:rPr>
          <w:rFonts w:asciiTheme="minorEastAsia" w:hAnsiTheme="minorEastAsia"/>
        </w:rPr>
      </w:pPr>
      <w:r>
        <w:rPr>
          <w:rFonts w:hint="eastAsia" w:asciiTheme="minorEastAsia" w:hAnsiTheme="minorEastAsia"/>
        </w:rPr>
        <w:t>1.</w:t>
      </w:r>
      <w:r>
        <w:rPr>
          <w:rFonts w:asciiTheme="minorEastAsia" w:hAnsiTheme="minorEastAsia"/>
        </w:rPr>
        <w:t>Q：考雅思还是考托福，该如何选择呢？</w:t>
      </w:r>
    </w:p>
    <w:p>
      <w:pPr>
        <w:pStyle w:val="43"/>
        <w:snapToGrid w:val="0"/>
        <w:ind w:firstLine="480"/>
        <w:rPr>
          <w:rFonts w:asciiTheme="minorEastAsia" w:hAnsiTheme="minorEastAsia"/>
        </w:rPr>
      </w:pPr>
      <w:r>
        <w:rPr>
          <w:rFonts w:asciiTheme="minorEastAsia" w:hAnsiTheme="minorEastAsia"/>
        </w:rPr>
        <w:t>A：大家可以根据以下几点，判断自己是适合考雅思还是考托福。</w:t>
      </w:r>
    </w:p>
    <w:p>
      <w:pPr>
        <w:pStyle w:val="43"/>
        <w:snapToGrid w:val="0"/>
        <w:ind w:firstLine="480"/>
        <w:rPr>
          <w:rFonts w:asciiTheme="minorEastAsia" w:hAnsiTheme="minorEastAsia"/>
        </w:rPr>
      </w:pPr>
      <w:r>
        <w:rPr>
          <w:rFonts w:hint="eastAsia" w:asciiTheme="minorEastAsia" w:hAnsiTheme="minorEastAsia"/>
        </w:rPr>
        <w:t>①留学目的国是哪里？</w:t>
      </w:r>
    </w:p>
    <w:p>
      <w:pPr>
        <w:pStyle w:val="43"/>
        <w:snapToGrid w:val="0"/>
        <w:ind w:firstLine="480"/>
        <w:rPr>
          <w:rFonts w:asciiTheme="minorEastAsia" w:hAnsiTheme="minorEastAsia"/>
        </w:rPr>
      </w:pPr>
      <w:r>
        <w:rPr>
          <w:rFonts w:hint="eastAsia" w:asciiTheme="minorEastAsia" w:hAnsiTheme="minorEastAsia"/>
        </w:rPr>
        <w:t>如果我们有去北美留学的想法，可选择托福考试。尤其是想去美国读研究生的同学，除了托福，还要有</w:t>
      </w:r>
      <w:r>
        <w:rPr>
          <w:rFonts w:asciiTheme="minorEastAsia" w:hAnsiTheme="minorEastAsia"/>
        </w:rPr>
        <w:t>GRE/GMAT成绩。如果是去英联邦国家，尤其是英国，应该尽可能选择雅思考试。美国院校对托福比较认可,尽管也有一些学校认可雅思，但大部分学校还是更认可托福。</w:t>
      </w:r>
    </w:p>
    <w:p>
      <w:pPr>
        <w:pStyle w:val="43"/>
        <w:snapToGrid w:val="0"/>
        <w:ind w:firstLine="480"/>
        <w:rPr>
          <w:rFonts w:asciiTheme="minorEastAsia" w:hAnsiTheme="minorEastAsia"/>
        </w:rPr>
      </w:pPr>
      <w:r>
        <w:rPr>
          <w:rFonts w:hint="eastAsia" w:asciiTheme="minorEastAsia" w:hAnsiTheme="minorEastAsia"/>
        </w:rPr>
        <w:t>②更习惯笔试还是机考？</w:t>
      </w:r>
    </w:p>
    <w:p>
      <w:pPr>
        <w:pStyle w:val="43"/>
        <w:snapToGrid w:val="0"/>
        <w:ind w:firstLine="480"/>
        <w:rPr>
          <w:rFonts w:asciiTheme="minorEastAsia" w:hAnsiTheme="minorEastAsia"/>
        </w:rPr>
      </w:pPr>
      <w:r>
        <w:rPr>
          <w:rFonts w:hint="eastAsia" w:asciiTheme="minorEastAsia" w:hAnsiTheme="minorEastAsia"/>
        </w:rPr>
        <w:t>中国学生从小到大都是参加笔试更多，也更习惯，但是机考乃当下趋势，同学们要尽早适应。目前雅思、托福、</w:t>
      </w:r>
      <w:r>
        <w:rPr>
          <w:rFonts w:asciiTheme="minorEastAsia" w:hAnsiTheme="minorEastAsia"/>
        </w:rPr>
        <w:t>GRE/GMAT这三种主流考试都提供机考，只有雅思的笔试成绩仍在大范围内被认可。同时托福考试的写作部分对打字速度有一定要求，需要我们去练习。</w:t>
      </w:r>
    </w:p>
    <w:p>
      <w:pPr>
        <w:pStyle w:val="43"/>
        <w:snapToGrid w:val="0"/>
        <w:ind w:firstLine="480"/>
        <w:rPr>
          <w:rFonts w:asciiTheme="minorEastAsia" w:hAnsiTheme="minorEastAsia"/>
        </w:rPr>
      </w:pPr>
      <w:r>
        <w:rPr>
          <w:rFonts w:hint="eastAsia" w:asciiTheme="minorEastAsia" w:hAnsiTheme="minorEastAsia"/>
        </w:rPr>
        <w:t>③偏好有交流感的口试还是电脑口试？</w:t>
      </w:r>
    </w:p>
    <w:p>
      <w:pPr>
        <w:pStyle w:val="43"/>
        <w:snapToGrid w:val="0"/>
        <w:ind w:firstLine="480"/>
        <w:rPr>
          <w:rFonts w:asciiTheme="minorEastAsia" w:hAnsiTheme="minorEastAsia"/>
        </w:rPr>
      </w:pPr>
      <w:r>
        <w:rPr>
          <w:rFonts w:hint="eastAsia" w:asciiTheme="minorEastAsia" w:hAnsiTheme="minorEastAsia"/>
        </w:rPr>
        <w:t>雅思与托福的口试采取不同的考试模式：托福采用机考，考生在考场根据电脑上给出的问题作答；在雅思考试中，考生与考官进行面对面交流。偏好交流式口试的可以选择雅思</w:t>
      </w:r>
      <w:r>
        <w:rPr>
          <w:rFonts w:asciiTheme="minorEastAsia" w:hAnsiTheme="minorEastAsia"/>
        </w:rPr>
        <w:t>,偏好人机对话的可以选择托福。</w:t>
      </w:r>
    </w:p>
    <w:p>
      <w:pPr>
        <w:pStyle w:val="43"/>
        <w:snapToGrid w:val="0"/>
        <w:ind w:firstLine="480"/>
        <w:rPr>
          <w:rFonts w:asciiTheme="minorEastAsia" w:hAnsiTheme="minorEastAsia"/>
        </w:rPr>
      </w:pPr>
      <w:r>
        <w:rPr>
          <w:rFonts w:hint="eastAsia" w:asciiTheme="minorEastAsia" w:hAnsiTheme="minorEastAsia"/>
        </w:rPr>
        <w:t>④听说读写更擅长哪方面？</w:t>
      </w:r>
    </w:p>
    <w:p>
      <w:pPr>
        <w:pStyle w:val="43"/>
        <w:snapToGrid w:val="0"/>
        <w:ind w:firstLine="480"/>
        <w:rPr>
          <w:rFonts w:asciiTheme="minorEastAsia" w:hAnsiTheme="minorEastAsia"/>
        </w:rPr>
      </w:pPr>
      <w:r>
        <w:rPr>
          <w:rFonts w:hint="eastAsia" w:asciiTheme="minorEastAsia" w:hAnsiTheme="minorEastAsia"/>
        </w:rPr>
        <w:t>在雅思与托福的难度比较上，雅思的听力较为简单，托福对听力的要求相对较高，且对于听力的考查几乎贯穿整场考试。在阅读方面，托福的阅读界面更友好，会给出每道题目所涉及内容在文章中的段落。在口语方面，两者的考试形式完全不同，雅思考试由考官评分，托福考试则由机器和考官网上评分。两者写作难度差别不大，但是托福需要在</w:t>
      </w:r>
      <w:r>
        <w:rPr>
          <w:rFonts w:asciiTheme="minorEastAsia" w:hAnsiTheme="minorEastAsia"/>
        </w:rPr>
        <w:t>30分钟内打出一篇400词左右的文章(独立写作题)，需要较高的打字熟练度。</w:t>
      </w:r>
    </w:p>
    <w:p>
      <w:pPr>
        <w:pStyle w:val="43"/>
        <w:snapToGrid w:val="0"/>
        <w:ind w:firstLine="480"/>
        <w:rPr>
          <w:rFonts w:asciiTheme="minorEastAsia" w:hAnsiTheme="minorEastAsia"/>
        </w:rPr>
      </w:pPr>
    </w:p>
    <w:p>
      <w:pPr>
        <w:pStyle w:val="43"/>
        <w:snapToGrid w:val="0"/>
        <w:ind w:firstLine="480"/>
        <w:rPr>
          <w:rFonts w:asciiTheme="minorEastAsia" w:hAnsiTheme="minorEastAsia"/>
        </w:rPr>
      </w:pPr>
      <w:r>
        <w:rPr>
          <w:rFonts w:asciiTheme="minorEastAsia" w:hAnsiTheme="minorEastAsia"/>
        </w:rPr>
        <w:t>2.</w:t>
      </w:r>
      <w:r>
        <w:rPr>
          <w:rFonts w:hint="eastAsia" w:asciiTheme="minorEastAsia" w:hAnsiTheme="minorEastAsia"/>
        </w:rPr>
        <w:t>Q：</w:t>
      </w:r>
      <w:r>
        <w:rPr>
          <w:rFonts w:asciiTheme="minorEastAsia" w:hAnsiTheme="minorEastAsia"/>
        </w:rPr>
        <w:t>考察内容</w:t>
      </w:r>
      <w:r>
        <w:rPr>
          <w:rFonts w:hint="eastAsia" w:asciiTheme="minorEastAsia" w:hAnsiTheme="minorEastAsia"/>
        </w:rPr>
        <w:t>有什么</w:t>
      </w:r>
      <w:r>
        <w:rPr>
          <w:rFonts w:asciiTheme="minorEastAsia" w:hAnsiTheme="minorEastAsia"/>
        </w:rPr>
        <w:t>区别</w:t>
      </w:r>
      <w:r>
        <w:rPr>
          <w:rFonts w:hint="eastAsia" w:asciiTheme="minorEastAsia" w:hAnsiTheme="minorEastAsia"/>
        </w:rPr>
        <w:t>呢？</w:t>
      </w:r>
    </w:p>
    <w:p>
      <w:pPr>
        <w:pStyle w:val="43"/>
        <w:snapToGrid w:val="0"/>
        <w:ind w:firstLine="480"/>
        <w:rPr>
          <w:rFonts w:asciiTheme="minorEastAsia" w:hAnsiTheme="minorEastAsia"/>
        </w:rPr>
      </w:pPr>
      <w:r>
        <w:rPr>
          <w:rFonts w:hint="eastAsia" w:asciiTheme="minorEastAsia" w:hAnsiTheme="minorEastAsia"/>
        </w:rPr>
        <w:t>A：（</w:t>
      </w:r>
      <w:r>
        <w:rPr>
          <w:rFonts w:asciiTheme="minorEastAsia" w:hAnsiTheme="minorEastAsia"/>
        </w:rPr>
        <w:t>1</w:t>
      </w:r>
      <w:r>
        <w:rPr>
          <w:rFonts w:hint="eastAsia" w:asciiTheme="minorEastAsia" w:hAnsiTheme="minorEastAsia"/>
        </w:rPr>
        <w:t>）托福听力部分的考查给予考生答题思考的时间要多于雅思</w:t>
      </w:r>
      <w:r>
        <w:rPr>
          <w:rFonts w:asciiTheme="minorEastAsia" w:hAnsiTheme="minorEastAsia"/>
        </w:rPr>
        <w:t>,而且题型还是以选择题为主</w:t>
      </w:r>
      <w:r>
        <w:rPr>
          <w:rFonts w:hint="eastAsia" w:asciiTheme="minorEastAsia" w:hAnsiTheme="minorEastAsia"/>
        </w:rPr>
        <w:t>；雅思的题型较多，有填空题、选择题、配对题等。</w:t>
      </w:r>
    </w:p>
    <w:p>
      <w:pPr>
        <w:pStyle w:val="43"/>
        <w:snapToGrid w:val="0"/>
        <w:ind w:firstLine="480"/>
        <w:rPr>
          <w:rFonts w:asciiTheme="minorEastAsia" w:hAnsiTheme="minorEastAsia"/>
        </w:rPr>
      </w:pPr>
      <w:r>
        <w:rPr>
          <w:rFonts w:hint="eastAsia" w:asciiTheme="minorEastAsia" w:hAnsiTheme="minorEastAsia"/>
        </w:rPr>
        <w:t>（</w:t>
      </w:r>
      <w:r>
        <w:rPr>
          <w:rFonts w:asciiTheme="minorEastAsia" w:hAnsiTheme="minorEastAsia"/>
        </w:rPr>
        <w:t>2</w:t>
      </w:r>
      <w:r>
        <w:rPr>
          <w:rFonts w:hint="eastAsia" w:asciiTheme="minorEastAsia" w:hAnsiTheme="minorEastAsia"/>
        </w:rPr>
        <w:t>）托福口语采用人机对话</w:t>
      </w:r>
      <w:r>
        <w:rPr>
          <w:rFonts w:asciiTheme="minorEastAsia" w:hAnsiTheme="minorEastAsia"/>
        </w:rPr>
        <w:t>,模拟正式的上课讲演来考查学生</w:t>
      </w:r>
      <w:r>
        <w:rPr>
          <w:rFonts w:hint="eastAsia" w:asciiTheme="minorEastAsia" w:hAnsiTheme="minorEastAsia"/>
        </w:rPr>
        <w:t>，</w:t>
      </w:r>
      <w:r>
        <w:rPr>
          <w:rFonts w:asciiTheme="minorEastAsia" w:hAnsiTheme="minorEastAsia"/>
        </w:rPr>
        <w:t>每一道题目都要求考生在规定时间内作答，考生并没有休息或是缓冲的时间,只要开始计时,考生必须在规定的时间内回答完毕。雅思的口试模式是考生与考官进行面对面交流，</w:t>
      </w:r>
      <w:r>
        <w:rPr>
          <w:rFonts w:hint="eastAsia" w:asciiTheme="minorEastAsia" w:hAnsiTheme="minorEastAsia"/>
        </w:rPr>
        <w:t>相对而言更加具有主观性。</w:t>
      </w:r>
    </w:p>
    <w:p>
      <w:pPr>
        <w:pStyle w:val="43"/>
        <w:snapToGrid w:val="0"/>
        <w:ind w:firstLine="480"/>
        <w:rPr>
          <w:rFonts w:asciiTheme="minorEastAsia" w:hAnsiTheme="minorEastAsia"/>
        </w:rPr>
      </w:pPr>
      <w:r>
        <w:rPr>
          <w:rFonts w:hint="eastAsia" w:asciiTheme="minorEastAsia" w:hAnsiTheme="minorEastAsia"/>
        </w:rPr>
        <w:t>（</w:t>
      </w:r>
      <w:r>
        <w:rPr>
          <w:rFonts w:asciiTheme="minorEastAsia" w:hAnsiTheme="minorEastAsia"/>
        </w:rPr>
        <w:t>3</w:t>
      </w:r>
      <w:r>
        <w:rPr>
          <w:rFonts w:hint="eastAsia" w:asciiTheme="minorEastAsia" w:hAnsiTheme="minorEastAsia"/>
        </w:rPr>
        <w:t>）托福内容更加学术化</w:t>
      </w:r>
      <w:r>
        <w:rPr>
          <w:rFonts w:asciiTheme="minorEastAsia" w:hAnsiTheme="minorEastAsia"/>
        </w:rPr>
        <w:t>,其涵盖的题材也更加广泛,包括历史、科学、教育、商业、社科、艺术文学、工程技术、体育文娱八个方面。新托福考试中,只有一种选择题,而且题目回答起来相对比较容易。雅思考试中</w:t>
      </w:r>
      <w:r>
        <w:rPr>
          <w:rFonts w:hint="eastAsia" w:asciiTheme="minorEastAsia" w:hAnsiTheme="minorEastAsia"/>
        </w:rPr>
        <w:t>包括</w:t>
      </w:r>
      <w:r>
        <w:rPr>
          <w:rFonts w:asciiTheme="minorEastAsia" w:hAnsiTheme="minorEastAsia"/>
        </w:rPr>
        <w:t>9种主流题型,相对比较复杂。文章内容基本来自传统的题库,比如有关古代文明、移民史的社会科学话题,英国农业和动物特征介绍的自然科学话题等。新题的出现都比较有规律,如教育方面的科技英语话题。阅读部分新题约占20%-30%。</w:t>
      </w:r>
    </w:p>
    <w:p>
      <w:pPr>
        <w:pStyle w:val="43"/>
        <w:snapToGrid w:val="0"/>
        <w:ind w:firstLine="480"/>
        <w:rPr>
          <w:rFonts w:asciiTheme="minorEastAsia" w:hAnsiTheme="minorEastAsia"/>
        </w:rPr>
      </w:pPr>
      <w:r>
        <w:rPr>
          <w:rFonts w:asciiTheme="minorEastAsia" w:hAnsiTheme="minorEastAsia"/>
        </w:rPr>
        <w:t>3.</w:t>
      </w:r>
      <w:r>
        <w:rPr>
          <w:rFonts w:hint="eastAsia" w:asciiTheme="minorEastAsia" w:hAnsiTheme="minorEastAsia"/>
        </w:rPr>
        <w:t>Q：</w:t>
      </w:r>
      <w:r>
        <w:rPr>
          <w:rFonts w:asciiTheme="minorEastAsia" w:hAnsiTheme="minorEastAsia"/>
        </w:rPr>
        <w:t>能力侧重</w:t>
      </w:r>
      <w:r>
        <w:rPr>
          <w:rFonts w:hint="eastAsia" w:asciiTheme="minorEastAsia" w:hAnsiTheme="minorEastAsia"/>
        </w:rPr>
        <w:t>有什么</w:t>
      </w:r>
      <w:r>
        <w:rPr>
          <w:rFonts w:asciiTheme="minorEastAsia" w:hAnsiTheme="minorEastAsia"/>
        </w:rPr>
        <w:t>区别</w:t>
      </w:r>
      <w:r>
        <w:rPr>
          <w:rFonts w:hint="eastAsia" w:asciiTheme="minorEastAsia" w:hAnsiTheme="minorEastAsia"/>
        </w:rPr>
        <w:t>呢？</w:t>
      </w:r>
    </w:p>
    <w:p>
      <w:pPr>
        <w:pStyle w:val="43"/>
        <w:snapToGrid w:val="0"/>
        <w:ind w:firstLine="480"/>
        <w:rPr>
          <w:rFonts w:asciiTheme="minorEastAsia" w:hAnsiTheme="minorEastAsia"/>
        </w:rPr>
      </w:pPr>
      <w:r>
        <w:rPr>
          <w:rFonts w:hint="eastAsia" w:asciiTheme="minorEastAsia" w:hAnsiTheme="minorEastAsia"/>
        </w:rPr>
        <w:t>A：</w:t>
      </w:r>
      <w:r>
        <w:rPr>
          <w:rFonts w:asciiTheme="minorEastAsia" w:hAnsiTheme="minorEastAsia"/>
        </w:rPr>
        <w:t>托福更注重考察内容的学术性，对于学生基本功的要求较为严格，这在一定程度上更适合大部分的中国考生；雅思更注重考察内容的应用性，尤其在口语部分对考生的表达能力与语言使用能力要求较为严苛。</w:t>
      </w:r>
    </w:p>
    <w:p>
      <w:pPr>
        <w:pStyle w:val="43"/>
        <w:snapToGrid w:val="0"/>
        <w:ind w:firstLine="480"/>
        <w:rPr>
          <w:rFonts w:asciiTheme="minorEastAsia" w:hAnsiTheme="minorEastAsia"/>
        </w:rPr>
      </w:pPr>
      <w:r>
        <w:rPr>
          <w:rFonts w:hint="eastAsia" w:asciiTheme="minorEastAsia" w:hAnsiTheme="minorEastAsia"/>
        </w:rPr>
        <w:t>4.</w:t>
      </w:r>
      <w:r>
        <w:rPr>
          <w:rFonts w:asciiTheme="minorEastAsia" w:hAnsiTheme="minorEastAsia"/>
        </w:rPr>
        <w:t>Q：备考托福和雅思应该报班吗？</w:t>
      </w:r>
    </w:p>
    <w:p>
      <w:pPr>
        <w:pStyle w:val="43"/>
        <w:snapToGrid w:val="0"/>
        <w:ind w:firstLine="480"/>
        <w:rPr>
          <w:rFonts w:asciiTheme="minorEastAsia" w:hAnsiTheme="minorEastAsia"/>
        </w:rPr>
      </w:pPr>
      <w:r>
        <w:rPr>
          <w:rFonts w:asciiTheme="minorEastAsia" w:hAnsiTheme="minorEastAsia"/>
        </w:rPr>
        <w:t>A：问题又来了，要不要报一个语言班？答案因人而异。如果大家英语基础较好，并且有较强的自制力，能充分利用网络上的高质量学习资源的话，考出理想的成绩并不困难。但也有一部分同学不太擅长搜索学习资源，或者觉得自己找资源太费心费力，并且希望有老师的教导与督促。对于这一部分同学而言，报班也是非常好的。报班需要注意以下两点(以雅思考试为例)：</w:t>
      </w:r>
    </w:p>
    <w:p>
      <w:pPr>
        <w:pStyle w:val="43"/>
        <w:snapToGrid w:val="0"/>
        <w:ind w:firstLine="480"/>
        <w:rPr>
          <w:rFonts w:asciiTheme="minorEastAsia" w:hAnsiTheme="minorEastAsia"/>
        </w:rPr>
      </w:pPr>
      <w:r>
        <w:rPr>
          <w:rFonts w:hint="eastAsia" w:asciiTheme="minorEastAsia" w:hAnsiTheme="minorEastAsia"/>
        </w:rPr>
        <w:t>①老师的教学水平如何？</w:t>
      </w:r>
    </w:p>
    <w:p>
      <w:pPr>
        <w:pStyle w:val="43"/>
        <w:snapToGrid w:val="0"/>
        <w:ind w:firstLine="480"/>
        <w:rPr>
          <w:rFonts w:asciiTheme="minorEastAsia" w:hAnsiTheme="minorEastAsia"/>
        </w:rPr>
      </w:pPr>
      <w:r>
        <w:rPr>
          <w:rFonts w:hint="eastAsia" w:asciiTheme="minorEastAsia" w:hAnsiTheme="minorEastAsia"/>
        </w:rPr>
        <w:t>先考察下授课老师的考试水平，可将授课老师的考试成绩作为参考。此外，还要看老师的教学内容是否成体系，教学风格是否和学生的学习方式契合。</w:t>
      </w:r>
    </w:p>
    <w:p>
      <w:pPr>
        <w:pStyle w:val="43"/>
        <w:snapToGrid w:val="0"/>
        <w:ind w:firstLine="480"/>
        <w:rPr>
          <w:rFonts w:asciiTheme="minorEastAsia" w:hAnsiTheme="minorEastAsia"/>
        </w:rPr>
      </w:pPr>
      <w:r>
        <w:rPr>
          <w:rFonts w:hint="eastAsia" w:asciiTheme="minorEastAsia" w:hAnsiTheme="minorEastAsia"/>
        </w:rPr>
        <w:t>②班级氛围怎样？</w:t>
      </w:r>
    </w:p>
    <w:p>
      <w:pPr>
        <w:pStyle w:val="43"/>
        <w:snapToGrid w:val="0"/>
        <w:ind w:firstLine="480"/>
        <w:rPr>
          <w:rFonts w:asciiTheme="minorEastAsia" w:hAnsiTheme="minorEastAsia"/>
        </w:rPr>
      </w:pPr>
      <w:r>
        <w:rPr>
          <w:rFonts w:hint="eastAsia" w:asciiTheme="minorEastAsia" w:hAnsiTheme="minorEastAsia"/>
        </w:rPr>
        <w:t>语言班的学习氛围很重要，如果大家水平相当、共同努力，这种氛围当然很棒。但如果学员水平参差不齐，自己水平偏高，就可能会缺乏前进的动力；自己水平偏低，又可能会力有不逮。这两种情况都会让报语言班的效果不理想。现在的雅思、托福备考主要有报线下班、报线上班、自学三种模式，还是要根据自己的情况做出最合适的选择。</w:t>
      </w:r>
      <w:r>
        <w:rPr>
          <w:rFonts w:asciiTheme="minorEastAsia" w:hAnsiTheme="minorEastAsia"/>
        </w:rPr>
        <w:br w:type="page"/>
      </w:r>
    </w:p>
    <w:p>
      <w:pPr>
        <w:pStyle w:val="2"/>
        <w:ind w:firstLine="1767" w:firstLineChars="400"/>
        <w:jc w:val="both"/>
      </w:pPr>
      <w:bookmarkStart w:id="189" w:name="_Toc71579783"/>
      <w:bookmarkStart w:id="190" w:name="_Toc75364253"/>
      <w:bookmarkStart w:id="191" w:name="_Toc67338137"/>
      <w:bookmarkStart w:id="192" w:name="_Toc16793"/>
      <w:bookmarkStart w:id="193" w:name="_Toc67338134"/>
      <w:bookmarkStart w:id="194" w:name="_Toc6095"/>
      <w:r>
        <w:rPr>
          <w:rFonts w:hint="eastAsia"/>
        </w:rPr>
        <w:t>课程突破·数学学习篇</w:t>
      </w:r>
      <w:bookmarkEnd w:id="189"/>
      <w:bookmarkEnd w:id="190"/>
    </w:p>
    <w:p>
      <w:pPr>
        <w:pStyle w:val="12"/>
        <w:spacing w:line="360" w:lineRule="auto"/>
        <w:ind w:firstLine="480" w:firstLineChars="200"/>
        <w:rPr>
          <w:rFonts w:ascii="宋体" w:hAnsi="宋体" w:eastAsia="宋体" w:cs="Microsoft JhengHei"/>
        </w:rPr>
      </w:pPr>
      <w:r>
        <w:rPr>
          <w:rFonts w:hint="eastAsia" w:ascii="宋体" w:hAnsi="宋体" w:eastAsia="宋体" w:cs="Microsoft JhengHei"/>
        </w:rPr>
        <w:t>对于大一的学弟学妹们来说，数学大概就是在学习之路上遇到的第一只拦路虎。不论是学习内容还是学习方法，大学数学相比于高中数学都有较大差异。一方面，大家要重新摸索学习方法；另一方面，极高的学习强度往往让大家叫苦不迭</w:t>
      </w:r>
      <w:r>
        <w:rPr>
          <w:rFonts w:ascii="宋体" w:hAnsi="宋体" w:eastAsia="宋体" w:cs="Courier New"/>
        </w:rPr>
        <w:t>——</w:t>
      </w:r>
      <w:r>
        <w:rPr>
          <w:rFonts w:hint="eastAsia" w:ascii="宋体" w:hAnsi="宋体" w:eastAsia="宋体" w:cs="MS Gothic"/>
        </w:rPr>
        <w:t>上一章的内容</w:t>
      </w:r>
      <w:r>
        <w:rPr>
          <w:rFonts w:hint="eastAsia" w:ascii="宋体" w:hAnsi="宋体" w:eastAsia="宋体" w:cs="Microsoft JhengHei"/>
        </w:rPr>
        <w:t>还没吃透，下一章的难题又接踵而来。作为</w:t>
      </w:r>
      <w:r>
        <w:rPr>
          <w:rFonts w:ascii="宋体" w:hAnsi="宋体" w:eastAsia="宋体" w:cs="Courier New"/>
        </w:rPr>
        <w:t>“</w:t>
      </w:r>
      <w:r>
        <w:rPr>
          <w:rFonts w:hint="eastAsia" w:ascii="宋体" w:hAnsi="宋体" w:eastAsia="宋体" w:cs="Microsoft JhengHei"/>
        </w:rPr>
        <w:t>踩过坑</w:t>
      </w:r>
      <w:r>
        <w:rPr>
          <w:rFonts w:ascii="宋体" w:hAnsi="宋体" w:eastAsia="宋体" w:cs="Courier New"/>
        </w:rPr>
        <w:t>”</w:t>
      </w:r>
      <w:r>
        <w:rPr>
          <w:rFonts w:hint="eastAsia" w:ascii="宋体" w:hAnsi="宋体" w:eastAsia="宋体" w:cs="MS Gothic"/>
        </w:rPr>
        <w:t>的学</w:t>
      </w:r>
      <w:r>
        <w:rPr>
          <w:rFonts w:hint="eastAsia" w:ascii="宋体" w:hAnsi="宋体" w:eastAsia="宋体" w:cs="Microsoft JhengHei"/>
        </w:rPr>
        <w:t>长学姐，我们希望通过分享亲身尝试过的学习方法，让学弟学妹们少走些弯路。如果能有些许帮助，我们将不胜荣幸。以下内容都是</w:t>
      </w:r>
      <w:r>
        <w:rPr>
          <w:rFonts w:ascii="宋体" w:hAnsi="宋体" w:eastAsia="宋体" w:cs="Courier New"/>
        </w:rPr>
        <w:t>“</w:t>
      </w:r>
      <w:r>
        <w:rPr>
          <w:rFonts w:hint="eastAsia" w:ascii="宋体" w:hAnsi="宋体" w:eastAsia="宋体" w:cs="MS Gothic"/>
        </w:rPr>
        <w:t>大川小思</w:t>
      </w:r>
      <w:r>
        <w:rPr>
          <w:rFonts w:ascii="宋体" w:hAnsi="宋体" w:eastAsia="宋体" w:cs="Courier New"/>
        </w:rPr>
        <w:t>”</w:t>
      </w:r>
      <w:r>
        <w:rPr>
          <w:rFonts w:hint="eastAsia" w:ascii="宋体" w:hAnsi="宋体" w:eastAsia="宋体" w:cs="MS Gothic"/>
        </w:rPr>
        <w:t>数学</w:t>
      </w:r>
      <w:r>
        <w:rPr>
          <w:rFonts w:hint="eastAsia" w:ascii="宋体" w:hAnsi="宋体" w:eastAsia="宋体" w:cs="Microsoft JhengHei"/>
        </w:rPr>
        <w:t>组的学长学姐经过调查，结合自己的实际经验总结出的一些干货。学弟学妹们可以根据自己的实际情况，从中找到对你有帮助的部分。</w:t>
      </w:r>
    </w:p>
    <w:p/>
    <w:p>
      <w:pPr>
        <w:pStyle w:val="3"/>
      </w:pPr>
      <w:bookmarkStart w:id="195" w:name="_Toc71579784"/>
      <w:bookmarkStart w:id="196" w:name="_Toc75364254"/>
      <w:r>
        <w:rPr>
          <w:rFonts w:hint="eastAsia"/>
        </w:rPr>
        <w:t>一、学习方法</w:t>
      </w:r>
      <w:bookmarkEnd w:id="195"/>
      <w:bookmarkEnd w:id="196"/>
    </w:p>
    <w:p>
      <w:pPr>
        <w:pStyle w:val="4"/>
      </w:pPr>
      <w:bookmarkStart w:id="197" w:name="_Toc75364255"/>
      <w:bookmarkStart w:id="198" w:name="_Toc71579785"/>
      <w:r>
        <w:rPr>
          <w:rFonts w:hint="eastAsia"/>
        </w:rPr>
        <w:t>（一）日常学习</w:t>
      </w:r>
      <w:bookmarkEnd w:id="197"/>
      <w:bookmarkEnd w:id="198"/>
    </w:p>
    <w:p>
      <w:pPr>
        <w:pStyle w:val="5"/>
      </w:pPr>
      <w:r>
        <w:t>1.</w:t>
      </w:r>
      <w:r>
        <w:rPr>
          <w:rFonts w:hint="eastAsia"/>
        </w:rPr>
        <w:t>高效预习</w:t>
      </w:r>
    </w:p>
    <w:p>
      <w:pPr>
        <w:ind w:firstLine="480" w:firstLineChars="200"/>
        <w:rPr>
          <w:rFonts w:cs="楷体"/>
        </w:rPr>
      </w:pPr>
      <w:r>
        <w:rPr>
          <w:rFonts w:hint="eastAsia" w:cs="楷体"/>
        </w:rPr>
        <w:t>大学数学学习与高中学习的课堂节奏不大相同，相对而言课堂节奏更快，课堂容量更大，这会导致部分刚进入大学的同学跟不上老师的授课进度，从而错过重要的知识点。因此，数学课前的高效预习就显得极为重要。</w:t>
      </w:r>
    </w:p>
    <w:p>
      <w:pPr>
        <w:ind w:firstLine="480" w:firstLineChars="200"/>
        <w:rPr>
          <w:rFonts w:cs="楷体"/>
        </w:rPr>
      </w:pPr>
      <w:r>
        <w:rPr>
          <w:rFonts w:hint="eastAsia" w:cs="楷体"/>
        </w:rPr>
        <w:t>如何预习？</w:t>
      </w:r>
    </w:p>
    <w:p>
      <w:pPr>
        <w:rPr>
          <w:rFonts w:cs="楷体"/>
        </w:rPr>
      </w:pPr>
      <w:r>
        <w:rPr>
          <w:rFonts w:hint="eastAsia" w:cs="楷体"/>
        </w:rPr>
        <w:t>（</w:t>
      </w:r>
      <w:r>
        <w:rPr>
          <w:rFonts w:cs="楷体"/>
        </w:rPr>
        <w:t>1</w:t>
      </w:r>
      <w:r>
        <w:rPr>
          <w:rFonts w:hint="eastAsia" w:cs="楷体"/>
        </w:rPr>
        <w:t>）预习要根据自己的时间以及对于预习程度的需求进行合理安排</w:t>
      </w:r>
    </w:p>
    <w:p>
      <w:pPr>
        <w:ind w:firstLine="480" w:firstLineChars="200"/>
        <w:rPr>
          <w:rFonts w:cs="楷体"/>
        </w:rPr>
      </w:pPr>
      <w:r>
        <w:rPr>
          <w:rFonts w:hint="eastAsia" w:cs="楷体"/>
        </w:rPr>
        <w:t>①细读课本，明确章节内容的脉络，并建立起自己的思维线；</w:t>
      </w:r>
    </w:p>
    <w:p>
      <w:pPr>
        <w:ind w:firstLine="480" w:firstLineChars="200"/>
        <w:rPr>
          <w:rFonts w:cs="楷体"/>
        </w:rPr>
      </w:pPr>
      <w:r>
        <w:rPr>
          <w:rFonts w:hint="eastAsia" w:cs="楷体"/>
        </w:rPr>
        <w:t>②在时间比较充分的情况下，根据已建立起的思维线，找到并尽量理解比较困难的地方，这样有利于在课堂上找到听课重点；</w:t>
      </w:r>
    </w:p>
    <w:p>
      <w:pPr>
        <w:ind w:firstLine="480" w:firstLineChars="200"/>
        <w:rPr>
          <w:rFonts w:cs="楷体"/>
        </w:rPr>
      </w:pPr>
      <w:r>
        <w:rPr>
          <w:rFonts w:hint="eastAsia" w:cs="楷体"/>
        </w:rPr>
        <w:t>③若想进一步锻炼自学能力，可以适当练习课后习题，进一步巩固。</w:t>
      </w:r>
    </w:p>
    <w:p>
      <w:pPr>
        <w:rPr>
          <w:rFonts w:cs="楷体"/>
        </w:rPr>
      </w:pPr>
      <w:r>
        <w:rPr>
          <w:rFonts w:hint="eastAsia" w:cs="楷体"/>
        </w:rPr>
        <w:t>（</w:t>
      </w:r>
      <w:r>
        <w:rPr>
          <w:rFonts w:cs="楷体"/>
        </w:rPr>
        <w:t>2</w:t>
      </w:r>
      <w:r>
        <w:rPr>
          <w:rFonts w:hint="eastAsia" w:cs="楷体"/>
        </w:rPr>
        <w:t>）除了课本，慕课、</w:t>
      </w:r>
      <w:r>
        <w:rPr>
          <w:rFonts w:cs="楷体"/>
        </w:rPr>
        <w:t>B</w:t>
      </w:r>
      <w:r>
        <w:rPr>
          <w:rFonts w:hint="eastAsia" w:cs="楷体"/>
        </w:rPr>
        <w:t>站学习视频等都可以作为提前学习的资源。</w:t>
      </w:r>
    </w:p>
    <w:p>
      <w:pPr>
        <w:pStyle w:val="5"/>
      </w:pPr>
      <w:r>
        <w:t>2.</w:t>
      </w:r>
      <w:r>
        <w:rPr>
          <w:rFonts w:hint="eastAsia"/>
        </w:rPr>
        <w:t>高效课堂</w:t>
      </w:r>
    </w:p>
    <w:p>
      <w:pPr>
        <w:ind w:firstLine="480" w:firstLineChars="200"/>
        <w:rPr>
          <w:rFonts w:cs="楷体"/>
        </w:rPr>
      </w:pPr>
      <w:r>
        <w:rPr>
          <w:rFonts w:hint="eastAsia" w:cs="楷体"/>
        </w:rPr>
        <w:t>紧跟老师上课节奏，对于自己已经掌握的知识仍要认真听讲，注意老师与自己思维方法的不同之处，才可从老师新颖的思路中得到启发；对于自己在预习过程中不懂的知识点，则要全神贯注，注意听老师对此知识解释的入口点在哪，思维逻辑是什么，这不仅是理解此知识点的关键，更是学习并培养数学思维的关键。同样，在课堂上也不能只跟着老师，要有自己的独立思考的时间和思维发散的空间。</w:t>
      </w:r>
    </w:p>
    <w:p>
      <w:pPr>
        <w:ind w:firstLine="480" w:firstLineChars="200"/>
        <w:rPr>
          <w:rFonts w:cs="楷体"/>
        </w:rPr>
      </w:pPr>
      <w:r>
        <w:rPr>
          <w:rFonts w:cs="楷体"/>
        </w:rPr>
        <w:t>3.</w:t>
      </w:r>
      <w:r>
        <w:rPr>
          <w:rFonts w:hint="eastAsia" w:cs="楷体"/>
        </w:rPr>
        <w:t>高效作业</w:t>
      </w:r>
    </w:p>
    <w:p>
      <w:pPr>
        <w:ind w:firstLine="480" w:firstLineChars="200"/>
        <w:rPr>
          <w:rFonts w:cs="楷体"/>
        </w:rPr>
      </w:pPr>
      <w:r>
        <w:rPr>
          <w:rFonts w:hint="eastAsia" w:cs="楷体"/>
        </w:rPr>
        <w:t>课后作业是对知识点掌握程度的检验，要端正态度认真对待。</w:t>
      </w:r>
    </w:p>
    <w:p>
      <w:pPr>
        <w:ind w:firstLine="480" w:firstLineChars="200"/>
        <w:rPr>
          <w:rFonts w:cs="楷体"/>
        </w:rPr>
      </w:pPr>
      <w:r>
        <w:rPr>
          <w:rFonts w:hint="eastAsia" w:cs="楷体"/>
        </w:rPr>
        <w:t>如何做？</w:t>
      </w:r>
    </w:p>
    <w:p>
      <w:pPr>
        <w:ind w:firstLine="480" w:firstLineChars="200"/>
        <w:rPr>
          <w:rFonts w:cs="楷体"/>
        </w:rPr>
      </w:pPr>
      <w:r>
        <w:rPr>
          <w:rFonts w:hint="eastAsia" w:cs="楷体"/>
        </w:rPr>
        <w:t>（</w:t>
      </w:r>
      <w:r>
        <w:rPr>
          <w:rFonts w:cs="楷体"/>
        </w:rPr>
        <w:t>1</w:t>
      </w:r>
      <w:r>
        <w:rPr>
          <w:rFonts w:hint="eastAsia" w:cs="楷体"/>
        </w:rPr>
        <w:t>）先将所学知识进行系统复习，再独立完成；</w:t>
      </w:r>
    </w:p>
    <w:p>
      <w:pPr>
        <w:ind w:firstLine="480" w:firstLineChars="200"/>
        <w:rPr>
          <w:rFonts w:cs="楷体"/>
        </w:rPr>
      </w:pPr>
      <w:r>
        <w:rPr>
          <w:rFonts w:hint="eastAsia" w:cs="楷体"/>
        </w:rPr>
        <w:t>（</w:t>
      </w:r>
      <w:r>
        <w:rPr>
          <w:rFonts w:cs="楷体"/>
        </w:rPr>
        <w:t>2</w:t>
      </w:r>
      <w:r>
        <w:rPr>
          <w:rFonts w:hint="eastAsia" w:cs="楷体"/>
        </w:rPr>
        <w:t>）在完成过程中一定要独立于课本和答案，减少对课本和答案的依赖；</w:t>
      </w:r>
    </w:p>
    <w:p>
      <w:pPr>
        <w:ind w:firstLine="480" w:firstLineChars="200"/>
        <w:rPr>
          <w:rFonts w:cs="楷体"/>
        </w:rPr>
      </w:pPr>
      <w:r>
        <w:rPr>
          <w:rFonts w:hint="eastAsia" w:cs="楷体"/>
        </w:rPr>
        <w:t>（</w:t>
      </w:r>
      <w:r>
        <w:rPr>
          <w:rFonts w:cs="楷体"/>
        </w:rPr>
        <w:t>3</w:t>
      </w:r>
      <w:r>
        <w:rPr>
          <w:rFonts w:hint="eastAsia" w:cs="楷体"/>
        </w:rPr>
        <w:t>）对于作业中出现的错误一定要高度重视，仔细分析为什么错，易错点是什么，总结经验；</w:t>
      </w:r>
    </w:p>
    <w:p>
      <w:pPr>
        <w:ind w:firstLine="480" w:firstLineChars="200"/>
        <w:rPr>
          <w:rFonts w:cs="楷体"/>
        </w:rPr>
      </w:pPr>
      <w:r>
        <w:rPr>
          <w:rFonts w:hint="eastAsia" w:cs="楷体"/>
        </w:rPr>
        <w:t>（</w:t>
      </w:r>
      <w:r>
        <w:rPr>
          <w:rFonts w:cs="楷体"/>
        </w:rPr>
        <w:t>4</w:t>
      </w:r>
      <w:r>
        <w:rPr>
          <w:rFonts w:hint="eastAsia" w:cs="楷体"/>
        </w:rPr>
        <w:t>）对于不会的题目，可以寻求其他同学的帮助，这样可能会获得不一样的思路；也可以将其暂且放下，第二天继续进行思考，可能会柳暗花明获得意想不到的收获。</w:t>
      </w:r>
    </w:p>
    <w:p>
      <w:pPr>
        <w:ind w:firstLine="480" w:firstLineChars="200"/>
        <w:rPr>
          <w:rFonts w:cs="楷体"/>
        </w:rPr>
      </w:pPr>
      <w:r>
        <w:rPr>
          <w:rFonts w:cs="楷体"/>
        </w:rPr>
        <w:t>4.</w:t>
      </w:r>
      <w:r>
        <w:rPr>
          <w:rFonts w:hint="eastAsia" w:cs="楷体"/>
        </w:rPr>
        <w:t>高效笔记</w:t>
      </w:r>
    </w:p>
    <w:p>
      <w:pPr>
        <w:ind w:firstLine="480" w:firstLineChars="200"/>
        <w:rPr>
          <w:rFonts w:cs="楷体"/>
        </w:rPr>
      </w:pPr>
      <w:r>
        <w:rPr>
          <w:rFonts w:hint="eastAsia" w:cs="楷体"/>
        </w:rPr>
        <w:t>高效利用笔记本对于知识的总结归纳以及期末的全面复习极为重要。对于错题的整理、经典题型的收纳、新颖思路的记录以及自己对于知识点的独到理解是笔记本中最为关键的部分。以下为笔记本记录的技巧：</w:t>
      </w:r>
    </w:p>
    <w:p>
      <w:pPr>
        <w:ind w:firstLine="480" w:firstLineChars="200"/>
        <w:rPr>
          <w:rFonts w:cs="楷体"/>
        </w:rPr>
      </w:pPr>
      <w:r>
        <w:rPr>
          <w:rFonts w:hint="eastAsia" w:cs="楷体"/>
        </w:rPr>
        <w:t>（</w:t>
      </w:r>
      <w:r>
        <w:rPr>
          <w:rFonts w:cs="楷体"/>
        </w:rPr>
        <w:t>1</w:t>
      </w:r>
      <w:r>
        <w:rPr>
          <w:rFonts w:hint="eastAsia" w:cs="楷体"/>
        </w:rPr>
        <w:t>）对于错题整理，这个过程不仅仅是对于错题的重复回顾，更是要找到错点，并仔细分析错误原因是对于某个知识点或某种题型的生疏，还是粗心导致，并将其记录在错题旁边，方便之后复习可以有的放矢地解决问题；</w:t>
      </w:r>
    </w:p>
    <w:p>
      <w:pPr>
        <w:ind w:firstLine="480" w:firstLineChars="200"/>
        <w:rPr>
          <w:rFonts w:cs="楷体"/>
        </w:rPr>
      </w:pPr>
      <w:r>
        <w:rPr>
          <w:rFonts w:hint="eastAsia" w:cs="楷体"/>
        </w:rPr>
        <w:t>（</w:t>
      </w:r>
      <w:r>
        <w:rPr>
          <w:rFonts w:cs="楷体"/>
        </w:rPr>
        <w:t>2</w:t>
      </w:r>
      <w:r>
        <w:rPr>
          <w:rFonts w:hint="eastAsia" w:cs="楷体"/>
        </w:rPr>
        <w:t>）对于经典题型收纳，这是对某个题型通用方法的记录，在整理过程中，可以根据自己需求，将遇到过的用类似方法解决的题目进行简单批注，达到举一反三的效果；</w:t>
      </w:r>
    </w:p>
    <w:p>
      <w:pPr>
        <w:ind w:firstLine="480" w:firstLineChars="200"/>
        <w:rPr>
          <w:rFonts w:cs="楷体"/>
        </w:rPr>
      </w:pPr>
      <w:r>
        <w:rPr>
          <w:rFonts w:hint="eastAsia" w:cs="楷体"/>
        </w:rPr>
        <w:t>（</w:t>
      </w:r>
      <w:r>
        <w:rPr>
          <w:rFonts w:cs="楷体"/>
        </w:rPr>
        <w:t>3</w:t>
      </w:r>
      <w:r>
        <w:rPr>
          <w:rFonts w:hint="eastAsia" w:cs="楷体"/>
        </w:rPr>
        <w:t>）对于新颖方法和独到见解的整理时，一定要注意和原始方法的比较，找到巧妙之处并积累，可能会在其他的题目中进行应用，这也是记录此方面内容的根本目的；</w:t>
      </w:r>
    </w:p>
    <w:p>
      <w:pPr>
        <w:ind w:firstLine="480" w:firstLineChars="200"/>
        <w:rPr>
          <w:rFonts w:cs="楷体"/>
        </w:rPr>
      </w:pPr>
      <w:r>
        <w:rPr>
          <w:rFonts w:hint="eastAsia" w:cs="楷体"/>
        </w:rPr>
        <w:t>（</w:t>
      </w:r>
      <w:r>
        <w:rPr>
          <w:rFonts w:cs="楷体"/>
        </w:rPr>
        <w:t>4</w:t>
      </w:r>
      <w:r>
        <w:rPr>
          <w:rFonts w:hint="eastAsia" w:cs="楷体"/>
        </w:rPr>
        <w:t>）除此之外也可以参照康奈尔笔记法？。笔记一定要反复翻阅，这不但可以帮助自己有效回顾，而且在每一次的回顾过程中可能会迸发出新的思维，更好地实现一题多解。</w:t>
      </w:r>
    </w:p>
    <w:p>
      <w:pPr>
        <w:ind w:firstLine="480" w:firstLineChars="200"/>
        <w:rPr>
          <w:rFonts w:cs="楷体"/>
        </w:rPr>
      </w:pPr>
      <w:r>
        <w:rPr>
          <w:rFonts w:cs="楷体"/>
        </w:rPr>
        <w:t>5.</w:t>
      </w:r>
      <w:r>
        <w:rPr>
          <w:rFonts w:hint="eastAsia" w:cs="楷体"/>
        </w:rPr>
        <w:t>高效练题</w:t>
      </w:r>
    </w:p>
    <w:p>
      <w:pPr>
        <w:ind w:firstLine="480" w:firstLineChars="200"/>
        <w:rPr>
          <w:rFonts w:cs="楷体"/>
        </w:rPr>
      </w:pPr>
      <w:r>
        <w:rPr>
          <w:rFonts w:hint="eastAsia" w:cs="楷体"/>
        </w:rPr>
        <w:t>数学是一门需要花费大量时间和精力的学科，需要不断地练题来积累经验，寻找题感。如何高效地刷题练习呢？</w:t>
      </w:r>
    </w:p>
    <w:p>
      <w:pPr>
        <w:ind w:firstLine="480" w:firstLineChars="200"/>
        <w:rPr>
          <w:rFonts w:cs="楷体"/>
        </w:rPr>
      </w:pPr>
      <w:r>
        <w:rPr>
          <w:rFonts w:hint="eastAsia" w:cs="楷体"/>
        </w:rPr>
        <w:t>（</w:t>
      </w:r>
      <w:r>
        <w:rPr>
          <w:rFonts w:cs="楷体"/>
        </w:rPr>
        <w:t>1</w:t>
      </w:r>
      <w:r>
        <w:rPr>
          <w:rFonts w:hint="eastAsia" w:cs="楷体"/>
        </w:rPr>
        <w:t>）搜集大量习题。要提高数学水平，课后习题和作业是远远不够的。但大学和高中不同，没有成册成套的大量的推荐练习题，需要自己去寻找适合自己的习题资源。建议同学们多去图书馆的数学区转一转，一定会有意想不到的收获。</w:t>
      </w:r>
    </w:p>
    <w:p>
      <w:pPr>
        <w:ind w:firstLine="480" w:firstLineChars="200"/>
        <w:rPr>
          <w:rFonts w:cs="楷体"/>
        </w:rPr>
      </w:pPr>
      <w:r>
        <w:rPr>
          <w:rFonts w:hint="eastAsia" w:cs="楷体"/>
        </w:rPr>
        <w:t>（</w:t>
      </w:r>
      <w:r>
        <w:rPr>
          <w:rFonts w:cs="楷体"/>
        </w:rPr>
        <w:t>2</w:t>
      </w:r>
      <w:r>
        <w:rPr>
          <w:rFonts w:hint="eastAsia" w:cs="楷体"/>
        </w:rPr>
        <w:t>）切忌陷入无用题海战。一定要分析好自己对于哪一板块掌握得不够熟练，从而有针对性地进行训练，达到有效提升数学思维和数学能力的目的。</w:t>
      </w:r>
    </w:p>
    <w:p>
      <w:pPr>
        <w:ind w:firstLine="480" w:firstLineChars="200"/>
        <w:rPr>
          <w:rFonts w:cs="楷体"/>
        </w:rPr>
      </w:pPr>
      <w:r>
        <w:rPr>
          <w:rFonts w:hint="eastAsia" w:cs="楷体"/>
        </w:rPr>
        <w:t>（</w:t>
      </w:r>
      <w:r>
        <w:rPr>
          <w:rFonts w:cs="楷体"/>
        </w:rPr>
        <w:t>3</w:t>
      </w:r>
      <w:r>
        <w:rPr>
          <w:rFonts w:hint="eastAsia" w:cs="楷体"/>
        </w:rPr>
        <w:t>）保持信心。在对自己不熟练的题型进行练习的时候，不可避免地会遇到无从下手，焦虑苦恼的情况。这样的情况下，参考答案思路并进行自我的梳理、理解、整理、归纳从而不断地积累做题经验，千万不要在这时对自己失去信心，这是熟练掌握知识点的必经之路。刷题过程的确会遇到很多的挑战，但是只要用心努力地去做，秉承着对数学的好奇与热爱，就一定会有柳暗花明的惊喜与过五关斩六将后所向无敌的信心。</w:t>
      </w:r>
    </w:p>
    <w:p>
      <w:pPr>
        <w:pStyle w:val="4"/>
      </w:pPr>
      <w:bookmarkStart w:id="199" w:name="_Toc71579786"/>
      <w:bookmarkStart w:id="200" w:name="_Toc75364256"/>
      <w:r>
        <w:rPr>
          <w:rFonts w:hint="eastAsia"/>
        </w:rPr>
        <w:t>（二）考前复习</w:t>
      </w:r>
      <w:bookmarkEnd w:id="199"/>
      <w:bookmarkEnd w:id="200"/>
    </w:p>
    <w:p>
      <w:pPr>
        <w:ind w:firstLine="480" w:firstLineChars="200"/>
        <w:rPr>
          <w:rFonts w:cs="楷体"/>
        </w:rPr>
      </w:pPr>
      <w:r>
        <w:rPr>
          <w:rFonts w:hint="eastAsia" w:cs="楷体"/>
        </w:rPr>
        <w:t>由于考前时间紧、任务重、压力大，所以考前数学复习不同于日常学习，只有找到重点才能提高复习效率，从而达到事半功倍的效果。</w:t>
      </w:r>
    </w:p>
    <w:p>
      <w:pPr>
        <w:pStyle w:val="5"/>
      </w:pPr>
      <w:r>
        <w:t>1.</w:t>
      </w:r>
      <w:r>
        <w:rPr>
          <w:rFonts w:hint="eastAsia"/>
        </w:rPr>
        <w:t>熟悉教材</w:t>
      </w:r>
    </w:p>
    <w:p>
      <w:pPr>
        <w:ind w:firstLine="480" w:firstLineChars="200"/>
        <w:rPr>
          <w:rFonts w:cs="楷体"/>
        </w:rPr>
      </w:pPr>
      <w:r>
        <w:rPr>
          <w:rFonts w:hint="eastAsia" w:cs="楷体"/>
        </w:rPr>
        <w:t>大学数学教材中有很多概念、定理，只有在理解的基础上牢固掌握了教材中</w:t>
      </w:r>
      <w:r>
        <w:rPr>
          <w:rFonts w:hint="eastAsia" w:cs="楷体"/>
          <w:b/>
          <w:bCs/>
        </w:rPr>
        <w:t>基本概念、定理</w:t>
      </w:r>
      <w:r>
        <w:rPr>
          <w:rFonts w:hint="eastAsia" w:cs="楷体"/>
        </w:rPr>
        <w:t>，才能避免出错，并且做到举一反三。概念反应的是事物的本质。弄清楚了它是如何定义的，有什么性质，才能真正的理解一个概念，所有的问题只有在理解的基础上才能做好。定理是一个正确的命题，分为</w:t>
      </w:r>
      <w:r>
        <w:rPr>
          <w:rFonts w:hint="eastAsia" w:cs="楷体"/>
          <w:b/>
          <w:bCs/>
        </w:rPr>
        <w:t>结论</w:t>
      </w:r>
      <w:r>
        <w:rPr>
          <w:rFonts w:hint="eastAsia" w:cs="楷体"/>
        </w:rPr>
        <w:t>和</w:t>
      </w:r>
      <w:r>
        <w:rPr>
          <w:rFonts w:hint="eastAsia" w:cs="楷体"/>
          <w:b/>
          <w:bCs/>
        </w:rPr>
        <w:t>条件</w:t>
      </w:r>
      <w:r>
        <w:rPr>
          <w:rFonts w:hint="eastAsia" w:cs="楷体"/>
        </w:rPr>
        <w:t>两部分。对于定理，除了要掌握它的条件和结论以外，还要弄清楚它的适用范围，做到有的放矢。</w:t>
      </w:r>
    </w:p>
    <w:p>
      <w:pPr>
        <w:ind w:firstLine="480" w:firstLineChars="200"/>
        <w:rPr>
          <w:rFonts w:cs="楷体"/>
        </w:rPr>
      </w:pPr>
      <w:r>
        <w:rPr>
          <w:rFonts w:hint="eastAsia" w:cs="楷体"/>
        </w:rPr>
        <w:t>考前复习时，可以依据平时笔记将教材内容梳理为思维导图，明确教材的逻辑脉络，再由粗到细深入每一个概念、命题、定理，完成推导，厘清适用条件以及核心的思想，以及定理与定理间的关系，然后对照</w:t>
      </w:r>
      <w:r>
        <w:rPr>
          <w:rFonts w:hint="eastAsia" w:cs="楷体"/>
          <w:b/>
          <w:bCs/>
        </w:rPr>
        <w:t>思维导图</w:t>
      </w:r>
      <w:r>
        <w:rPr>
          <w:rFonts w:hint="eastAsia" w:cs="楷体"/>
        </w:rPr>
        <w:t>，自己推演一遍公式定理，加深理解。除了参考思维导图外，更要以书本为重，很多定理、公理、公式都有一些适用条件，如果记忆模糊的话容易出错。对课本中的所学知识进行分析、归类，找出重难点，分清主次。</w:t>
      </w:r>
    </w:p>
    <w:p>
      <w:pPr>
        <w:pStyle w:val="5"/>
      </w:pPr>
      <w:r>
        <w:t>2.</w:t>
      </w:r>
      <w:r>
        <w:rPr>
          <w:rFonts w:hint="eastAsia"/>
        </w:rPr>
        <w:t>重做易错题和典型例题</w:t>
      </w:r>
    </w:p>
    <w:p>
      <w:pPr>
        <w:ind w:firstLine="480" w:firstLineChars="200"/>
        <w:rPr>
          <w:rFonts w:cs="楷体"/>
        </w:rPr>
      </w:pPr>
      <w:r>
        <w:rPr>
          <w:rFonts w:hint="eastAsia" w:cs="楷体"/>
        </w:rPr>
        <w:t>在复习过程中，特别要关注难点及容易造成误解的问题，分析其关键点及易错点，找出原因，进行梳理汇总，记录在一个</w:t>
      </w:r>
      <w:r>
        <w:rPr>
          <w:rFonts w:hint="eastAsia" w:cs="楷体"/>
          <w:b/>
          <w:bCs/>
        </w:rPr>
        <w:t>专题本</w:t>
      </w:r>
      <w:r>
        <w:rPr>
          <w:rFonts w:hint="eastAsia" w:cs="楷体"/>
        </w:rPr>
        <w:t>上；也可以在电脑上做一个“重难点</w:t>
      </w:r>
      <w:r>
        <w:rPr>
          <w:rFonts w:hint="eastAsia"/>
        </w:rPr>
        <w:t>题库</w:t>
      </w:r>
      <w:r>
        <w:rPr>
          <w:rFonts w:hint="eastAsia" w:cs="楷体"/>
        </w:rPr>
        <w:t>”，把同类型的易错题和典型例题分门别类地放进去，可以随时进行复习。</w:t>
      </w:r>
    </w:p>
    <w:p>
      <w:pPr>
        <w:ind w:firstLine="480" w:firstLineChars="200"/>
        <w:rPr>
          <w:rFonts w:cs="楷体"/>
        </w:rPr>
      </w:pPr>
      <w:r>
        <w:rPr>
          <w:rFonts w:hint="eastAsia" w:cs="楷体"/>
        </w:rPr>
        <w:t>考前复习过程中可以二刷甚至三刷平时整理在笔记本或者课本上的易错题和典型例题，总结同一类型题目的出题模式、做题方法，避免考试时犯相同类型的错误甚至没有做题思路。</w:t>
      </w:r>
    </w:p>
    <w:p>
      <w:pPr>
        <w:pStyle w:val="5"/>
      </w:pPr>
      <w:r>
        <w:t>3.</w:t>
      </w:r>
      <w:r>
        <w:rPr>
          <w:rFonts w:hint="eastAsia"/>
        </w:rPr>
        <w:t>重做教材难题</w:t>
      </w:r>
    </w:p>
    <w:p>
      <w:pPr>
        <w:ind w:firstLine="480" w:firstLineChars="200"/>
        <w:rPr>
          <w:rFonts w:cs="楷体"/>
        </w:rPr>
      </w:pPr>
      <w:r>
        <w:rPr>
          <w:rFonts w:hint="eastAsia" w:cs="楷体"/>
        </w:rPr>
        <w:t>教材是数学学习及考前复习的根本，教材上的例题和习题都是很典型的，有利于理解概念和掌握定理。要</w:t>
      </w:r>
      <w:r>
        <w:rPr>
          <w:rFonts w:hint="eastAsia" w:cs="楷体"/>
          <w:b/>
          <w:bCs/>
        </w:rPr>
        <w:t>重视课本</w:t>
      </w:r>
      <w:r>
        <w:rPr>
          <w:rFonts w:hint="eastAsia" w:cs="楷体"/>
        </w:rPr>
        <w:t>上第一次做时</w:t>
      </w:r>
      <w:r>
        <w:rPr>
          <w:rFonts w:hint="eastAsia" w:cs="楷体"/>
          <w:b/>
          <w:bCs/>
        </w:rPr>
        <w:t>没有思路的习题</w:t>
      </w:r>
      <w:r>
        <w:rPr>
          <w:rFonts w:hint="eastAsia" w:cs="楷体"/>
        </w:rPr>
        <w:t>，注意不同例题的特点和解法，梳理出“卡顿点”，建议尝试一题多解，举一反三。</w:t>
      </w:r>
    </w:p>
    <w:p>
      <w:pPr>
        <w:pStyle w:val="5"/>
      </w:pPr>
      <w:r>
        <w:t>4.</w:t>
      </w:r>
      <w:r>
        <w:rPr>
          <w:rFonts w:hint="eastAsia"/>
        </w:rPr>
        <w:t>用往年真题自测</w:t>
      </w:r>
    </w:p>
    <w:p>
      <w:pPr>
        <w:ind w:firstLine="480" w:firstLineChars="200"/>
        <w:rPr>
          <w:rFonts w:cs="楷体"/>
        </w:rPr>
      </w:pPr>
      <w:r>
        <w:rPr>
          <w:rFonts w:hint="eastAsia" w:cs="楷体"/>
        </w:rPr>
        <w:t>这是临考前非常重要的过程，同学们要对考试大纲所要求的知识点做最后的梳理，熟记公式，系统地做几套往年真题，自测复习效果。往年真题明确了题目类型、分值、题量以及各知识点的出题模式等等。做题之前要进行合理的时间分配，做题过程中要注意严格控制时间，规范书写格式，做完之后再对照标准答案按步骤订正并整理出薄弱项，针对该过程中出现的问题作最后的补习，查缺补漏。</w:t>
      </w:r>
    </w:p>
    <w:p>
      <w:pPr>
        <w:ind w:firstLine="480" w:firstLineChars="200"/>
        <w:rPr>
          <w:rFonts w:cs="楷体"/>
        </w:rPr>
      </w:pPr>
      <w:r>
        <w:rPr>
          <w:rFonts w:hint="eastAsia" w:cs="楷体"/>
        </w:rPr>
        <w:t>根据自己做往年真题过程中整理出来的薄弱项，寻找同类型的题目反复练习，注意总结做题方法。如果练习过程中依然存在困难，可重新翻阅课本相关章节及课后习题，并在慕课上观看本章节的习题课，巩固知识，加深理解。</w:t>
      </w:r>
    </w:p>
    <w:p>
      <w:pPr>
        <w:ind w:firstLine="480" w:firstLineChars="200"/>
        <w:rPr>
          <w:rFonts w:cs="楷体"/>
        </w:rPr>
      </w:pPr>
    </w:p>
    <w:p>
      <w:pPr>
        <w:ind w:firstLine="480" w:firstLineChars="200"/>
        <w:rPr>
          <w:rFonts w:cs="楷体"/>
        </w:rPr>
      </w:pPr>
      <w:r>
        <w:rPr>
          <w:rFonts w:hint="eastAsia" w:cs="楷体"/>
        </w:rPr>
        <w:t>合抱之木，生于毫末；九层之台，起于垒土；千里之行，始于足下。数学的学习重要的是日常的学习态度，学习方法，抓住当下的每一堂课，每一次作业，每一次刷题过程，并且带着对数学的热爱与好奇，不断地提升自己，在学习数学的道路上披荆斩棘，勇往直前。</w:t>
      </w:r>
    </w:p>
    <w:p>
      <w:pPr>
        <w:jc w:val="right"/>
        <w:rPr>
          <w:rFonts w:ascii="楷体" w:hAnsi="楷体" w:eastAsia="楷体" w:cs="楷体"/>
        </w:rPr>
      </w:pPr>
      <w:r>
        <w:rPr>
          <w:rFonts w:cs="楷体"/>
        </w:rPr>
        <w:t xml:space="preserve">                           </w:t>
      </w:r>
      <w:r>
        <w:rPr>
          <w:rFonts w:hint="eastAsia" w:ascii="楷体" w:hAnsi="楷体" w:eastAsia="楷体" w:cs="楷体"/>
        </w:rPr>
        <w:t>（武晓楠、</w:t>
      </w:r>
      <w:r>
        <w:rPr>
          <w:rFonts w:ascii="楷体" w:hAnsi="楷体" w:eastAsia="楷体" w:cs="楷体"/>
        </w:rPr>
        <w:t>肖竹书）</w:t>
      </w:r>
    </w:p>
    <w:p>
      <w:pPr>
        <w:pStyle w:val="3"/>
      </w:pPr>
      <w:bookmarkStart w:id="201" w:name="_Toc75364257"/>
      <w:bookmarkStart w:id="202" w:name="_Toc71579787"/>
      <w:r>
        <w:rPr>
          <w:rFonts w:hint="eastAsia"/>
        </w:rPr>
        <w:t>二、学习资料推荐</w:t>
      </w:r>
      <w:bookmarkEnd w:id="201"/>
      <w:bookmarkEnd w:id="202"/>
    </w:p>
    <w:p>
      <w:pPr>
        <w:pStyle w:val="4"/>
      </w:pPr>
      <w:bookmarkStart w:id="203" w:name="_Toc75364258"/>
      <w:bookmarkStart w:id="204" w:name="_Toc71579788"/>
      <w:r>
        <w:rPr>
          <w:rFonts w:hint="eastAsia"/>
        </w:rPr>
        <w:t>（一）</w:t>
      </w:r>
      <w:r>
        <w:t xml:space="preserve"> </w:t>
      </w:r>
      <w:r>
        <w:rPr>
          <w:rFonts w:hint="eastAsia"/>
        </w:rPr>
        <w:t>教材</w:t>
      </w:r>
      <w:r>
        <w:t>&amp;教辅</w:t>
      </w:r>
      <w:bookmarkEnd w:id="203"/>
      <w:bookmarkEnd w:id="204"/>
    </w:p>
    <w:p>
      <w:pPr>
        <w:pStyle w:val="5"/>
      </w:pPr>
      <w:r>
        <w:t xml:space="preserve">1. </w:t>
      </w:r>
      <w:r>
        <w:rPr>
          <w:rFonts w:hint="eastAsia"/>
        </w:rPr>
        <w:t>基础</w:t>
      </w:r>
    </w:p>
    <w:p>
      <w:pPr>
        <w:pStyle w:val="5"/>
        <w:rPr>
          <w:rFonts w:cs="楷体"/>
        </w:rPr>
      </w:pPr>
      <w:r>
        <w:rPr>
          <w:rFonts w:hint="eastAsia" w:cs="楷体"/>
        </w:rPr>
        <w:t>本部分推荐用书较基础，适合数学一，数学二，数学三，其中学习数二数三同学需留意书中些内容不要求掌握。</w:t>
      </w:r>
    </w:p>
    <w:p>
      <w:pPr>
        <w:ind w:firstLine="482" w:firstLineChars="200"/>
        <w:rPr>
          <w:rFonts w:cs="楷体"/>
          <w:b/>
          <w:bCs/>
        </w:rPr>
      </w:pPr>
      <w:r>
        <w:rPr>
          <w:rFonts w:hint="eastAsia" w:cs="楷体"/>
          <w:b/>
          <w:bCs/>
        </w:rPr>
        <w:t>（1）同济（第七版）高数教材及习题册</w:t>
      </w:r>
      <w:r>
        <w:rPr>
          <w:rFonts w:cs="楷体"/>
          <w:b/>
          <w:bCs/>
        </w:rPr>
        <w:t xml:space="preserve"> </w:t>
      </w:r>
    </w:p>
    <w:p>
      <w:pPr>
        <w:ind w:firstLine="480" w:firstLineChars="200"/>
        <w:rPr>
          <w:rFonts w:cs="楷体"/>
        </w:rPr>
      </w:pPr>
      <w:r>
        <w:rPr>
          <w:rFonts w:hint="eastAsia" w:cs="楷体"/>
        </w:rPr>
        <w:t>理由：经典教材，讲解清楚，架构完整，便于自学。这两套书可以配套使用，正好有对应的答案解析，使用非常方便。</w:t>
      </w:r>
    </w:p>
    <w:p>
      <w:pPr>
        <w:ind w:firstLine="482" w:firstLineChars="200"/>
        <w:rPr>
          <w:rFonts w:cs="楷体"/>
          <w:b/>
          <w:bCs/>
        </w:rPr>
      </w:pPr>
      <w:r>
        <w:rPr>
          <w:rFonts w:hint="eastAsia" w:cs="楷体"/>
          <w:b/>
          <w:bCs/>
        </w:rPr>
        <w:t>（2）同济高等数学配套测试卷</w:t>
      </w:r>
    </w:p>
    <w:p>
      <w:pPr>
        <w:ind w:firstLine="480" w:firstLineChars="200"/>
        <w:rPr>
          <w:rFonts w:cs="楷体"/>
        </w:rPr>
      </w:pPr>
      <w:r>
        <w:rPr>
          <w:rFonts w:hint="eastAsia" w:cs="楷体"/>
        </w:rPr>
        <w:t>理由：测试卷是对每章知识学习进行检验的一个良好方法，还可以和教材配套使用。</w:t>
      </w:r>
    </w:p>
    <w:p>
      <w:pPr>
        <w:ind w:firstLine="482" w:firstLineChars="200"/>
        <w:rPr>
          <w:rFonts w:cs="楷体"/>
          <w:b/>
          <w:bCs/>
        </w:rPr>
      </w:pPr>
      <w:r>
        <w:rPr>
          <w:rFonts w:hint="eastAsia" w:cs="楷体"/>
          <w:b/>
          <w:bCs/>
        </w:rPr>
        <w:t>（3）张慎语主编线性代数</w:t>
      </w:r>
      <w:r>
        <w:rPr>
          <w:rFonts w:cs="楷体"/>
          <w:b/>
          <w:bCs/>
        </w:rPr>
        <w:t xml:space="preserve"> </w:t>
      </w:r>
    </w:p>
    <w:p>
      <w:pPr>
        <w:ind w:firstLine="480" w:firstLineChars="200"/>
        <w:rPr>
          <w:rFonts w:cs="楷体"/>
        </w:rPr>
      </w:pPr>
      <w:r>
        <w:rPr>
          <w:rFonts w:hint="eastAsia" w:cs="楷体"/>
        </w:rPr>
        <w:t>理由：有部分定理的详细证明，可以和教材配套使用。</w:t>
      </w:r>
    </w:p>
    <w:p>
      <w:pPr>
        <w:ind w:firstLine="482" w:firstLineChars="200"/>
        <w:rPr>
          <w:rFonts w:cs="楷体"/>
          <w:b/>
          <w:bCs/>
        </w:rPr>
      </w:pPr>
      <w:r>
        <w:rPr>
          <w:rFonts w:hint="eastAsia" w:cs="楷体"/>
          <w:b/>
          <w:bCs/>
        </w:rPr>
        <w:t>（4）线性代数及其应用（第五版</w:t>
      </w:r>
      <w:r>
        <w:rPr>
          <w:rFonts w:cs="楷体"/>
          <w:b/>
          <w:bCs/>
        </w:rPr>
        <w:t>-David C. Lay</w:t>
      </w:r>
      <w:r>
        <w:rPr>
          <w:rFonts w:hint="eastAsia" w:cs="楷体"/>
          <w:b/>
          <w:bCs/>
        </w:rPr>
        <w:t>）</w:t>
      </w:r>
      <w:r>
        <w:rPr>
          <w:rFonts w:cs="楷体"/>
          <w:b/>
          <w:bCs/>
        </w:rPr>
        <w:t xml:space="preserve">   </w:t>
      </w:r>
    </w:p>
    <w:p>
      <w:pPr>
        <w:ind w:firstLine="240" w:firstLineChars="100"/>
        <w:rPr>
          <w:rFonts w:cs="楷体"/>
        </w:rPr>
      </w:pPr>
      <w:r>
        <w:rPr>
          <w:rFonts w:hint="eastAsia" w:cs="楷体"/>
        </w:rPr>
        <w:t>理由：讲解系统，深入浅出，例证详实，适合自学。</w:t>
      </w:r>
    </w:p>
    <w:p>
      <w:pPr>
        <w:ind w:firstLine="240" w:firstLineChars="100"/>
      </w:pPr>
      <w:r>
        <w:rPr>
          <w:rFonts w:hint="eastAsia"/>
        </w:rPr>
        <w:t>基础教辅推荐（见表</w:t>
      </w:r>
      <w:r>
        <w:t>3-1</w:t>
      </w:r>
      <w:r>
        <w:rPr>
          <w:rFonts w:hint="eastAsia"/>
        </w:rPr>
        <w:t>）：</w:t>
      </w:r>
    </w:p>
    <w:p>
      <w:pPr>
        <w:pStyle w:val="5"/>
      </w:pPr>
      <w:r>
        <w:rPr>
          <w:b w:val="0"/>
          <w:bCs w:val="0"/>
        </w:rPr>
        <w:drawing>
          <wp:anchor distT="0" distB="0" distL="114300" distR="114300" simplePos="0" relativeHeight="251698176" behindDoc="0" locked="0" layoutInCell="1" allowOverlap="1">
            <wp:simplePos x="0" y="0"/>
            <wp:positionH relativeFrom="column">
              <wp:posOffset>83185</wp:posOffset>
            </wp:positionH>
            <wp:positionV relativeFrom="paragraph">
              <wp:posOffset>172085</wp:posOffset>
            </wp:positionV>
            <wp:extent cx="4561840" cy="2464435"/>
            <wp:effectExtent l="0" t="0" r="0" b="0"/>
            <wp:wrapNone/>
            <wp:docPr id="2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4"/>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61977" cy="2464611"/>
                    </a:xfrm>
                    <a:prstGeom prst="rect">
                      <a:avLst/>
                    </a:prstGeom>
                  </pic:spPr>
                </pic:pic>
              </a:graphicData>
            </a:graphic>
          </wp:anchor>
        </w:drawing>
      </w:r>
    </w:p>
    <w:p>
      <w:pPr>
        <w:pStyle w:val="5"/>
      </w:pPr>
    </w:p>
    <w:p>
      <w:pPr>
        <w:pStyle w:val="5"/>
      </w:pPr>
    </w:p>
    <w:p>
      <w:pPr>
        <w:pStyle w:val="5"/>
      </w:pPr>
    </w:p>
    <w:p>
      <w:pPr>
        <w:pStyle w:val="5"/>
      </w:pPr>
    </w:p>
    <w:p>
      <w:pPr>
        <w:pStyle w:val="5"/>
      </w:pPr>
    </w:p>
    <w:p>
      <w:pPr>
        <w:pStyle w:val="5"/>
      </w:pPr>
    </w:p>
    <w:p>
      <w:pPr>
        <w:pStyle w:val="5"/>
      </w:pPr>
    </w:p>
    <w:p>
      <w:pPr>
        <w:pStyle w:val="5"/>
      </w:pPr>
    </w:p>
    <w:p>
      <w:pPr>
        <w:pStyle w:val="5"/>
      </w:pPr>
    </w:p>
    <w:p>
      <w:pPr>
        <w:pStyle w:val="5"/>
      </w:pPr>
    </w:p>
    <w:p>
      <w:pPr>
        <w:ind w:firstLine="360" w:firstLineChars="200"/>
        <w:jc w:val="center"/>
        <w:rPr>
          <w:sz w:val="18"/>
          <w:szCs w:val="18"/>
        </w:rPr>
      </w:pPr>
      <w:r>
        <w:rPr>
          <w:rFonts w:hint="eastAsia"/>
          <w:sz w:val="18"/>
          <w:szCs w:val="18"/>
        </w:rPr>
        <w:t>表</w:t>
      </w:r>
      <w:r>
        <w:rPr>
          <w:sz w:val="18"/>
          <w:szCs w:val="18"/>
        </w:rPr>
        <w:t>3-1</w:t>
      </w:r>
      <w:r>
        <w:rPr>
          <w:rFonts w:hint="eastAsia"/>
          <w:sz w:val="18"/>
          <w:szCs w:val="18"/>
        </w:rPr>
        <w:t xml:space="preserve"> </w:t>
      </w:r>
      <w:r>
        <w:rPr>
          <w:sz w:val="18"/>
          <w:szCs w:val="18"/>
        </w:rPr>
        <w:t xml:space="preserve"> </w:t>
      </w:r>
      <w:r>
        <w:rPr>
          <w:rFonts w:hint="eastAsia"/>
          <w:sz w:val="18"/>
          <w:szCs w:val="18"/>
        </w:rPr>
        <w:t>自学教辅推荐及理由</w:t>
      </w:r>
    </w:p>
    <w:p>
      <w:pPr>
        <w:pStyle w:val="5"/>
      </w:pPr>
      <w:r>
        <w:t>2.</w:t>
      </w:r>
      <w:r>
        <w:rPr>
          <w:rFonts w:hint="eastAsia"/>
        </w:rPr>
        <w:t>进阶</w:t>
      </w:r>
    </w:p>
    <w:p>
      <w:pPr>
        <w:ind w:firstLine="480" w:firstLineChars="200"/>
        <w:rPr>
          <w:rFonts w:cs="楷体"/>
        </w:rPr>
      </w:pPr>
      <w:r>
        <w:rPr>
          <w:rFonts w:hint="eastAsia" w:cs="楷体"/>
        </w:rPr>
        <w:t>本部分推荐适合用来冲刺高分或者准备竞赛等。</w:t>
      </w:r>
    </w:p>
    <w:p>
      <w:pPr>
        <w:ind w:firstLine="482" w:firstLineChars="200"/>
        <w:rPr>
          <w:rFonts w:cs="楷体"/>
          <w:b/>
          <w:bCs/>
        </w:rPr>
      </w:pPr>
      <w:r>
        <w:rPr>
          <w:rFonts w:hint="eastAsia" w:cs="楷体"/>
          <w:b/>
          <w:bCs/>
        </w:rPr>
        <w:t>（1）吉米多维奇（微积分习题精选精解）</w:t>
      </w:r>
      <w:r>
        <w:rPr>
          <w:rFonts w:cs="楷体"/>
          <w:b/>
          <w:bCs/>
        </w:rPr>
        <w:t xml:space="preserve"> </w:t>
      </w:r>
    </w:p>
    <w:p>
      <w:pPr>
        <w:ind w:firstLine="480" w:firstLineChars="200"/>
        <w:rPr>
          <w:rFonts w:cs="楷体"/>
        </w:rPr>
      </w:pPr>
      <w:r>
        <w:rPr>
          <w:rFonts w:hint="eastAsia" w:cs="楷体"/>
        </w:rPr>
        <w:t>理由：题目分类清楚。</w:t>
      </w:r>
    </w:p>
    <w:p>
      <w:pPr>
        <w:ind w:firstLine="482" w:firstLineChars="200"/>
        <w:rPr>
          <w:rFonts w:cs="楷体"/>
          <w:b/>
          <w:bCs/>
        </w:rPr>
      </w:pPr>
      <w:r>
        <w:rPr>
          <w:rFonts w:hint="eastAsia" w:cs="楷体"/>
          <w:b/>
          <w:bCs/>
        </w:rPr>
        <w:t>（2）大学生数学竞赛教程（绿皮，电子工业出版社）</w:t>
      </w:r>
      <w:r>
        <w:rPr>
          <w:rFonts w:cs="楷体"/>
          <w:b/>
          <w:bCs/>
        </w:rPr>
        <w:t xml:space="preserve"> </w:t>
      </w:r>
    </w:p>
    <w:p>
      <w:pPr>
        <w:ind w:firstLine="480" w:firstLineChars="200"/>
        <w:rPr>
          <w:rFonts w:cs="楷体"/>
        </w:rPr>
      </w:pPr>
      <w:r>
        <w:rPr>
          <w:rFonts w:hint="eastAsia" w:cs="楷体"/>
        </w:rPr>
        <w:t>理由</w:t>
      </w:r>
      <w:r>
        <w:rPr>
          <w:rFonts w:cs="楷体"/>
        </w:rPr>
        <w:t>:</w:t>
      </w:r>
      <w:r>
        <w:rPr>
          <w:rFonts w:hint="eastAsia" w:cs="楷体"/>
        </w:rPr>
        <w:t>题目普遍较难，属于竞赛难度，一般可与期末考试中最后一两道大题难度相匹配。</w:t>
      </w:r>
    </w:p>
    <w:p>
      <w:pPr>
        <w:ind w:firstLine="482" w:firstLineChars="200"/>
        <w:rPr>
          <w:rFonts w:cs="楷体"/>
          <w:b/>
          <w:bCs/>
        </w:rPr>
      </w:pPr>
      <w:r>
        <w:rPr>
          <w:rFonts w:hint="eastAsia" w:cs="楷体"/>
          <w:b/>
          <w:bCs/>
        </w:rPr>
        <w:t>（3）李永乐考研复习用书系列</w:t>
      </w:r>
      <w:r>
        <w:rPr>
          <w:rFonts w:cs="楷体"/>
          <w:b/>
          <w:bCs/>
        </w:rPr>
        <w:t xml:space="preserve"> </w:t>
      </w:r>
    </w:p>
    <w:p>
      <w:pPr>
        <w:ind w:firstLine="480" w:firstLineChars="200"/>
        <w:rPr>
          <w:rFonts w:cs="楷体"/>
        </w:rPr>
      </w:pPr>
      <w:r>
        <w:rPr>
          <w:rFonts w:hint="eastAsia" w:cs="楷体"/>
        </w:rPr>
        <w:t>理由：考研难度。</w:t>
      </w:r>
    </w:p>
    <w:p>
      <w:pPr>
        <w:ind w:firstLine="482" w:firstLineChars="200"/>
        <w:rPr>
          <w:rFonts w:cs="楷体"/>
          <w:b/>
          <w:bCs/>
        </w:rPr>
      </w:pPr>
      <w:r>
        <w:rPr>
          <w:rFonts w:hint="eastAsia" w:cs="楷体"/>
          <w:b/>
          <w:bCs/>
        </w:rPr>
        <w:t>（4）汤家凤考研全书</w:t>
      </w:r>
      <w:r>
        <w:rPr>
          <w:rFonts w:cs="楷体"/>
          <w:b/>
          <w:bCs/>
        </w:rPr>
        <w:t>+1800</w:t>
      </w:r>
      <w:r>
        <w:rPr>
          <w:rFonts w:hint="eastAsia" w:cs="楷体"/>
          <w:b/>
          <w:bCs/>
        </w:rPr>
        <w:t>题（中国原子能出版社）</w:t>
      </w:r>
    </w:p>
    <w:p>
      <w:pPr>
        <w:ind w:firstLine="480" w:firstLineChars="200"/>
        <w:rPr>
          <w:rFonts w:cs="楷体"/>
        </w:rPr>
      </w:pPr>
      <w:r>
        <w:rPr>
          <w:rFonts w:hint="eastAsia" w:cs="楷体"/>
        </w:rPr>
        <w:t>理由：这两本书内容和题目丰富，若能坚持做完，数学水平一定会有相应提升，如果做的时候有困难也可以对照答案进行扩展学习。同时版本可以选择最新年度的相应的数学一二三学习。</w:t>
      </w:r>
    </w:p>
    <w:p>
      <w:pPr>
        <w:ind w:firstLine="482" w:firstLineChars="200"/>
        <w:rPr>
          <w:rFonts w:cs="楷体"/>
          <w:b/>
          <w:bCs/>
        </w:rPr>
      </w:pPr>
      <w:r>
        <w:rPr>
          <w:rFonts w:hint="eastAsia" w:cs="楷体"/>
          <w:b/>
          <w:bCs/>
        </w:rPr>
        <w:t>（5）考研竞赛数学（公众号）</w:t>
      </w:r>
      <w:r>
        <w:rPr>
          <w:rFonts w:cs="楷体"/>
          <w:b/>
          <w:bCs/>
        </w:rPr>
        <w:t xml:space="preserve"> </w:t>
      </w:r>
    </w:p>
    <w:p>
      <w:pPr>
        <w:ind w:firstLine="480" w:firstLineChars="200"/>
        <w:rPr>
          <w:rFonts w:cs="楷体"/>
        </w:rPr>
      </w:pPr>
      <w:r>
        <w:rPr>
          <w:rFonts w:hint="eastAsia" w:cs="楷体"/>
        </w:rPr>
        <w:t>理由：题目质量高、讲解到位，知识点体系全面。</w:t>
      </w:r>
    </w:p>
    <w:p>
      <w:pPr>
        <w:ind w:firstLine="480" w:firstLineChars="200"/>
        <w:rPr>
          <w:rFonts w:cs="楷体"/>
        </w:rPr>
      </w:pPr>
      <w:r>
        <w:rPr>
          <w:rFonts w:hint="eastAsia"/>
        </w:rPr>
        <w:t>进阶教辅推荐（见表</w:t>
      </w:r>
      <w:r>
        <w:t>3-2</w:t>
      </w:r>
      <w:r>
        <w:rPr>
          <w:rFonts w:hint="eastAsia"/>
        </w:rPr>
        <w:t>）：</w:t>
      </w:r>
    </w:p>
    <w:p>
      <w:pPr>
        <w:rPr>
          <w:rFonts w:cs="楷体"/>
        </w:rPr>
      </w:pPr>
    </w:p>
    <w:p>
      <w:pPr>
        <w:ind w:firstLine="480" w:firstLineChars="200"/>
        <w:rPr>
          <w:rFonts w:cs="楷体"/>
        </w:rPr>
      </w:pPr>
    </w:p>
    <w:p>
      <w:pPr>
        <w:ind w:firstLine="480" w:firstLineChars="200"/>
        <w:rPr>
          <w:rFonts w:cs="楷体"/>
        </w:rPr>
      </w:pPr>
    </w:p>
    <w:p>
      <w:pPr>
        <w:ind w:firstLine="480" w:firstLineChars="200"/>
        <w:rPr>
          <w:rFonts w:cs="楷体"/>
        </w:rPr>
      </w:pPr>
    </w:p>
    <w:p>
      <w:pPr>
        <w:ind w:firstLine="480" w:firstLineChars="200"/>
        <w:rPr>
          <w:rFonts w:cs="楷体"/>
        </w:rPr>
      </w:pPr>
    </w:p>
    <w:p>
      <w:pPr>
        <w:ind w:firstLine="360" w:firstLineChars="200"/>
        <w:rPr>
          <w:rFonts w:cs="楷体"/>
        </w:rPr>
      </w:pPr>
      <w:r>
        <w:rPr>
          <w:sz w:val="18"/>
          <w:szCs w:val="18"/>
        </w:rPr>
        <w:drawing>
          <wp:anchor distT="0" distB="0" distL="114300" distR="114300" simplePos="0" relativeHeight="251699200" behindDoc="0" locked="0" layoutInCell="1" allowOverlap="1">
            <wp:simplePos x="0" y="0"/>
            <wp:positionH relativeFrom="column">
              <wp:posOffset>326390</wp:posOffset>
            </wp:positionH>
            <wp:positionV relativeFrom="paragraph">
              <wp:posOffset>-25400</wp:posOffset>
            </wp:positionV>
            <wp:extent cx="4923155" cy="3858260"/>
            <wp:effectExtent l="0" t="0" r="0" b="8890"/>
            <wp:wrapNone/>
            <wp:docPr id="2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23155" cy="3858260"/>
                    </a:xfrm>
                    <a:prstGeom prst="rect">
                      <a:avLst/>
                    </a:prstGeom>
                  </pic:spPr>
                </pic:pic>
              </a:graphicData>
            </a:graphic>
          </wp:anchor>
        </w:drawing>
      </w:r>
    </w:p>
    <w:p>
      <w:pPr>
        <w:ind w:firstLine="480" w:firstLineChars="200"/>
        <w:rPr>
          <w:rFonts w:cs="楷体"/>
        </w:rPr>
      </w:pPr>
    </w:p>
    <w:p>
      <w:pPr>
        <w:ind w:firstLine="480" w:firstLineChars="200"/>
        <w:rPr>
          <w:rFonts w:cs="楷体"/>
        </w:rPr>
      </w:pPr>
    </w:p>
    <w:p>
      <w:pPr>
        <w:ind w:firstLine="480" w:firstLineChars="200"/>
        <w:rPr>
          <w:rFonts w:cs="楷体"/>
        </w:rPr>
      </w:pPr>
    </w:p>
    <w:p>
      <w:pPr>
        <w:ind w:firstLine="480" w:firstLineChars="200"/>
        <w:rPr>
          <w:rFonts w:cs="楷体"/>
        </w:rPr>
      </w:pPr>
    </w:p>
    <w:p>
      <w:pPr>
        <w:ind w:firstLine="480" w:firstLineChars="200"/>
        <w:rPr>
          <w:rFonts w:cs="楷体"/>
        </w:rPr>
      </w:pPr>
    </w:p>
    <w:p>
      <w:pPr>
        <w:ind w:firstLine="480" w:firstLineChars="200"/>
        <w:rPr>
          <w:rFonts w:cs="楷体"/>
        </w:rPr>
      </w:pPr>
    </w:p>
    <w:p>
      <w:pPr>
        <w:ind w:firstLine="480" w:firstLineChars="200"/>
        <w:rPr>
          <w:rFonts w:cs="楷体"/>
        </w:rPr>
      </w:pPr>
    </w:p>
    <w:p>
      <w:pPr>
        <w:ind w:firstLine="480" w:firstLineChars="200"/>
        <w:rPr>
          <w:rFonts w:cs="楷体"/>
        </w:rPr>
      </w:pPr>
    </w:p>
    <w:p>
      <w:pPr>
        <w:ind w:firstLine="480" w:firstLineChars="200"/>
        <w:rPr>
          <w:rFonts w:cs="楷体"/>
        </w:rPr>
      </w:pPr>
    </w:p>
    <w:p>
      <w:pPr>
        <w:ind w:firstLine="480" w:firstLineChars="200"/>
        <w:rPr>
          <w:rFonts w:cs="楷体"/>
        </w:rPr>
      </w:pPr>
    </w:p>
    <w:p>
      <w:pPr>
        <w:ind w:firstLine="480" w:firstLineChars="200"/>
        <w:rPr>
          <w:rFonts w:cs="楷体"/>
        </w:rPr>
      </w:pPr>
    </w:p>
    <w:p>
      <w:pPr>
        <w:ind w:firstLine="480" w:firstLineChars="200"/>
        <w:rPr>
          <w:rFonts w:cs="楷体"/>
        </w:rPr>
      </w:pPr>
    </w:p>
    <w:p>
      <w:pPr>
        <w:ind w:firstLine="480" w:firstLineChars="200"/>
        <w:rPr>
          <w:rFonts w:cs="楷体"/>
        </w:rPr>
      </w:pPr>
    </w:p>
    <w:p>
      <w:pPr>
        <w:ind w:firstLine="480" w:firstLineChars="200"/>
        <w:rPr>
          <w:rFonts w:cs="楷体"/>
        </w:rPr>
      </w:pPr>
    </w:p>
    <w:p>
      <w:pPr>
        <w:ind w:firstLine="360" w:firstLineChars="200"/>
        <w:jc w:val="center"/>
        <w:rPr>
          <w:rFonts w:cs="楷体"/>
        </w:rPr>
      </w:pPr>
      <w:r>
        <w:rPr>
          <w:rFonts w:hint="eastAsia"/>
          <w:sz w:val="18"/>
          <w:szCs w:val="18"/>
        </w:rPr>
        <w:t>表</w:t>
      </w:r>
      <w:r>
        <w:rPr>
          <w:sz w:val="18"/>
          <w:szCs w:val="18"/>
        </w:rPr>
        <w:t>3-2</w:t>
      </w:r>
      <w:r>
        <w:rPr>
          <w:rFonts w:hint="eastAsia"/>
          <w:sz w:val="18"/>
          <w:szCs w:val="18"/>
        </w:rPr>
        <w:t xml:space="preserve"> </w:t>
      </w:r>
      <w:r>
        <w:rPr>
          <w:sz w:val="18"/>
          <w:szCs w:val="18"/>
        </w:rPr>
        <w:t xml:space="preserve"> </w:t>
      </w:r>
      <w:r>
        <w:rPr>
          <w:rFonts w:hint="eastAsia"/>
          <w:sz w:val="18"/>
          <w:szCs w:val="18"/>
        </w:rPr>
        <w:t>进阶教辅推荐及理由</w:t>
      </w:r>
    </w:p>
    <w:p>
      <w:pPr>
        <w:pStyle w:val="4"/>
      </w:pPr>
      <w:bookmarkStart w:id="205" w:name="_Toc75364259"/>
      <w:bookmarkStart w:id="206" w:name="_Toc71579789"/>
      <w:r>
        <w:rPr>
          <w:rFonts w:hint="eastAsia"/>
        </w:rPr>
        <w:t>（二）网课</w:t>
      </w:r>
      <w:bookmarkEnd w:id="205"/>
      <w:bookmarkEnd w:id="206"/>
    </w:p>
    <w:p>
      <w:pPr>
        <w:pStyle w:val="5"/>
      </w:pPr>
      <w:r>
        <w:t>1.微积分</w:t>
      </w:r>
    </w:p>
    <w:p>
      <w:pPr>
        <w:ind w:firstLine="482" w:firstLineChars="200"/>
        <w:rPr>
          <w:rFonts w:cs="楷体"/>
          <w:b/>
          <w:bCs/>
        </w:rPr>
      </w:pPr>
      <w:r>
        <w:rPr>
          <w:rFonts w:hint="eastAsia" w:cs="楷体"/>
          <w:b/>
          <w:bCs/>
        </w:rPr>
        <w:t>（1）宋浩系列视频</w:t>
      </w:r>
      <w:r>
        <w:rPr>
          <w:rFonts w:cs="楷体"/>
          <w:b/>
          <w:bCs/>
        </w:rPr>
        <w:t xml:space="preserve"> </w:t>
      </w:r>
    </w:p>
    <w:p>
      <w:pPr>
        <w:ind w:firstLine="480" w:firstLineChars="200"/>
        <w:rPr>
          <w:rFonts w:cs="楷体"/>
        </w:rPr>
      </w:pPr>
      <w:r>
        <w:rPr>
          <w:rFonts w:hint="eastAsia" w:cs="楷体"/>
        </w:rPr>
        <w:t>理由：讲解简单明了、适宜入门。</w:t>
      </w:r>
    </w:p>
    <w:p>
      <w:pPr>
        <w:ind w:firstLine="482" w:firstLineChars="200"/>
        <w:rPr>
          <w:rFonts w:cs="楷体"/>
          <w:b/>
          <w:bCs/>
        </w:rPr>
      </w:pPr>
      <w:r>
        <w:rPr>
          <w:rFonts w:hint="eastAsia" w:cs="楷体"/>
          <w:b/>
          <w:bCs/>
        </w:rPr>
        <w:t>（2）浙大苏德矿</w:t>
      </w:r>
      <w:r>
        <w:rPr>
          <w:rFonts w:cs="楷体"/>
          <w:b/>
          <w:bCs/>
        </w:rPr>
        <w:t xml:space="preserve"> </w:t>
      </w:r>
    </w:p>
    <w:p>
      <w:pPr>
        <w:ind w:firstLine="480" w:firstLineChars="200"/>
        <w:rPr>
          <w:rFonts w:cs="楷体"/>
        </w:rPr>
      </w:pPr>
      <w:r>
        <w:rPr>
          <w:rFonts w:hint="eastAsia" w:cs="楷体"/>
        </w:rPr>
        <w:t>理由：板书完整详细、逻辑清晰。</w:t>
      </w:r>
    </w:p>
    <w:p>
      <w:pPr>
        <w:ind w:firstLine="482" w:firstLineChars="200"/>
        <w:rPr>
          <w:rFonts w:cs="楷体"/>
          <w:b/>
          <w:bCs/>
        </w:rPr>
      </w:pPr>
      <w:r>
        <w:rPr>
          <w:rFonts w:hint="eastAsia" w:cs="楷体"/>
          <w:b/>
          <w:bCs/>
        </w:rPr>
        <w:t>（3）川大慕课</w:t>
      </w:r>
      <w:r>
        <w:rPr>
          <w:rFonts w:cs="楷体"/>
          <w:b/>
          <w:bCs/>
        </w:rPr>
        <w:t xml:space="preserve">   </w:t>
      </w:r>
    </w:p>
    <w:p>
      <w:pPr>
        <w:ind w:firstLine="480" w:firstLineChars="200"/>
        <w:rPr>
          <w:rFonts w:cs="楷体"/>
        </w:rPr>
      </w:pPr>
      <w:r>
        <w:rPr>
          <w:rFonts w:hint="eastAsia" w:cs="楷体"/>
        </w:rPr>
        <w:t>理由：整体不错。</w:t>
      </w:r>
    </w:p>
    <w:p>
      <w:pPr>
        <w:pStyle w:val="5"/>
      </w:pPr>
      <w:r>
        <w:t>2.线代</w:t>
      </w:r>
    </w:p>
    <w:p>
      <w:pPr>
        <w:ind w:firstLine="482" w:firstLineChars="200"/>
        <w:rPr>
          <w:rFonts w:cs="楷体"/>
          <w:b/>
          <w:bCs/>
        </w:rPr>
      </w:pPr>
      <w:r>
        <w:rPr>
          <w:rFonts w:hint="eastAsia" w:cs="楷体"/>
          <w:b/>
          <w:bCs/>
        </w:rPr>
        <w:t>（1）丘维声高等代数网课</w:t>
      </w:r>
      <w:r>
        <w:rPr>
          <w:rFonts w:cs="楷体"/>
          <w:b/>
          <w:bCs/>
        </w:rPr>
        <w:t xml:space="preserve"> </w:t>
      </w:r>
    </w:p>
    <w:p>
      <w:pPr>
        <w:ind w:firstLine="480" w:firstLineChars="200"/>
        <w:rPr>
          <w:rFonts w:cs="楷体"/>
        </w:rPr>
      </w:pPr>
      <w:r>
        <w:rPr>
          <w:rFonts w:hint="eastAsia" w:cs="楷体"/>
        </w:rPr>
        <w:t>理由</w:t>
      </w:r>
      <w:r>
        <w:rPr>
          <w:rFonts w:cs="楷体"/>
        </w:rPr>
        <w:t>:</w:t>
      </w:r>
      <w:r>
        <w:rPr>
          <w:rFonts w:hint="eastAsia" w:cs="楷体"/>
        </w:rPr>
        <w:t>逻辑严密，适合拓展拔高。</w:t>
      </w:r>
    </w:p>
    <w:p>
      <w:pPr>
        <w:ind w:firstLine="482" w:firstLineChars="200"/>
        <w:rPr>
          <w:rFonts w:cs="楷体"/>
          <w:b/>
          <w:bCs/>
        </w:rPr>
      </w:pPr>
      <w:r>
        <w:rPr>
          <w:rFonts w:hint="eastAsia" w:cs="楷体"/>
          <w:b/>
          <w:bCs/>
        </w:rPr>
        <w:t>（2）</w:t>
      </w:r>
      <w:r>
        <w:rPr>
          <w:rFonts w:cs="楷体"/>
          <w:b/>
          <w:bCs/>
        </w:rPr>
        <w:t>MIT</w:t>
      </w:r>
      <w:r>
        <w:rPr>
          <w:rFonts w:hint="eastAsia" w:cs="楷体"/>
          <w:b/>
          <w:bCs/>
        </w:rPr>
        <w:t>线代（</w:t>
      </w:r>
      <w:r>
        <w:rPr>
          <w:rFonts w:cs="楷体"/>
          <w:b/>
          <w:bCs/>
        </w:rPr>
        <w:t>b</w:t>
      </w:r>
      <w:r>
        <w:rPr>
          <w:rFonts w:hint="eastAsia" w:cs="楷体"/>
          <w:b/>
          <w:bCs/>
        </w:rPr>
        <w:t>站、网易可看）</w:t>
      </w:r>
      <w:r>
        <w:rPr>
          <w:rFonts w:cs="楷体"/>
          <w:b/>
          <w:bCs/>
        </w:rPr>
        <w:t xml:space="preserve"> </w:t>
      </w:r>
    </w:p>
    <w:p>
      <w:pPr>
        <w:rPr>
          <w:rFonts w:cs="楷体"/>
        </w:rPr>
      </w:pPr>
      <w:r>
        <w:rPr>
          <w:rFonts w:hint="eastAsia" w:cs="楷体"/>
        </w:rPr>
        <w:t>理由：深入浅出，适宜自学、深刻理解原理，同时提高英语水平。</w:t>
      </w:r>
    </w:p>
    <w:p>
      <w:r>
        <w:rPr>
          <w:rFonts w:hint="eastAsia"/>
        </w:rPr>
        <w:t>网课推荐（见图</w:t>
      </w:r>
      <w:r>
        <w:t>3-</w:t>
      </w:r>
      <w:r>
        <w:rPr>
          <w:rFonts w:hint="eastAsia"/>
        </w:rPr>
        <w:t>3）：</w:t>
      </w:r>
    </w:p>
    <w:p/>
    <w:p/>
    <w:p/>
    <w:p>
      <w:r>
        <w:rPr>
          <w:sz w:val="20"/>
          <w:szCs w:val="20"/>
        </w:rPr>
        <w:drawing>
          <wp:anchor distT="0" distB="0" distL="114300" distR="114300" simplePos="0" relativeHeight="251700224" behindDoc="0" locked="0" layoutInCell="1" allowOverlap="1">
            <wp:simplePos x="0" y="0"/>
            <wp:positionH relativeFrom="column">
              <wp:posOffset>-183515</wp:posOffset>
            </wp:positionH>
            <wp:positionV relativeFrom="paragraph">
              <wp:posOffset>-41910</wp:posOffset>
            </wp:positionV>
            <wp:extent cx="5497195" cy="2044700"/>
            <wp:effectExtent l="0" t="0" r="8255" b="0"/>
            <wp:wrapNone/>
            <wp:docPr id="227" name="图片 227" descr="网课推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网课推荐"/>
                    <pic:cNvPicPr>
                      <a:picLocks noChangeAspect="1"/>
                    </pic:cNvPicPr>
                  </pic:nvPicPr>
                  <pic:blipFill>
                    <a:blip r:embed="rId55" cstate="print">
                      <a:duotone>
                        <a:prstClr val="black"/>
                        <a:schemeClr val="tx1">
                          <a:tint val="45000"/>
                          <a:satMod val="400000"/>
                        </a:schemeClr>
                      </a:duotone>
                      <a:extLst>
                        <a:ext uri="{28A0092B-C50C-407E-A947-70E740481C1C}">
                          <a14:useLocalDpi xmlns:a14="http://schemas.microsoft.com/office/drawing/2010/main" val="0"/>
                        </a:ext>
                      </a:extLst>
                    </a:blip>
                    <a:srcRect l="155" t="397" r="-90" b="57"/>
                    <a:stretch>
                      <a:fillRect/>
                    </a:stretch>
                  </pic:blipFill>
                  <pic:spPr>
                    <a:xfrm>
                      <a:off x="0" y="0"/>
                      <a:ext cx="5497195" cy="2044700"/>
                    </a:xfrm>
                    <a:prstGeom prst="rect">
                      <a:avLst/>
                    </a:prstGeom>
                    <a:ln>
                      <a:noFill/>
                    </a:ln>
                  </pic:spPr>
                </pic:pic>
              </a:graphicData>
            </a:graphic>
          </wp:anchor>
        </w:drawing>
      </w:r>
    </w:p>
    <w:p/>
    <w:p/>
    <w:p/>
    <w:p/>
    <w:p/>
    <w:p/>
    <w:p/>
    <w:p>
      <w:pPr>
        <w:jc w:val="center"/>
        <w:rPr>
          <w:sz w:val="18"/>
          <w:szCs w:val="18"/>
        </w:rPr>
      </w:pPr>
      <w:r>
        <w:rPr>
          <w:rFonts w:hint="eastAsia"/>
          <w:sz w:val="18"/>
          <w:szCs w:val="18"/>
        </w:rPr>
        <w:t>图</w:t>
      </w:r>
      <w:r>
        <w:rPr>
          <w:sz w:val="18"/>
          <w:szCs w:val="18"/>
        </w:rPr>
        <w:t>3-</w:t>
      </w:r>
      <w:r>
        <w:rPr>
          <w:rFonts w:hint="eastAsia"/>
          <w:sz w:val="18"/>
          <w:szCs w:val="18"/>
        </w:rPr>
        <w:t>3</w:t>
      </w:r>
      <w:r>
        <w:rPr>
          <w:sz w:val="18"/>
          <w:szCs w:val="18"/>
        </w:rPr>
        <w:t xml:space="preserve">  </w:t>
      </w:r>
      <w:r>
        <w:rPr>
          <w:rFonts w:hint="eastAsia"/>
          <w:sz w:val="18"/>
          <w:szCs w:val="18"/>
        </w:rPr>
        <w:t>网课推荐示意图</w:t>
      </w:r>
    </w:p>
    <w:p>
      <w:pPr>
        <w:pStyle w:val="4"/>
      </w:pPr>
      <w:bookmarkStart w:id="207" w:name="_Toc75364260"/>
      <w:bookmarkStart w:id="208" w:name="_Toc71579790"/>
      <w:r>
        <w:rPr>
          <w:rFonts w:hint="eastAsia"/>
        </w:rPr>
        <w:t>（三）学习软件</w:t>
      </w:r>
      <w:bookmarkEnd w:id="207"/>
      <w:bookmarkEnd w:id="208"/>
    </w:p>
    <w:p>
      <w:pPr>
        <w:autoSpaceDE w:val="0"/>
        <w:autoSpaceDN w:val="0"/>
        <w:outlineLvl w:val="3"/>
        <w:rPr>
          <w:rFonts w:cs="仿宋"/>
          <w:kern w:val="0"/>
          <w:lang w:val="zh-CN" w:bidi="zh-CN"/>
        </w:rPr>
      </w:pPr>
      <w:r>
        <w:rPr>
          <w:rFonts w:cs="仿宋"/>
          <w:kern w:val="0"/>
          <w:lang w:val="zh-CN" w:bidi="zh-CN"/>
        </w:rPr>
        <w:t>1.</w:t>
      </w:r>
      <w:r>
        <w:rPr>
          <w:rFonts w:hint="eastAsia" w:cs="仿宋"/>
          <w:kern w:val="0"/>
          <w:lang w:val="zh-CN" w:bidi="zh-CN"/>
        </w:rPr>
        <w:t>图形计算器（手机</w:t>
      </w:r>
      <w:r>
        <w:rPr>
          <w:rFonts w:cs="仿宋"/>
          <w:kern w:val="0"/>
          <w:lang w:val="zh-CN" w:bidi="zh-CN"/>
        </w:rPr>
        <w:t xml:space="preserve"> </w:t>
      </w:r>
      <w:r>
        <w:rPr>
          <w:rFonts w:hint="eastAsia" w:cs="仿宋"/>
          <w:kern w:val="0"/>
          <w:lang w:val="zh-CN" w:bidi="zh-CN"/>
        </w:rPr>
        <w:t>简易卡西欧</w:t>
      </w:r>
      <w:r>
        <w:rPr>
          <w:rFonts w:cs="仿宋"/>
          <w:kern w:val="0"/>
          <w:lang w:val="zh-CN" w:bidi="zh-CN"/>
        </w:rPr>
        <w:t xml:space="preserve"> </w:t>
      </w:r>
      <w:r>
        <w:rPr>
          <w:rFonts w:hint="eastAsia" w:cs="仿宋"/>
          <w:kern w:val="0"/>
          <w:lang w:val="zh-CN" w:bidi="zh-CN"/>
        </w:rPr>
        <w:t>操作简单）</w:t>
      </w:r>
    </w:p>
    <w:p>
      <w:pPr>
        <w:autoSpaceDE w:val="0"/>
        <w:autoSpaceDN w:val="0"/>
        <w:outlineLvl w:val="3"/>
        <w:rPr>
          <w:rFonts w:cs="仿宋"/>
          <w:kern w:val="0"/>
          <w:lang w:val="zh-CN" w:bidi="zh-CN"/>
        </w:rPr>
      </w:pPr>
      <w:r>
        <w:rPr>
          <w:rFonts w:cs="仿宋"/>
          <w:kern w:val="0"/>
          <w:lang w:val="zh-CN" w:bidi="zh-CN"/>
        </w:rPr>
        <w:t xml:space="preserve">2.Matlab </w:t>
      </w:r>
      <w:r>
        <w:rPr>
          <w:rFonts w:hint="eastAsia" w:cs="仿宋"/>
          <w:kern w:val="0"/>
          <w:lang w:val="zh-CN" w:bidi="zh-CN"/>
        </w:rPr>
        <w:t>（适合线代矩阵计算，使用方法建议自学）</w:t>
      </w:r>
    </w:p>
    <w:p>
      <w:pPr>
        <w:autoSpaceDE w:val="0"/>
        <w:autoSpaceDN w:val="0"/>
        <w:outlineLvl w:val="3"/>
        <w:rPr>
          <w:rFonts w:cs="仿宋"/>
          <w:kern w:val="0"/>
          <w:lang w:val="zh-CN" w:bidi="zh-CN"/>
        </w:rPr>
      </w:pPr>
      <w:r>
        <w:rPr>
          <w:rFonts w:cs="仿宋"/>
          <w:kern w:val="0"/>
          <w:lang w:val="zh-CN" w:bidi="zh-CN"/>
        </w:rPr>
        <w:t>3.WolframAlpha (</w:t>
      </w:r>
      <w:r>
        <w:rPr>
          <w:rFonts w:hint="eastAsia" w:cs="仿宋"/>
          <w:kern w:val="0"/>
          <w:lang w:val="zh-CN" w:bidi="zh-CN"/>
        </w:rPr>
        <w:t>什么都可以算，但解锁完整过程需要付费）</w:t>
      </w:r>
    </w:p>
    <w:p>
      <w:pPr>
        <w:autoSpaceDE w:val="0"/>
        <w:autoSpaceDN w:val="0"/>
        <w:outlineLvl w:val="3"/>
        <w:rPr>
          <w:rFonts w:cs="仿宋"/>
          <w:kern w:val="0"/>
          <w:lang w:val="zh-CN" w:bidi="zh-CN"/>
        </w:rPr>
      </w:pPr>
      <w:r>
        <w:rPr>
          <w:rFonts w:cs="仿宋"/>
          <w:kern w:val="0"/>
          <w:lang w:val="zh-CN" w:bidi="zh-CN"/>
        </w:rPr>
        <w:t xml:space="preserve">4.Photomath </w:t>
      </w:r>
      <w:r>
        <w:rPr>
          <w:rFonts w:hint="eastAsia" w:cs="仿宋"/>
          <w:kern w:val="0"/>
          <w:lang w:val="zh-CN" w:bidi="zh-CN"/>
        </w:rPr>
        <w:t>（大学搜题）</w:t>
      </w:r>
    </w:p>
    <w:p>
      <w:pPr>
        <w:autoSpaceDE w:val="0"/>
        <w:autoSpaceDN w:val="0"/>
        <w:outlineLvl w:val="3"/>
        <w:rPr>
          <w:rFonts w:cs="仿宋"/>
          <w:kern w:val="0"/>
          <w:lang w:val="zh-CN" w:bidi="zh-CN"/>
        </w:rPr>
      </w:pPr>
      <w:r>
        <w:rPr>
          <w:rFonts w:cs="仿宋"/>
          <w:kern w:val="0"/>
          <w:lang w:val="zh-CN" w:bidi="zh-CN"/>
        </w:rPr>
        <w:t xml:space="preserve">5. Integral Calculator </w:t>
      </w:r>
      <w:r>
        <w:rPr>
          <w:rFonts w:hint="eastAsia" w:cs="仿宋"/>
          <w:kern w:val="0"/>
          <w:lang w:val="zh-CN" w:bidi="zh-CN"/>
        </w:rPr>
        <w:t>：</w:t>
      </w:r>
    </w:p>
    <w:p>
      <w:pPr>
        <w:autoSpaceDE w:val="0"/>
        <w:autoSpaceDN w:val="0"/>
        <w:rPr>
          <w:kern w:val="0"/>
          <w:lang w:val="zh-CN" w:bidi="zh-CN"/>
        </w:rPr>
      </w:pPr>
      <w:r>
        <w:fldChar w:fldCharType="begin"/>
      </w:r>
      <w:r>
        <w:instrText xml:space="preserve"> HYPERLINK "https://www.integral-calculator.com/（适合积分计算）" </w:instrText>
      </w:r>
      <w:r>
        <w:fldChar w:fldCharType="separate"/>
      </w:r>
      <w:r>
        <w:rPr>
          <w:rFonts w:hint="eastAsia"/>
          <w:b/>
          <w:bCs/>
          <w:color w:val="0563C1"/>
          <w:kern w:val="0"/>
          <w:u w:val="single"/>
          <w:lang w:val="zh-CN" w:bidi="zh-CN"/>
        </w:rPr>
        <w:t>https://www.integral-calculator.com/（适合积分计算）</w:t>
      </w:r>
      <w:r>
        <w:rPr>
          <w:rFonts w:hint="eastAsia"/>
          <w:b/>
          <w:bCs/>
          <w:color w:val="0563C1"/>
          <w:kern w:val="0"/>
          <w:u w:val="single"/>
          <w:lang w:val="zh-CN" w:bidi="zh-CN"/>
        </w:rPr>
        <w:fldChar w:fldCharType="end"/>
      </w:r>
    </w:p>
    <w:p>
      <w:pPr>
        <w:autoSpaceDE w:val="0"/>
        <w:autoSpaceDN w:val="0"/>
        <w:outlineLvl w:val="3"/>
        <w:rPr>
          <w:kern w:val="0"/>
          <w:lang w:val="zh-CN" w:bidi="zh-CN"/>
        </w:rPr>
      </w:pPr>
      <w:r>
        <w:rPr>
          <w:rFonts w:hint="eastAsia"/>
          <w:kern w:val="0"/>
          <w:lang w:val="zh-CN" w:bidi="zh-CN"/>
        </w:rPr>
        <w:t>6.Symbolab (Wolf弱化版）</w:t>
      </w:r>
    </w:p>
    <w:p>
      <w:pPr>
        <w:pStyle w:val="49"/>
        <w:ind w:firstLine="0" w:firstLineChars="0"/>
        <w:outlineLvl w:val="3"/>
      </w:pPr>
      <w:r>
        <w:t>7.GeoGebra</w:t>
      </w:r>
      <w:r>
        <w:rPr>
          <w:rFonts w:hint="eastAsia"/>
        </w:rPr>
        <w:t>（图形计算器高级版，有三维画图）</w:t>
      </w:r>
    </w:p>
    <w:p>
      <w:pPr>
        <w:ind w:left="420"/>
      </w:pPr>
      <w:r>
        <w:rPr>
          <w:rFonts w:hint="eastAsia"/>
        </w:rPr>
        <w:t>数学学习软件推荐（见表</w:t>
      </w:r>
      <w:r>
        <w:t>3-</w:t>
      </w:r>
      <w:r>
        <w:rPr>
          <w:rFonts w:hint="eastAsia"/>
        </w:rPr>
        <w:t>4）：</w:t>
      </w:r>
    </w:p>
    <w:p>
      <w:pPr>
        <w:pStyle w:val="49"/>
        <w:ind w:firstLine="360"/>
        <w:jc w:val="center"/>
        <w:rPr>
          <w:sz w:val="18"/>
          <w:szCs w:val="18"/>
        </w:rPr>
      </w:pPr>
      <w:r>
        <w:rPr>
          <w:rFonts w:ascii="黑体" w:hAnsi="黑体" w:eastAsia="黑体" w:cs="黑体"/>
          <w:kern w:val="44"/>
          <w:sz w:val="18"/>
          <w:szCs w:val="18"/>
        </w:rPr>
        <w:drawing>
          <wp:anchor distT="0" distB="0" distL="114300" distR="114300" simplePos="0" relativeHeight="251701248" behindDoc="0" locked="0" layoutInCell="1" allowOverlap="1">
            <wp:simplePos x="0" y="0"/>
            <wp:positionH relativeFrom="column">
              <wp:posOffset>384175</wp:posOffset>
            </wp:positionH>
            <wp:positionV relativeFrom="paragraph">
              <wp:posOffset>62230</wp:posOffset>
            </wp:positionV>
            <wp:extent cx="3642995" cy="1875155"/>
            <wp:effectExtent l="0" t="0" r="0" b="0"/>
            <wp:wrapNone/>
            <wp:docPr id="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42995" cy="1875155"/>
                    </a:xfrm>
                    <a:prstGeom prst="rect">
                      <a:avLst/>
                    </a:prstGeom>
                  </pic:spPr>
                </pic:pic>
              </a:graphicData>
            </a:graphic>
          </wp:anchor>
        </w:drawing>
      </w:r>
    </w:p>
    <w:p>
      <w:pPr>
        <w:pStyle w:val="49"/>
        <w:ind w:firstLine="360"/>
        <w:jc w:val="center"/>
        <w:rPr>
          <w:sz w:val="18"/>
          <w:szCs w:val="18"/>
        </w:rPr>
      </w:pPr>
    </w:p>
    <w:p>
      <w:pPr>
        <w:pStyle w:val="49"/>
        <w:ind w:firstLine="360"/>
        <w:jc w:val="center"/>
        <w:rPr>
          <w:sz w:val="18"/>
          <w:szCs w:val="18"/>
        </w:rPr>
      </w:pPr>
    </w:p>
    <w:p>
      <w:pPr>
        <w:pStyle w:val="49"/>
        <w:ind w:firstLine="360"/>
        <w:jc w:val="center"/>
        <w:rPr>
          <w:sz w:val="18"/>
          <w:szCs w:val="18"/>
        </w:rPr>
      </w:pPr>
    </w:p>
    <w:p>
      <w:pPr>
        <w:pStyle w:val="49"/>
        <w:ind w:firstLine="360"/>
        <w:jc w:val="center"/>
        <w:rPr>
          <w:sz w:val="18"/>
          <w:szCs w:val="18"/>
        </w:rPr>
      </w:pPr>
    </w:p>
    <w:p>
      <w:pPr>
        <w:pStyle w:val="49"/>
        <w:ind w:firstLine="360"/>
        <w:jc w:val="center"/>
        <w:rPr>
          <w:sz w:val="18"/>
          <w:szCs w:val="18"/>
        </w:rPr>
      </w:pPr>
    </w:p>
    <w:p>
      <w:pPr>
        <w:pStyle w:val="49"/>
        <w:ind w:firstLine="360"/>
        <w:jc w:val="center"/>
        <w:rPr>
          <w:sz w:val="18"/>
          <w:szCs w:val="18"/>
        </w:rPr>
      </w:pPr>
    </w:p>
    <w:p>
      <w:pPr>
        <w:pStyle w:val="49"/>
        <w:ind w:firstLine="360"/>
        <w:jc w:val="center"/>
        <w:rPr>
          <w:sz w:val="18"/>
          <w:szCs w:val="18"/>
        </w:rPr>
      </w:pPr>
    </w:p>
    <w:p>
      <w:pPr>
        <w:pStyle w:val="49"/>
        <w:ind w:firstLine="360"/>
        <w:jc w:val="center"/>
      </w:pPr>
      <w:r>
        <w:rPr>
          <w:rFonts w:hint="eastAsia"/>
          <w:sz w:val="18"/>
          <w:szCs w:val="18"/>
        </w:rPr>
        <w:t>表</w:t>
      </w:r>
      <w:r>
        <w:rPr>
          <w:sz w:val="18"/>
          <w:szCs w:val="18"/>
        </w:rPr>
        <w:t>3-</w:t>
      </w:r>
      <w:r>
        <w:rPr>
          <w:rFonts w:hint="eastAsia"/>
          <w:sz w:val="18"/>
          <w:szCs w:val="18"/>
        </w:rPr>
        <w:t>4</w:t>
      </w:r>
      <w:r>
        <w:rPr>
          <w:sz w:val="18"/>
          <w:szCs w:val="18"/>
        </w:rPr>
        <w:t xml:space="preserve"> </w:t>
      </w:r>
      <w:r>
        <w:rPr>
          <w:rFonts w:hint="eastAsia"/>
          <w:sz w:val="18"/>
          <w:szCs w:val="18"/>
        </w:rPr>
        <w:t>数学软件推荐</w:t>
      </w:r>
      <w:bookmarkEnd w:id="191"/>
      <w:bookmarkEnd w:id="192"/>
      <w:bookmarkEnd w:id="193"/>
      <w:bookmarkEnd w:id="194"/>
      <w:r>
        <w:rPr>
          <w:rFonts w:hint="eastAsia"/>
          <w:sz w:val="18"/>
          <w:szCs w:val="18"/>
        </w:rPr>
        <w:t>-来源？</w:t>
      </w:r>
    </w:p>
    <w:p>
      <w:pPr>
        <w:pStyle w:val="3"/>
      </w:pPr>
      <w:bookmarkStart w:id="209" w:name="_Toc75364261"/>
      <w:bookmarkStart w:id="210" w:name="_Toc27738"/>
      <w:bookmarkStart w:id="211" w:name="_Toc71579791"/>
      <w:r>
        <w:rPr>
          <w:rFonts w:hint="eastAsia"/>
        </w:rPr>
        <w:t>三、数学学习小贴士</w:t>
      </w:r>
      <w:bookmarkEnd w:id="209"/>
      <w:bookmarkEnd w:id="210"/>
      <w:bookmarkEnd w:id="211"/>
    </w:p>
    <w:p>
      <w:pPr>
        <w:pStyle w:val="5"/>
      </w:pPr>
      <w:r>
        <w:t>1.Q:</w:t>
      </w:r>
      <w:r>
        <w:rPr>
          <w:rFonts w:hint="eastAsia"/>
        </w:rPr>
        <w:t>老师上课总是会讲一些很复杂的公式、定理推导过程</w:t>
      </w:r>
      <w:r>
        <w:t>,</w:t>
      </w:r>
      <w:r>
        <w:rPr>
          <w:rFonts w:hint="eastAsia"/>
        </w:rPr>
        <w:t>理解起来很吃力</w:t>
      </w:r>
      <w:r>
        <w:t>,</w:t>
      </w:r>
      <w:r>
        <w:rPr>
          <w:rFonts w:hint="eastAsia"/>
        </w:rPr>
        <w:t>考试又不会考</w:t>
      </w:r>
      <w:r>
        <w:t>,</w:t>
      </w:r>
      <w:r>
        <w:rPr>
          <w:rFonts w:hint="eastAsia"/>
        </w:rPr>
        <w:t>可不可以选择不听啊</w:t>
      </w:r>
      <w:r>
        <w:t>?</w:t>
      </w:r>
    </w:p>
    <w:p>
      <w:pPr>
        <w:ind w:firstLine="241" w:firstLineChars="100"/>
      </w:pPr>
      <w:r>
        <w:rPr>
          <w:b/>
          <w:bCs/>
        </w:rPr>
        <w:t>A:</w:t>
      </w:r>
      <w:r>
        <w:rPr>
          <w:rFonts w:hint="eastAsia"/>
        </w:rPr>
        <w:t>不要忽视那些让人害怕的公式、定理的推导过程，它们对同学们理解当前或未来的知识点，拓展数学思维都是有一定帮助的。虽然这类推导过程的思路和平时解题的思路不太一样</w:t>
      </w:r>
      <w:r>
        <w:t>,</w:t>
      </w:r>
      <w:r>
        <w:rPr>
          <w:rFonts w:hint="eastAsia"/>
        </w:rPr>
        <w:t>较为复杂</w:t>
      </w:r>
      <w:r>
        <w:t>,</w:t>
      </w:r>
      <w:r>
        <w:rPr>
          <w:rFonts w:hint="eastAsia"/>
        </w:rPr>
        <w:t>但是尝试着多听老师讲</w:t>
      </w:r>
      <w:r>
        <w:t>,</w:t>
      </w:r>
      <w:r>
        <w:rPr>
          <w:rFonts w:hint="eastAsia"/>
        </w:rPr>
        <w:t>一遍理解不了那就多来几遍</w:t>
      </w:r>
      <w:r>
        <w:t>,</w:t>
      </w:r>
      <w:r>
        <w:rPr>
          <w:rFonts w:hint="eastAsia"/>
        </w:rPr>
        <w:t>总是能理解的。即使平时考试不会考</w:t>
      </w:r>
      <w:r>
        <w:t>,</w:t>
      </w:r>
      <w:r>
        <w:rPr>
          <w:rFonts w:hint="eastAsia"/>
        </w:rPr>
        <w:t>但这是一个很好的锻炼数学思维能力的方法</w:t>
      </w:r>
      <w:r>
        <w:t>,</w:t>
      </w:r>
      <w:r>
        <w:rPr>
          <w:rFonts w:hint="eastAsia"/>
        </w:rPr>
        <w:t>日积月累</w:t>
      </w:r>
      <w:r>
        <w:t>,</w:t>
      </w:r>
      <w:r>
        <w:rPr>
          <w:rFonts w:hint="eastAsia"/>
        </w:rPr>
        <w:t>在潜移默化中提升思维能力</w:t>
      </w:r>
      <w:r>
        <w:t>,</w:t>
      </w:r>
      <w:r>
        <w:rPr>
          <w:rFonts w:hint="eastAsia"/>
        </w:rPr>
        <w:t>学起数学来也会更得心应手。</w:t>
      </w:r>
    </w:p>
    <w:p>
      <w:pPr>
        <w:ind w:firstLine="480" w:firstLineChars="200"/>
      </w:pPr>
      <w:r>
        <w:rPr>
          <w:rFonts w:hint="eastAsia"/>
        </w:rPr>
        <w:t>如果有推免、考研、竞赛意向的同学，应该努力理解并做到能够熟练地运用老师上课做的补充和书上的延伸知识，并进行一些实操练习，例如，根据这些知识点和方法可以在网上搜一些对应的经典题目或者考研竞赛题之类的，进行巩固。有时实在觉得理解起来比较困难的，可以和同学、老师积极讨论并努力内化和突破。</w:t>
      </w:r>
    </w:p>
    <w:p>
      <w:pPr>
        <w:ind w:firstLine="240" w:firstLineChars="100"/>
      </w:pPr>
    </w:p>
    <w:p>
      <w:pPr>
        <w:pStyle w:val="5"/>
      </w:pPr>
      <w:r>
        <w:rPr>
          <w:rFonts w:hint="eastAsia"/>
        </w:rPr>
        <w:t>2</w:t>
      </w:r>
      <w:r>
        <w:t>.Q:</w:t>
      </w:r>
      <w:r>
        <w:rPr>
          <w:rFonts w:hint="eastAsia"/>
        </w:rPr>
        <w:t>每周的习题课有必要去吗</w:t>
      </w:r>
      <w:r>
        <w:t>?</w:t>
      </w:r>
    </w:p>
    <w:p>
      <w:pPr>
        <w:ind w:firstLine="241" w:firstLineChars="100"/>
      </w:pPr>
      <w:r>
        <w:rPr>
          <w:b/>
          <w:bCs/>
        </w:rPr>
        <w:t>A:</w:t>
      </w:r>
      <w:r>
        <w:rPr>
          <w:rFonts w:hint="eastAsia"/>
        </w:rPr>
        <w:t>习题课多会安排助教老师讲解作业题</w:t>
      </w:r>
      <w:r>
        <w:t>,</w:t>
      </w:r>
      <w:r>
        <w:rPr>
          <w:rFonts w:hint="eastAsia"/>
        </w:rPr>
        <w:t>多数内容比较基础。对于基础比较薄弱的同学</w:t>
      </w:r>
      <w:r>
        <w:t>,</w:t>
      </w:r>
      <w:r>
        <w:rPr>
          <w:rFonts w:hint="eastAsia"/>
        </w:rPr>
        <w:t>如果觉得习题册上的题比较困难，还是要认真仔细听习题课。当自己对数学学习仍有疑惑时</w:t>
      </w:r>
      <w:r>
        <w:t>,</w:t>
      </w:r>
      <w:r>
        <w:rPr>
          <w:rFonts w:hint="eastAsia"/>
        </w:rPr>
        <w:t>可以借此机会多和老师交流</w:t>
      </w:r>
      <w:r>
        <w:t>,</w:t>
      </w:r>
      <w:r>
        <w:rPr>
          <w:rFonts w:hint="eastAsia"/>
        </w:rPr>
        <w:t>进一步巩固课堂所学</w:t>
      </w:r>
      <w:r>
        <w:t>,</w:t>
      </w:r>
      <w:r>
        <w:rPr>
          <w:rFonts w:hint="eastAsia"/>
        </w:rPr>
        <w:t>夯实基础。如果平时的作业都能有大概的做题方向，但偶尔却不能准确地解出答案，那大家应该有针对性地听习题课，认真听听助教的思路及方法。</w:t>
      </w:r>
    </w:p>
    <w:p>
      <w:pPr>
        <w:ind w:firstLine="480" w:firstLineChars="200"/>
      </w:pPr>
      <w:r>
        <w:rPr>
          <w:rFonts w:hint="eastAsia"/>
        </w:rPr>
        <w:t>对于志在拓展提升的同学</w:t>
      </w:r>
      <w:r>
        <w:t>,</w:t>
      </w:r>
      <w:r>
        <w:rPr>
          <w:rFonts w:hint="eastAsia"/>
        </w:rPr>
        <w:t>如果能够熟练掌握习题册上的题</w:t>
      </w:r>
      <w:r>
        <w:t>，</w:t>
      </w:r>
      <w:r>
        <w:rPr>
          <w:rFonts w:hint="eastAsia"/>
        </w:rPr>
        <w:t>并且对常犯</w:t>
      </w:r>
      <w:r>
        <w:t>、</w:t>
      </w:r>
      <w:r>
        <w:rPr>
          <w:rFonts w:hint="eastAsia"/>
        </w:rPr>
        <w:t>易犯的错误都十分清楚，可以结合不同老师对习题课的具体要求，在助教老师对习题课签到不作要求的情况下</w:t>
      </w:r>
      <w:r>
        <w:t>,</w:t>
      </w:r>
      <w:r>
        <w:rPr>
          <w:rFonts w:hint="eastAsia"/>
        </w:rPr>
        <w:t>可以有选择性地上习题课</w:t>
      </w:r>
      <w:r>
        <w:t>,</w:t>
      </w:r>
      <w:r>
        <w:rPr>
          <w:rFonts w:hint="eastAsia"/>
        </w:rPr>
        <w:t>或者在老师讲解已掌握的内容时自主自习。这样有助于更好地利用习题课时间</w:t>
      </w:r>
      <w:r>
        <w:t>,</w:t>
      </w:r>
      <w:r>
        <w:rPr>
          <w:rFonts w:hint="eastAsia"/>
        </w:rPr>
        <w:t>将精力集中于攻克更难的题目。</w:t>
      </w:r>
    </w:p>
    <w:p/>
    <w:p>
      <w:pPr>
        <w:pStyle w:val="5"/>
      </w:pPr>
      <w:r>
        <w:rPr>
          <w:rFonts w:hint="eastAsia"/>
        </w:rPr>
        <w:t>3</w:t>
      </w:r>
      <w:r>
        <w:t>.Q:</w:t>
      </w:r>
      <w:r>
        <w:rPr>
          <w:rFonts w:hint="eastAsia"/>
        </w:rPr>
        <w:t>学习数学</w:t>
      </w:r>
      <w:r>
        <w:t>,</w:t>
      </w:r>
      <w:r>
        <w:rPr>
          <w:rFonts w:hint="eastAsia"/>
        </w:rPr>
        <w:t>课堂时间是否重要呢</w:t>
      </w:r>
      <w:r>
        <w:t>?</w:t>
      </w:r>
    </w:p>
    <w:p>
      <w:pPr>
        <w:ind w:firstLine="241" w:firstLineChars="100"/>
      </w:pPr>
      <w:r>
        <w:rPr>
          <w:b/>
          <w:bCs/>
        </w:rPr>
        <w:t>A:</w:t>
      </w:r>
      <w:r>
        <w:rPr>
          <w:rFonts w:hint="eastAsia"/>
        </w:rPr>
        <w:t>学习数学，课堂时间很重要！数学学习一定要珍惜每一次黄金课堂</w:t>
      </w:r>
      <w:r>
        <w:t>45</w:t>
      </w:r>
      <w:r>
        <w:rPr>
          <w:rFonts w:hint="eastAsia"/>
        </w:rPr>
        <w:t>分钟。如果大家课下没有足够的时间再自学一遍知识点和充足的把握完全理解它们</w:t>
      </w:r>
      <w:r>
        <w:t>,</w:t>
      </w:r>
      <w:r>
        <w:rPr>
          <w:rFonts w:hint="eastAsia"/>
        </w:rPr>
        <w:t>那就好好把握课堂上的每一分钟吧。有些时候就因为在课上漏掉了一个关键点</w:t>
      </w:r>
      <w:r>
        <w:t>,</w:t>
      </w:r>
      <w:r>
        <w:rPr>
          <w:rFonts w:hint="eastAsia"/>
        </w:rPr>
        <w:t>课下就可能要花成倍的时间去钻研</w:t>
      </w:r>
      <w:r>
        <w:t>,</w:t>
      </w:r>
      <w:r>
        <w:rPr>
          <w:rFonts w:hint="eastAsia"/>
        </w:rPr>
        <w:t>所以课堂是一定需要把握住的学习主战场。在学习过程中</w:t>
      </w:r>
      <w:r>
        <w:t>,</w:t>
      </w:r>
      <w:r>
        <w:rPr>
          <w:rFonts w:hint="eastAsia"/>
        </w:rPr>
        <w:t>要善于揭示知识的内在联系</w:t>
      </w:r>
      <w:r>
        <w:t>,</w:t>
      </w:r>
      <w:r>
        <w:rPr>
          <w:rFonts w:hint="eastAsia"/>
        </w:rPr>
        <w:t>掌握整个课程的体系、基本的数学思想和方法</w:t>
      </w:r>
      <w:r>
        <w:t>,</w:t>
      </w:r>
      <w:r>
        <w:rPr>
          <w:rFonts w:hint="eastAsia"/>
        </w:rPr>
        <w:t>以及能用于解决什么类型的实际问题</w:t>
      </w:r>
      <w:r>
        <w:t>,</w:t>
      </w:r>
      <w:r>
        <w:rPr>
          <w:rFonts w:hint="eastAsia"/>
        </w:rPr>
        <w:t>等等。如学习高等数学中的极限概念时</w:t>
      </w:r>
      <w:r>
        <w:t>,</w:t>
      </w:r>
      <w:r>
        <w:rPr>
          <w:rFonts w:hint="eastAsia"/>
        </w:rPr>
        <w:t>要掌握它所反映出的用无限逼近手段来研究事物变化趋势的思想</w:t>
      </w:r>
      <w:r>
        <w:t>,</w:t>
      </w:r>
      <w:r>
        <w:rPr>
          <w:rFonts w:hint="eastAsia"/>
        </w:rPr>
        <w:t>因为数学家们正是以此为基础建立了连续、导数的概念，并在有了对瞬时速度、切线斜率、广义积分、级数等问题的研究后</w:t>
      </w:r>
      <w:r>
        <w:t>,</w:t>
      </w:r>
      <w:r>
        <w:rPr>
          <w:rFonts w:hint="eastAsia"/>
        </w:rPr>
        <w:t>才建立起了一元微分学与积分学</w:t>
      </w:r>
      <w:r>
        <w:t>,</w:t>
      </w:r>
      <w:r>
        <w:rPr>
          <w:rFonts w:hint="eastAsia"/>
        </w:rPr>
        <w:t>继而推广至多元微积分与微分方程的应用等。</w:t>
      </w:r>
    </w:p>
    <w:p>
      <w:pPr>
        <w:pStyle w:val="5"/>
      </w:pPr>
      <w:r>
        <w:rPr>
          <w:rFonts w:hint="eastAsia"/>
        </w:rPr>
        <w:t>4</w:t>
      </w:r>
      <w:r>
        <w:t>.Q:</w:t>
      </w:r>
      <w:r>
        <w:rPr>
          <w:rFonts w:hint="eastAsia"/>
        </w:rPr>
        <w:t>题目难，或概念看得懂就是不会做题，怎么办？</w:t>
      </w:r>
    </w:p>
    <w:p>
      <w:pPr>
        <w:ind w:firstLine="241" w:firstLineChars="100"/>
      </w:pPr>
      <w:r>
        <w:rPr>
          <w:b/>
          <w:bCs/>
        </w:rPr>
        <w:t>A:</w:t>
      </w:r>
      <w:r>
        <w:rPr>
          <w:rFonts w:hint="eastAsia"/>
        </w:rPr>
        <w:t>（</w:t>
      </w:r>
      <w:r>
        <w:t>1</w:t>
      </w:r>
      <w:r>
        <w:rPr>
          <w:rFonts w:hint="eastAsia"/>
        </w:rPr>
        <w:t>）第一步确定是否掌握知识点。概念定义不能仅停于能看懂这一层次上，更应要求掌握定义的证明推理、延伸扩展、灵活运用。考察方式：能否在合上书的情况下，白纸黑字地写下对该知识点的理解剖析。（简易版，闭上眼在脑海里过一圈）</w:t>
      </w:r>
    </w:p>
    <w:p>
      <w:pPr>
        <w:ind w:firstLine="480" w:firstLineChars="200"/>
      </w:pPr>
      <w:r>
        <w:rPr>
          <w:rFonts w:hint="eastAsia"/>
        </w:rPr>
        <w:t>（</w:t>
      </w:r>
      <w:r>
        <w:t>2</w:t>
      </w:r>
      <w:r>
        <w:rPr>
          <w:rFonts w:hint="eastAsia"/>
        </w:rPr>
        <w:t>）</w:t>
      </w:r>
      <w:r>
        <w:rPr>
          <w:rFonts w:hint="eastAsia"/>
          <w:b/>
          <w:bCs/>
        </w:rPr>
        <w:t>由简到难</w:t>
      </w:r>
      <w:r>
        <w:rPr>
          <w:rFonts w:hint="eastAsia"/>
        </w:rPr>
        <w:t>地一步步练习。先拿课本上的例题练练手，了解自己水平的同时翻看研读解析总结做题方法；用课后习题外延扩展其他解法，灵活使用知识点解题。经典简单题易做，可总结方法、锻炼做题思维。多个简单题的有机组合就是一道全新的难题了，依据先前培养出来的思维逻辑，抽丝剥茧，最终</w:t>
      </w:r>
      <w:r>
        <w:t>over</w:t>
      </w:r>
      <w:r>
        <w:rPr>
          <w:rFonts w:hint="eastAsia"/>
        </w:rPr>
        <w:t>！此外，一题多解、举一反三等都可以快速帮助自己积累做题方法。</w:t>
      </w:r>
    </w:p>
    <w:p>
      <w:pPr>
        <w:ind w:firstLine="480" w:firstLineChars="200"/>
      </w:pPr>
      <w:r>
        <w:rPr>
          <w:rFonts w:hint="eastAsia"/>
        </w:rPr>
        <w:t>（</w:t>
      </w:r>
      <w:r>
        <w:t>3</w:t>
      </w:r>
      <w:r>
        <w:rPr>
          <w:rFonts w:hint="eastAsia"/>
        </w:rPr>
        <w:t>）不懂的及时请教。上课的老师、助教，身边的同学大佬，无论请教谁，一定要问清解决掉，</w:t>
      </w:r>
      <w:r>
        <w:rPr>
          <w:rFonts w:hint="eastAsia"/>
          <w:b/>
          <w:bCs/>
        </w:rPr>
        <w:t>不积压问题</w:t>
      </w:r>
      <w:r>
        <w:rPr>
          <w:rFonts w:hint="eastAsia"/>
        </w:rPr>
        <w:t>！能有机会请教老师最好，老师不仅会告诉你怎么做，更重要的是会讲解想到这种解法的原因，从而帮助大家理解抽丝剥茧的苗头，获得举一反三的钥匙。</w:t>
      </w:r>
      <w:r>
        <w:t xml:space="preserve">                     </w:t>
      </w:r>
    </w:p>
    <w:p>
      <w:pPr>
        <w:pStyle w:val="5"/>
      </w:pPr>
      <w:r>
        <w:rPr>
          <w:rFonts w:hint="eastAsia"/>
        </w:rPr>
        <w:t>5</w:t>
      </w:r>
      <w:r>
        <w:t>.Q:</w:t>
      </w:r>
      <w:r>
        <w:rPr>
          <w:rFonts w:hint="eastAsia"/>
        </w:rPr>
        <w:t>为什么做题一看就懂、一做就错、一看解析就会？</w:t>
      </w:r>
    </w:p>
    <w:p>
      <w:pPr>
        <w:ind w:firstLine="241" w:firstLineChars="100"/>
      </w:pPr>
      <w:r>
        <w:rPr>
          <w:b/>
          <w:bCs/>
        </w:rPr>
        <w:t>A:</w:t>
      </w:r>
      <w:r>
        <w:rPr>
          <w:rFonts w:hint="eastAsia"/>
        </w:rPr>
        <w:t>对于初学者而言这种情况是非常正常的，一般来说可能有以下几种原因：</w:t>
      </w:r>
    </w:p>
    <w:p>
      <w:pPr>
        <w:ind w:firstLine="480" w:firstLineChars="200"/>
      </w:pPr>
      <w:r>
        <w:rPr>
          <w:rFonts w:hint="eastAsia"/>
        </w:rPr>
        <w:t>（</w:t>
      </w:r>
      <w:r>
        <w:t>1</w:t>
      </w:r>
      <w:r>
        <w:rPr>
          <w:rFonts w:hint="eastAsia"/>
        </w:rPr>
        <w:t>）</w:t>
      </w:r>
      <w:r>
        <w:rPr>
          <w:rFonts w:hint="eastAsia"/>
          <w:b/>
          <w:bCs/>
        </w:rPr>
        <w:t>分析题目时产生偏差</w:t>
      </w:r>
      <w:r>
        <w:rPr>
          <w:rFonts w:hint="eastAsia"/>
        </w:rPr>
        <w:t>。平时作业题一般涉及的都是当堂学习的知识点，因而也就限定了课后作业题的考察范围。而在综合性考试中显然需要兼顾各章节的知识点，这也就意味着综合性考试较平时作业多了方法选择的过程。如果不慎选错方法就很容易产生“我觉得我的方法可行，但就是做不下去”的现象。因此，在平时学习过程中要及时回顾，站在更高的高度去归纳总结之前所学。</w:t>
      </w:r>
    </w:p>
    <w:p>
      <w:pPr>
        <w:ind w:firstLine="480" w:firstLineChars="200"/>
      </w:pPr>
      <w:r>
        <w:rPr>
          <w:rFonts w:hint="eastAsia"/>
        </w:rPr>
        <w:t>（</w:t>
      </w:r>
      <w:r>
        <w:t>2</w:t>
      </w:r>
      <w:r>
        <w:rPr>
          <w:rFonts w:hint="eastAsia"/>
        </w:rPr>
        <w:t>）</w:t>
      </w:r>
      <w:r>
        <w:rPr>
          <w:rFonts w:hint="eastAsia"/>
          <w:b/>
          <w:bCs/>
        </w:rPr>
        <w:t>解题过于经验主义</w:t>
      </w:r>
      <w:r>
        <w:rPr>
          <w:rFonts w:hint="eastAsia"/>
        </w:rPr>
        <w:t>。对于刷题较多的同学来说，某些题目可能会有似曾相识的感觉，于是会出现凭记忆做题的情况。当然</w:t>
      </w:r>
      <w:r>
        <w:t>，</w:t>
      </w:r>
      <w:r>
        <w:rPr>
          <w:rFonts w:hint="eastAsia"/>
        </w:rPr>
        <w:t>这并不是否认刷题的作用，只是很多情况下变式改变的可能不仅仅是数据，有些变式可能会出现新的情况需要讨论，甚至会有与原题的解法大相径庭的变式出现，这就需要克服凭经验做题的思维惯性。在拿到题目时，不妨把那些似曾相识的题当成全新的题，在逐步分析后解答，这样不仅能避免因题目差异导致的错误，也可以对题目及解答有更深的理解。</w:t>
      </w:r>
    </w:p>
    <w:p>
      <w:pPr>
        <w:ind w:firstLine="480" w:firstLineChars="200"/>
      </w:pPr>
      <w:r>
        <w:rPr>
          <w:rFonts w:hint="eastAsia"/>
        </w:rPr>
        <w:t>（</w:t>
      </w:r>
      <w:r>
        <w:t>3</w:t>
      </w:r>
      <w:r>
        <w:rPr>
          <w:rFonts w:hint="eastAsia"/>
        </w:rPr>
        <w:t>）</w:t>
      </w:r>
      <w:r>
        <w:rPr>
          <w:rFonts w:hint="eastAsia"/>
          <w:b/>
          <w:bCs/>
        </w:rPr>
        <w:t>对概念、定理的掌握不到位</w:t>
      </w:r>
      <w:r>
        <w:rPr>
          <w:rFonts w:hint="eastAsia"/>
        </w:rPr>
        <w:t>。在出现细节性失误后，最常听到的借口是“我看</w:t>
      </w:r>
      <w:r>
        <w:t>/</w:t>
      </w:r>
      <w:r>
        <w:rPr>
          <w:rFonts w:hint="eastAsia"/>
        </w:rPr>
        <w:t>想错了”“忘记</w:t>
      </w:r>
      <w:r>
        <w:t>......</w:t>
      </w:r>
      <w:r>
        <w:rPr>
          <w:rFonts w:hint="eastAsia"/>
        </w:rPr>
        <w:t>了”。事实上，多数细节方面的失误都是基本知识有漏洞的体现。可能就是因为遗忘了定义的详细内容或者公式定理的限制条件而产生意想不到的小失误。所以大家在复习时要首先复习基本知识，然后结合经典例题总结自己的易错点，这样在做题时也许能避免一些无谓的错误。</w:t>
      </w:r>
    </w:p>
    <w:p>
      <w:pPr>
        <w:ind w:firstLine="480" w:firstLineChars="200"/>
      </w:pPr>
      <w:r>
        <w:rPr>
          <w:rFonts w:hint="eastAsia"/>
        </w:rPr>
        <w:t>（</w:t>
      </w:r>
      <w:r>
        <w:t>4</w:t>
      </w:r>
      <w:r>
        <w:rPr>
          <w:rFonts w:hint="eastAsia"/>
        </w:rPr>
        <w:t>）</w:t>
      </w:r>
      <w:r>
        <w:rPr>
          <w:rFonts w:hint="eastAsia"/>
          <w:b/>
          <w:bCs/>
        </w:rPr>
        <w:t>环境的影响</w:t>
      </w:r>
      <w:r>
        <w:rPr>
          <w:rFonts w:hint="eastAsia"/>
        </w:rPr>
        <w:t>。因为环境的影响（比如考试时有时间限制），本来平时有思路的题在考试时却无法解出，考后懊恼不已，这种情况可能在考试时更为常见。平时做题不妨也给自己规定一个时限，当做考试一样对待平时的作业题。另外考试时一定要保持思路的清晰，如果临时乱了阵脚就有可能出现做错本该会做的题的失误。</w:t>
      </w:r>
    </w:p>
    <w:p>
      <w:pPr>
        <w:pStyle w:val="5"/>
      </w:pPr>
      <w:r>
        <w:rPr>
          <w:rFonts w:hint="eastAsia"/>
        </w:rPr>
        <w:t>6</w:t>
      </w:r>
      <w:r>
        <w:t>.Q:</w:t>
      </w:r>
      <w:r>
        <w:rPr>
          <w:rFonts w:hint="eastAsia"/>
        </w:rPr>
        <w:t>上数学课注意力不集中，看到数学题就犯困，怎么处理呢</w:t>
      </w:r>
      <w:r>
        <w:t>?</w:t>
      </w:r>
    </w:p>
    <w:p>
      <w:pPr>
        <w:ind w:firstLine="241" w:firstLineChars="100"/>
      </w:pPr>
      <w:r>
        <w:rPr>
          <w:b/>
          <w:bCs/>
        </w:rPr>
        <w:t>A:</w:t>
      </w:r>
      <w:r>
        <w:rPr>
          <w:rFonts w:hint="eastAsia"/>
        </w:rPr>
        <w:t>学习数学时状态不佳可能有以下几种原因：</w:t>
      </w:r>
    </w:p>
    <w:p>
      <w:pPr>
        <w:ind w:firstLine="480" w:firstLineChars="200"/>
      </w:pPr>
      <w:r>
        <w:rPr>
          <w:rFonts w:hint="eastAsia"/>
        </w:rPr>
        <w:t>（</w:t>
      </w:r>
      <w:r>
        <w:t>1</w:t>
      </w:r>
      <w:r>
        <w:rPr>
          <w:rFonts w:hint="eastAsia"/>
        </w:rPr>
        <w:t>）睡眠质量不佳或睡眠时间过少。</w:t>
      </w:r>
    </w:p>
    <w:p>
      <w:pPr>
        <w:ind w:firstLine="480" w:firstLineChars="200"/>
      </w:pPr>
      <w:r>
        <w:rPr>
          <w:rFonts w:hint="eastAsia"/>
        </w:rPr>
        <w:t>（</w:t>
      </w:r>
      <w:r>
        <w:t>2</w:t>
      </w:r>
      <w:r>
        <w:rPr>
          <w:rFonts w:hint="eastAsia"/>
        </w:rPr>
        <w:t>）感觉讲课进度太快或内容太难，跟不上老师的节奏。</w:t>
      </w:r>
    </w:p>
    <w:p>
      <w:pPr>
        <w:ind w:firstLine="480" w:firstLineChars="200"/>
      </w:pPr>
      <w:r>
        <w:rPr>
          <w:rFonts w:hint="eastAsia"/>
        </w:rPr>
        <w:t>（</w:t>
      </w:r>
      <w:r>
        <w:t>3</w:t>
      </w:r>
      <w:r>
        <w:rPr>
          <w:rFonts w:hint="eastAsia"/>
        </w:rPr>
        <w:t>）学习数学没有动力，甚至出现畏难情绪。</w:t>
      </w:r>
    </w:p>
    <w:p>
      <w:pPr>
        <w:ind w:firstLine="480" w:firstLineChars="200"/>
      </w:pPr>
      <w:r>
        <w:rPr>
          <w:rFonts w:hint="eastAsia"/>
        </w:rPr>
        <w:t>如果出现这些情况，就需要及时调节自己的学习生活状态了。充足的精力是高效学习的保障。刚进入大学可能也会遇到很多不适应之处，因此需要及时调整自己的生物钟来适应大学的学习节奏。如果上课时感觉不知吾师所云，可以通过适当的预习提前了解即将学习的知识点，预先对老师上课的内容有所熟悉。</w:t>
      </w:r>
    </w:p>
    <w:p>
      <w:pPr>
        <w:ind w:firstLine="480" w:firstLineChars="200"/>
      </w:pPr>
      <w:r>
        <w:rPr>
          <w:rFonts w:hint="eastAsia"/>
        </w:rPr>
        <w:t>另外，一定不要对数学有畏惧感，毕竟大学数学与高中会有所不同，高中数学不好不意味着大学也不好，并且各种考试也要看临场发挥，不要因为个别考试成绩不理想而自我否定。最后，如果觉得自己难以调整这种状态，可以向心理老师求助，相信专业的建议与指导一定能助同学们度过难关。</w:t>
      </w:r>
    </w:p>
    <w:p>
      <w:pPr>
        <w:pStyle w:val="5"/>
      </w:pPr>
      <w:bookmarkStart w:id="212" w:name="_Toc26840"/>
      <w:bookmarkStart w:id="213" w:name="_Toc67338142"/>
      <w:r>
        <w:rPr>
          <w:rFonts w:hint="eastAsia"/>
        </w:rPr>
        <w:t>7</w:t>
      </w:r>
      <w:r>
        <w:t>.Q:</w:t>
      </w:r>
      <w:r>
        <w:rPr>
          <w:rFonts w:hint="eastAsia"/>
        </w:rPr>
        <w:t>平时如何学习数学？需要花很长的时间学习数学吗</w:t>
      </w:r>
      <w:r>
        <w:t>?</w:t>
      </w:r>
    </w:p>
    <w:p>
      <w:pPr>
        <w:ind w:firstLine="241" w:firstLineChars="100"/>
        <w:rPr>
          <w:rFonts w:cs="楷体"/>
        </w:rPr>
      </w:pPr>
      <w:r>
        <w:rPr>
          <w:rFonts w:cs="楷体"/>
          <w:b/>
          <w:bCs/>
        </w:rPr>
        <w:t>A:</w:t>
      </w:r>
      <w:r>
        <w:rPr>
          <w:rFonts w:hint="eastAsia" w:cs="楷体"/>
          <w:b/>
          <w:bCs/>
        </w:rPr>
        <w:t>第一，最重要的是学习态度，态度决定一切。</w:t>
      </w:r>
      <w:r>
        <w:rPr>
          <w:rFonts w:hint="eastAsia" w:cs="楷体"/>
        </w:rPr>
        <w:t>对于理工科专业同学</w:t>
      </w:r>
      <w:r>
        <w:rPr>
          <w:rFonts w:cs="楷体"/>
        </w:rPr>
        <w:t>,</w:t>
      </w:r>
      <w:r>
        <w:rPr>
          <w:rFonts w:hint="eastAsia" w:cs="楷体"/>
        </w:rPr>
        <w:t>数学是专业课的基础</w:t>
      </w:r>
      <w:r>
        <w:rPr>
          <w:rFonts w:cs="楷体"/>
        </w:rPr>
        <w:t>,</w:t>
      </w:r>
      <w:r>
        <w:rPr>
          <w:rFonts w:hint="eastAsia" w:cs="楷体"/>
        </w:rPr>
        <w:t>基础打不好</w:t>
      </w:r>
      <w:r>
        <w:rPr>
          <w:rFonts w:cs="楷体"/>
        </w:rPr>
        <w:t>,</w:t>
      </w:r>
      <w:r>
        <w:rPr>
          <w:rFonts w:hint="eastAsia" w:cs="楷体"/>
        </w:rPr>
        <w:t>学其他的课程也会十分吃力</w:t>
      </w:r>
      <w:r>
        <w:rPr>
          <w:rFonts w:cs="楷体"/>
        </w:rPr>
        <w:t>;</w:t>
      </w:r>
      <w:r>
        <w:rPr>
          <w:rFonts w:hint="eastAsia" w:cs="楷体"/>
        </w:rPr>
        <w:t>对于文科专业的同学</w:t>
      </w:r>
      <w:r>
        <w:rPr>
          <w:rFonts w:cs="楷体"/>
        </w:rPr>
        <w:t>,</w:t>
      </w:r>
      <w:r>
        <w:rPr>
          <w:rFonts w:hint="eastAsia" w:cs="楷体"/>
        </w:rPr>
        <w:t>例如商、经济、公管学院的同学</w:t>
      </w:r>
      <w:r>
        <w:rPr>
          <w:rFonts w:cs="楷体"/>
        </w:rPr>
        <w:t>,</w:t>
      </w:r>
      <w:r>
        <w:rPr>
          <w:rFonts w:hint="eastAsia" w:cs="楷体"/>
        </w:rPr>
        <w:t>数学成绩可能会成为同学们与其他人拉开差距的关键。学习数学，要沉得下心，耐得住性子，勇敢积极和老师同学进行思维碰撞，不懂就问，要以谦虚、理智、悦纳、进取的学习态度来学习数学。</w:t>
      </w:r>
    </w:p>
    <w:p>
      <w:pPr>
        <w:ind w:firstLine="482" w:firstLineChars="200"/>
        <w:rPr>
          <w:rFonts w:cs="楷体"/>
        </w:rPr>
      </w:pPr>
      <w:r>
        <w:rPr>
          <w:rFonts w:hint="eastAsia" w:cs="楷体"/>
          <w:b/>
          <w:bCs/>
        </w:rPr>
        <w:t>第二，培养良好的学习习惯。</w:t>
      </w:r>
      <w:r>
        <w:rPr>
          <w:rFonts w:hint="eastAsia" w:cs="楷体"/>
        </w:rPr>
        <w:t>行为心理学研究表明：</w:t>
      </w:r>
      <w:r>
        <w:rPr>
          <w:rFonts w:cs="楷体"/>
        </w:rPr>
        <w:t>21</w:t>
      </w:r>
      <w:r>
        <w:rPr>
          <w:rFonts w:hint="eastAsia" w:cs="楷体"/>
        </w:rPr>
        <w:t>天以上的重复会形成初步的习惯，</w:t>
      </w:r>
      <w:r>
        <w:rPr>
          <w:rFonts w:cs="楷体"/>
        </w:rPr>
        <w:t>90</w:t>
      </w:r>
      <w:r>
        <w:rPr>
          <w:rFonts w:hint="eastAsia" w:cs="楷体"/>
        </w:rPr>
        <w:t>天的重复会形成稳定的习惯。建议同学们培养并坚持数学学习的良好习惯，例如平时从认真思考的课前准备，到全身心投入课堂的黄金</w:t>
      </w:r>
      <w:r>
        <w:rPr>
          <w:rFonts w:cs="楷体"/>
        </w:rPr>
        <w:t>45</w:t>
      </w:r>
      <w:r>
        <w:rPr>
          <w:rFonts w:hint="eastAsia" w:cs="楷体"/>
        </w:rPr>
        <w:t>分钟内，再到课后的科学合理安排复习时间和任务等等，形成一个闭环式的不断外扩的动态圆，逐步完善和提高自己的能力，增强学习韧性，让学习数学成为一种幸福和乐趣。</w:t>
      </w:r>
    </w:p>
    <w:p>
      <w:pPr>
        <w:ind w:firstLine="482" w:firstLineChars="200"/>
        <w:rPr>
          <w:rFonts w:cs="楷体"/>
        </w:rPr>
      </w:pPr>
      <w:r>
        <w:rPr>
          <w:rFonts w:hint="eastAsia" w:cs="楷体"/>
          <w:b/>
          <w:bCs/>
        </w:rPr>
        <w:t>第三，持之以恒，孜孜不倦。</w:t>
      </w:r>
      <w:r>
        <w:rPr>
          <w:rFonts w:hint="eastAsia"/>
        </w:rPr>
        <w:t>想要做好任何事，都需要付出艰苦的努力。</w:t>
      </w:r>
      <w:r>
        <w:rPr>
          <w:rFonts w:hint="eastAsia" w:cs="楷体"/>
        </w:rPr>
        <w:t>学好数学，也是如此。这并不意味着同学们要花很长的时间学习数学，因为长时间学习一个科目容易让同学们觉得身心疲惫甚至产生烦躁与厌恶的情绪。更有效的方法是每天固定一到两个小时，明确阶段性目标和任务，做到沉浸式学习数学，一直坚持下来形成习惯，这样就不会感到很累或者是厌倦。学好数学不是靠考前突击，需要踏踏实实从每天的课堂、笔记、题集、交流、拓展上寻求高效、科学且适合自己的方法，并持之以恒。</w:t>
      </w:r>
    </w:p>
    <w:p>
      <w:pPr>
        <w:ind w:firstLine="480" w:firstLineChars="200"/>
        <w:rPr>
          <w:rFonts w:cs="楷体"/>
        </w:rPr>
      </w:pPr>
    </w:p>
    <w:p>
      <w:pPr>
        <w:pStyle w:val="5"/>
      </w:pPr>
      <w:r>
        <w:rPr>
          <w:rFonts w:hint="eastAsia"/>
        </w:rPr>
        <w:t>8</w:t>
      </w:r>
      <w:r>
        <w:t>.Q:</w:t>
      </w:r>
      <w:r>
        <w:rPr>
          <w:rFonts w:hint="eastAsia"/>
        </w:rPr>
        <w:t>数学学习中知识点和公式等感觉比较琐碎，记不住，有时候数学教材一页可以看上好几天，怎么建立知识体系和高效记忆，提高学习效率呢？</w:t>
      </w:r>
    </w:p>
    <w:p>
      <w:pPr>
        <w:ind w:firstLine="241" w:firstLineChars="100"/>
        <w:rPr>
          <w:rFonts w:cs="楷体"/>
        </w:rPr>
      </w:pPr>
      <w:r>
        <w:rPr>
          <w:rFonts w:cs="楷体"/>
          <w:b/>
          <w:bCs/>
        </w:rPr>
        <w:t>A:</w:t>
      </w:r>
      <w:r>
        <w:rPr>
          <w:rFonts w:hint="eastAsia" w:cs="楷体"/>
          <w:b/>
          <w:bCs/>
        </w:rPr>
        <w:t>首先</w:t>
      </w:r>
      <w:r>
        <w:rPr>
          <w:rFonts w:hint="eastAsia" w:cs="楷体"/>
        </w:rPr>
        <w:t>，大学数学需要学得更加细致和深入，知识点和公式以及一些解题方法都比较繁杂琐碎，记不住是很正常的。但同学们如果在学习的过程中自觉养成深入思考、究因和分类归纳的好习惯就会一定程度上克服这个困难。此外，大家还可以尝试采用思维导图的方式，边写边梳理逻辑。</w:t>
      </w:r>
    </w:p>
    <w:p>
      <w:pPr>
        <w:ind w:firstLine="482" w:firstLineChars="200"/>
        <w:rPr>
          <w:rFonts w:cs="楷体"/>
        </w:rPr>
      </w:pPr>
      <w:r>
        <w:rPr>
          <w:rFonts w:hint="eastAsia" w:cs="楷体"/>
          <w:b/>
          <w:bCs/>
        </w:rPr>
        <w:t>其次</w:t>
      </w:r>
      <w:r>
        <w:rPr>
          <w:rFonts w:hint="eastAsia" w:cs="楷体"/>
        </w:rPr>
        <w:t>，对于知识点同学们要学会从本质上理解，对于一些繁杂的公式学会分类归纳，并学以致用，付诸实践。在做题的过程中，可以明确这道题所考查的数学知识点，运用不同公式尝试一题多解，加深自己对它们的理解和记忆，对于题型也要学会归纳总结；</w:t>
      </w:r>
    </w:p>
    <w:p>
      <w:pPr>
        <w:ind w:firstLine="482" w:firstLineChars="200"/>
        <w:rPr>
          <w:rFonts w:cs="楷体"/>
        </w:rPr>
      </w:pPr>
      <w:r>
        <w:rPr>
          <w:rFonts w:hint="eastAsia" w:cs="楷体"/>
          <w:b/>
          <w:bCs/>
        </w:rPr>
        <w:t>最后</w:t>
      </w:r>
      <w:r>
        <w:rPr>
          <w:rFonts w:hint="eastAsia" w:cs="楷体"/>
        </w:rPr>
        <w:t>，对于教材有时会看很久的这种情况，一般来说是因为某个知识点比较复杂、难懂，所以不用太担心或者自责。大家要做的就是集中注意力，确保不是因为分心而造成的效率低下，然后可以先自己思考和理解，明确自己的卡壳点到底在哪里，和同学进行探讨，查阅相关资料，也可以向老师请教，最后落实到笔记上，进一步内化。这样既学习了其他人的想法，又加深了自己对知识点的理解。</w:t>
      </w:r>
    </w:p>
    <w:p>
      <w:pPr>
        <w:ind w:firstLine="480" w:firstLineChars="200"/>
        <w:rPr>
          <w:rFonts w:cs="楷体"/>
        </w:rPr>
      </w:pPr>
    </w:p>
    <w:p>
      <w:pPr>
        <w:pStyle w:val="5"/>
      </w:pPr>
      <w:r>
        <w:rPr>
          <w:rFonts w:hint="eastAsia"/>
        </w:rPr>
        <w:t>9</w:t>
      </w:r>
      <w:r>
        <w:t>.Q:</w:t>
      </w:r>
      <w:r>
        <w:rPr>
          <w:rFonts w:hint="eastAsia"/>
        </w:rPr>
        <w:t>关于重难点知识的整理，章节内容的总结，有什么好方法吗？</w:t>
      </w:r>
    </w:p>
    <w:p>
      <w:pPr>
        <w:ind w:firstLine="241" w:firstLineChars="100"/>
        <w:rPr>
          <w:rFonts w:cs="楷体"/>
        </w:rPr>
      </w:pPr>
      <w:r>
        <w:rPr>
          <w:rFonts w:cs="楷体"/>
          <w:b/>
          <w:bCs/>
        </w:rPr>
        <w:t>A:</w:t>
      </w:r>
      <w:r>
        <w:rPr>
          <w:rFonts w:hint="eastAsia" w:cs="楷体"/>
        </w:rPr>
        <w:t>第一，思维导图，知识点总结。教材每学完一章后，可以整理书本上较为零碎的重难点，把握知识点的内在逻辑关系，以及每小节之间的关联过渡，粗略建立起一个章节的思维框架。合上课本，同学们可以尝试在空白的</w:t>
      </w:r>
      <w:r>
        <w:rPr>
          <w:rFonts w:cs="楷体"/>
        </w:rPr>
        <w:t>A4</w:t>
      </w:r>
      <w:r>
        <w:rPr>
          <w:rFonts w:hint="eastAsia" w:cs="楷体"/>
        </w:rPr>
        <w:t>纸上写下整章的思维导图，或许有些不全，或许有些知识点插不进思维导图，不要紧，把自己能想到的本章知识点以及重难点考法全部写下来，再打开课本，查漏补缺，完善建立起整章系统的思维导图。</w:t>
      </w:r>
    </w:p>
    <w:p>
      <w:pPr>
        <w:ind w:firstLine="480" w:firstLineChars="200"/>
        <w:rPr>
          <w:rFonts w:cs="楷体"/>
        </w:rPr>
      </w:pPr>
      <w:r>
        <w:rPr>
          <w:rFonts w:hint="eastAsia" w:cs="楷体"/>
        </w:rPr>
        <w:t>第二，刷题本，记录错</w:t>
      </w:r>
      <w:r>
        <w:rPr>
          <w:rFonts w:cs="楷体"/>
        </w:rPr>
        <w:t>/</w:t>
      </w:r>
      <w:r>
        <w:rPr>
          <w:rFonts w:hint="eastAsia" w:cs="楷体"/>
        </w:rPr>
        <w:t>好题。把一些能引发思考、提供全新方法的题目（常错题、经典好题）以及一些理解不到位的知识点集中抄在一个本子上（具体整理方法可参考前述学习方法部分高效笔记本一节的内容）</w:t>
      </w:r>
      <w:r>
        <w:rPr>
          <w:rFonts w:cs="楷体"/>
        </w:rPr>
        <w:t>,</w:t>
      </w:r>
      <w:r>
        <w:rPr>
          <w:rFonts w:hint="eastAsia" w:cs="楷体"/>
        </w:rPr>
        <w:t>在抄写的过程中透彻地理解一遍</w:t>
      </w:r>
      <w:r>
        <w:rPr>
          <w:rFonts w:cs="楷体"/>
        </w:rPr>
        <w:t>,</w:t>
      </w:r>
      <w:r>
        <w:rPr>
          <w:rFonts w:hint="eastAsia" w:cs="楷体"/>
        </w:rPr>
        <w:t>一段时间过后再看一遍</w:t>
      </w:r>
      <w:r>
        <w:rPr>
          <w:rFonts w:cs="楷体"/>
        </w:rPr>
        <w:t>,</w:t>
      </w:r>
      <w:r>
        <w:rPr>
          <w:rFonts w:hint="eastAsia" w:cs="楷体"/>
        </w:rPr>
        <w:t>这时候大家很可能会发现自己之前已经理解的题目和知识点现在又忘了。所以</w:t>
      </w:r>
      <w:r>
        <w:rPr>
          <w:rFonts w:cs="楷体"/>
        </w:rPr>
        <w:t>,</w:t>
      </w:r>
      <w:r>
        <w:rPr>
          <w:rFonts w:hint="eastAsia" w:cs="楷体"/>
        </w:rPr>
        <w:t>同学们需要不断地重复练习</w:t>
      </w:r>
      <w:r>
        <w:rPr>
          <w:rFonts w:cs="楷体"/>
        </w:rPr>
        <w:t>,</w:t>
      </w:r>
      <w:r>
        <w:rPr>
          <w:rFonts w:hint="eastAsia" w:cs="楷体"/>
        </w:rPr>
        <w:t>以确保自己真正地消化理解了相应的知识点。当然</w:t>
      </w:r>
      <w:r>
        <w:rPr>
          <w:rFonts w:cs="楷体"/>
        </w:rPr>
        <w:t>,</w:t>
      </w:r>
      <w:r>
        <w:rPr>
          <w:rFonts w:hint="eastAsia" w:cs="楷体"/>
        </w:rPr>
        <w:t>这种方法在前期比较费时</w:t>
      </w:r>
      <w:r>
        <w:rPr>
          <w:rFonts w:cs="楷体"/>
        </w:rPr>
        <w:t>,</w:t>
      </w:r>
      <w:r>
        <w:rPr>
          <w:rFonts w:hint="eastAsia" w:cs="楷体"/>
        </w:rPr>
        <w:t>但是在后期同学们就会发现需要重做的题越来越少</w:t>
      </w:r>
      <w:r>
        <w:rPr>
          <w:rFonts w:cs="楷体"/>
        </w:rPr>
        <w:t>,</w:t>
      </w:r>
      <w:r>
        <w:rPr>
          <w:rFonts w:hint="eastAsia" w:cs="楷体"/>
        </w:rPr>
        <w:t>会做的题越来越多</w:t>
      </w:r>
      <w:r>
        <w:rPr>
          <w:rFonts w:cs="楷体"/>
        </w:rPr>
        <w:t>,</w:t>
      </w:r>
      <w:r>
        <w:rPr>
          <w:rFonts w:hint="eastAsia" w:cs="楷体"/>
        </w:rPr>
        <w:t>希望同学们能够坚持下去。</w:t>
      </w:r>
    </w:p>
    <w:p/>
    <w:p>
      <w:pPr>
        <w:pStyle w:val="5"/>
      </w:pPr>
      <w:r>
        <w:rPr>
          <w:rFonts w:hint="eastAsia"/>
        </w:rPr>
        <w:t>10</w:t>
      </w:r>
      <w:r>
        <w:t>.Q:</w:t>
      </w:r>
      <w:r>
        <w:rPr>
          <w:rFonts w:hint="eastAsia"/>
        </w:rPr>
        <w:t>关于在数学学习过程中发现问题和提问</w:t>
      </w:r>
      <w:r>
        <w:t>,</w:t>
      </w:r>
      <w:r>
        <w:rPr>
          <w:rFonts w:hint="eastAsia"/>
        </w:rPr>
        <w:t>有什么好建议吗</w:t>
      </w:r>
      <w:r>
        <w:t>?</w:t>
      </w:r>
    </w:p>
    <w:p>
      <w:pPr>
        <w:ind w:firstLine="241" w:firstLineChars="100"/>
        <w:rPr>
          <w:rFonts w:cs="楷体"/>
        </w:rPr>
      </w:pPr>
      <w:r>
        <w:rPr>
          <w:rFonts w:cs="楷体"/>
          <w:b/>
          <w:bCs/>
        </w:rPr>
        <w:t>A</w:t>
      </w:r>
      <w:r>
        <w:rPr>
          <w:rFonts w:hint="eastAsia" w:cs="楷体"/>
          <w:b/>
          <w:bCs/>
        </w:rPr>
        <w:t>：</w:t>
      </w:r>
      <w:r>
        <w:rPr>
          <w:rFonts w:hint="eastAsia" w:cs="楷体"/>
        </w:rPr>
        <w:t>高等数学的讲课进程一般都比较快</w:t>
      </w:r>
      <w:r>
        <w:rPr>
          <w:rFonts w:cs="楷体"/>
        </w:rPr>
        <w:t>,</w:t>
      </w:r>
      <w:r>
        <w:rPr>
          <w:rFonts w:hint="eastAsia" w:cs="楷体"/>
        </w:rPr>
        <w:t>不能完全听懂课堂上讲的内容是正常现象</w:t>
      </w:r>
      <w:r>
        <w:rPr>
          <w:rFonts w:cs="楷体"/>
        </w:rPr>
        <w:t>,</w:t>
      </w:r>
      <w:r>
        <w:rPr>
          <w:rFonts w:hint="eastAsia" w:cs="楷体"/>
        </w:rPr>
        <w:t>关键在于课下要做到及时消化。上课的时候可以准备一个记录本，方便快速地记录下自己的疑惑点，又不落下老师的讲课节奏。课间拿着记录本及时询问老师或同学</w:t>
      </w:r>
      <w:r>
        <w:rPr>
          <w:rFonts w:cs="楷体"/>
        </w:rPr>
        <w:t>,</w:t>
      </w:r>
      <w:r>
        <w:rPr>
          <w:rFonts w:hint="eastAsia" w:cs="楷体"/>
        </w:rPr>
        <w:t>划掉困惑点。注意千万不要积留问题，问题的大量堆积会对后续学习造成影响</w:t>
      </w:r>
      <w:r>
        <w:rPr>
          <w:rFonts w:cs="楷体"/>
        </w:rPr>
        <w:t>,</w:t>
      </w:r>
      <w:r>
        <w:rPr>
          <w:rFonts w:hint="eastAsia" w:cs="楷体"/>
        </w:rPr>
        <w:t>时间一长就会失去学习的兴趣和信心。此外，对于跟不上课堂节奏的同学，可以课前预习、上课录音（建议老师讲课节奏过快或者讲解重难点时使用，录片段，及时复习</w:t>
      </w:r>
      <w:r>
        <w:rPr>
          <w:rFonts w:cs="楷体"/>
        </w:rPr>
        <w:t>!</w:t>
      </w:r>
      <w:r>
        <w:rPr>
          <w:rFonts w:hint="eastAsia" w:cs="楷体"/>
        </w:rPr>
        <w:t>）、课后复听。大学学习需要自己在学习过程中主动去发现问题</w:t>
      </w:r>
      <w:r>
        <w:rPr>
          <w:rFonts w:cs="楷体"/>
        </w:rPr>
        <w:t>,</w:t>
      </w:r>
      <w:r>
        <w:rPr>
          <w:rFonts w:hint="eastAsia" w:cs="楷体"/>
        </w:rPr>
        <w:t>主动地提问。因此小思首要提倡自学</w:t>
      </w:r>
      <w:r>
        <w:rPr>
          <w:rFonts w:cs="楷体"/>
        </w:rPr>
        <w:t xml:space="preserve">, </w:t>
      </w:r>
      <w:r>
        <w:rPr>
          <w:rFonts w:hint="eastAsia" w:cs="楷体"/>
        </w:rPr>
        <w:t>因为在自己预习教材的过程中很容易发现不懂的问题</w:t>
      </w:r>
      <w:r>
        <w:rPr>
          <w:rFonts w:cs="楷体"/>
        </w:rPr>
        <w:t>,</w:t>
      </w:r>
      <w:r>
        <w:rPr>
          <w:rFonts w:hint="eastAsia" w:cs="楷体"/>
        </w:rPr>
        <w:t>再带着问题有重点地去听讲就会有的放矢，效率更高。其次是听课之后、做习题之前要认真复习、消化课上的内容</w:t>
      </w:r>
      <w:r>
        <w:rPr>
          <w:rFonts w:cs="楷体"/>
        </w:rPr>
        <w:t>,</w:t>
      </w:r>
      <w:r>
        <w:rPr>
          <w:rFonts w:hint="eastAsia" w:cs="楷体"/>
        </w:rPr>
        <w:t>积极开动脑筋</w:t>
      </w:r>
      <w:r>
        <w:rPr>
          <w:rFonts w:cs="楷体"/>
        </w:rPr>
        <w:t>,</w:t>
      </w:r>
      <w:r>
        <w:rPr>
          <w:rFonts w:hint="eastAsia" w:cs="楷体"/>
        </w:rPr>
        <w:t>整理总结知识点；常看常新，思考出一些新</w:t>
      </w:r>
      <w:r>
        <w:rPr>
          <w:rFonts w:cs="楷体"/>
        </w:rPr>
        <w:t>idea</w:t>
      </w:r>
      <w:r>
        <w:rPr>
          <w:rFonts w:hint="eastAsia" w:cs="楷体"/>
        </w:rPr>
        <w:t>。倘若自己实在没什么疑惑</w:t>
      </w:r>
      <w:r>
        <w:rPr>
          <w:rFonts w:cs="楷体"/>
        </w:rPr>
        <w:t>,</w:t>
      </w:r>
      <w:r>
        <w:rPr>
          <w:rFonts w:hint="eastAsia" w:cs="楷体"/>
        </w:rPr>
        <w:t>课下也可以去</w:t>
      </w:r>
      <w:r>
        <w:rPr>
          <w:rFonts w:cs="楷体"/>
        </w:rPr>
        <w:t xml:space="preserve"> </w:t>
      </w:r>
      <w:r>
        <w:rPr>
          <w:rFonts w:hint="eastAsia" w:cs="楷体"/>
        </w:rPr>
        <w:t>“蹭”一下同学的问题</w:t>
      </w:r>
      <w:r>
        <w:rPr>
          <w:rFonts w:cs="楷体"/>
        </w:rPr>
        <w:t>,</w:t>
      </w:r>
      <w:r>
        <w:rPr>
          <w:rFonts w:hint="eastAsia" w:cs="楷体"/>
        </w:rPr>
        <w:t>说不定自己也会在答疑过程中受到启发。</w:t>
      </w:r>
      <w:r>
        <w:rPr>
          <w:rFonts w:cs="楷体"/>
        </w:rPr>
        <w:t xml:space="preserve">                       </w:t>
      </w:r>
    </w:p>
    <w:p>
      <w:pPr>
        <w:jc w:val="right"/>
        <w:rPr>
          <w:rFonts w:cs="楷体"/>
        </w:rPr>
      </w:pPr>
      <w:r>
        <w:rPr>
          <w:rFonts w:cs="楷体"/>
        </w:rPr>
        <w:t xml:space="preserve">                                                    </w:t>
      </w:r>
    </w:p>
    <w:p>
      <w:pPr>
        <w:pStyle w:val="5"/>
      </w:pPr>
      <w:r>
        <w:rPr>
          <w:rFonts w:hint="eastAsia"/>
        </w:rPr>
        <w:t>11</w:t>
      </w:r>
      <w:r>
        <w:t>.Q:</w:t>
      </w:r>
      <w:r>
        <w:rPr>
          <w:rFonts w:hint="eastAsia"/>
        </w:rPr>
        <w:t>不知道如何判断自己有没有真正掌握这个知识点，不是很清楚考核的难度会是什么样？</w:t>
      </w:r>
    </w:p>
    <w:p>
      <w:pPr>
        <w:ind w:firstLine="241" w:firstLineChars="100"/>
        <w:rPr>
          <w:rFonts w:cs="楷体"/>
        </w:rPr>
      </w:pPr>
      <w:r>
        <w:rPr>
          <w:rFonts w:cs="楷体"/>
          <w:b/>
          <w:bCs/>
        </w:rPr>
        <w:t>A:</w:t>
      </w:r>
      <w:r>
        <w:rPr>
          <w:rFonts w:hint="eastAsia" w:cs="楷体"/>
        </w:rPr>
        <w:t>知道并不等于理解，理解并不等于掌握。首先需要问自己是否真的已经理解弄懂，还是仅仅老师课上讲的时候“听懂了解”般的似懂非懂？实践是检验真理的唯一标准，判断是否熟练掌握知识点，关键在于能否灵活运用知识点，可以通过下面几种方法考察：第一，练题检验，用课本例题、课后习题来检验，若基本正确，则表明已经掌握该知识点；第二，进阶巩固知识点：尝试给身边的同学讲述该知识点，教的过程能很好地锻炼大家的逻辑梳理能力，也是考察是否熟练掌握知识点的最佳方案。</w:t>
      </w:r>
    </w:p>
    <w:p>
      <w:pPr>
        <w:ind w:firstLine="480" w:firstLineChars="200"/>
        <w:rPr>
          <w:rFonts w:cs="楷体"/>
        </w:rPr>
      </w:pPr>
      <w:r>
        <w:rPr>
          <w:rFonts w:hint="eastAsia" w:cs="楷体"/>
        </w:rPr>
        <w:t>考核难度知询方案：第一，查看考试大纲。老师们一般会在开学或每章节前介绍一下考纲，明确考试范围及重难点；第二，朋辈咨询。可询问学长学姐、助教考核大致难度，结合自己的学习状态确定考核的难度；第三，真题练习。查阅练习往年真题可以最直接明确地觉察到各知识点的考察比例及难度系数。</w:t>
      </w:r>
    </w:p>
    <w:p>
      <w:pPr>
        <w:ind w:firstLine="480" w:firstLineChars="200"/>
        <w:rPr>
          <w:rFonts w:cs="楷体"/>
        </w:rPr>
      </w:pPr>
    </w:p>
    <w:p>
      <w:pPr>
        <w:pStyle w:val="5"/>
      </w:pPr>
      <w:r>
        <w:rPr>
          <w:rFonts w:hint="eastAsia"/>
        </w:rPr>
        <w:t>12</w:t>
      </w:r>
      <w:r>
        <w:t>.Q:</w:t>
      </w:r>
      <w:r>
        <w:rPr>
          <w:rFonts w:hint="eastAsia"/>
        </w:rPr>
        <w:t>做作业、适当刷题的重要性和意义；课内题、课外题、刷题的范围、数量、程度？</w:t>
      </w:r>
    </w:p>
    <w:p>
      <w:pPr>
        <w:ind w:firstLine="241" w:firstLineChars="100"/>
        <w:rPr>
          <w:rFonts w:cs="楷体"/>
        </w:rPr>
      </w:pPr>
      <w:r>
        <w:rPr>
          <w:rFonts w:cs="楷体"/>
          <w:b/>
          <w:bCs/>
        </w:rPr>
        <w:t>A:</w:t>
      </w:r>
      <w:r>
        <w:rPr>
          <w:rFonts w:hint="eastAsia" w:cs="楷体"/>
        </w:rPr>
        <w:t>做作业可以及时反馈出自己对该知识点的掌握情况，而刷题更是巩固进阶、打开新世界的不二法门。知识点运用的技巧，百试不厌的经典方法，这些都可以在刷题过程中收获，同时能够总结出自己特有的方法，完善补充原有的知识框架。</w:t>
      </w:r>
    </w:p>
    <w:p>
      <w:pPr>
        <w:rPr>
          <w:rFonts w:cs="楷体"/>
        </w:rPr>
      </w:pPr>
      <w:r>
        <w:rPr>
          <w:rFonts w:hint="eastAsia" w:cs="楷体"/>
        </w:rPr>
        <w:t>建议刷题顺序：教材例题、教材课后习题、（配套）练习册、其他教辅练习、考研数学。前两项建议一定完成，这是锻炼掌握知识点的基础，题型经典且难度较小（打好地基）；课外练习则是进阶项目，由于其全方位且更加灵活地考察知识点，需要同学们细细地总结方法并用刷题本记录下好题；考研数学是上层建筑，这一步并不强制要求，但如果同学们在大一时已经明确有考研的想法，亦或是对自己有数学</w:t>
      </w:r>
      <w:r>
        <w:rPr>
          <w:rFonts w:cs="楷体"/>
        </w:rPr>
        <w:t>90+</w:t>
      </w:r>
      <w:r>
        <w:rPr>
          <w:rFonts w:hint="eastAsia" w:cs="楷体"/>
        </w:rPr>
        <w:t>的要求，不妨尝试练习一些考研题。一般来讲，期末考最难的那一两题会达到考研难度，可见对于学有余力且有目标的同学而言，上层建筑还是很有必要的！</w:t>
      </w:r>
    </w:p>
    <w:p>
      <w:pPr>
        <w:ind w:firstLine="480" w:firstLineChars="200"/>
        <w:rPr>
          <w:rFonts w:cs="楷体"/>
        </w:rPr>
      </w:pPr>
      <w:r>
        <w:rPr>
          <w:rFonts w:hint="eastAsia" w:cs="楷体"/>
        </w:rPr>
        <w:t>刷题的正确“姿势”可归纳为：刷题前系统复习建立起完整章节知识体系，刷题过程中总结出经验方法完善原有的知识框架，并用刷题本记录下题海中每一道来之不易的好题目。</w:t>
      </w:r>
    </w:p>
    <w:p>
      <w:pPr>
        <w:jc w:val="right"/>
        <w:rPr>
          <w:rFonts w:ascii="楷体" w:hAnsi="楷体" w:eastAsia="楷体" w:cs="楷体"/>
        </w:rPr>
      </w:pPr>
      <w:r>
        <w:rPr>
          <w:rFonts w:hint="eastAsia" w:ascii="楷体" w:hAnsi="楷体" w:eastAsia="楷体" w:cs="楷体"/>
        </w:rPr>
        <w:t xml:space="preserve">（张世新 杜忠璟 </w:t>
      </w:r>
      <w:r>
        <w:rPr>
          <w:rFonts w:hint="eastAsia" w:ascii="楷体" w:hAnsi="楷体" w:eastAsia="楷体"/>
        </w:rPr>
        <w:t xml:space="preserve">罗岩泓 邱涵茜 邹倩 陈奕铭 </w:t>
      </w:r>
      <w:r>
        <w:rPr>
          <w:rFonts w:hint="eastAsia" w:ascii="楷体" w:hAnsi="楷体" w:eastAsia="楷体" w:cs="楷体"/>
        </w:rPr>
        <w:t>邱涵茜）</w:t>
      </w:r>
    </w:p>
    <w:p>
      <w:pPr>
        <w:pStyle w:val="3"/>
      </w:pPr>
      <w:bookmarkStart w:id="214" w:name="_Toc71579794"/>
      <w:bookmarkStart w:id="215" w:name="_Toc75364262"/>
      <w:r>
        <w:rPr>
          <w:rFonts w:hint="eastAsia"/>
        </w:rPr>
        <w:t>四、数学“葵花宝典”</w:t>
      </w:r>
      <w:bookmarkEnd w:id="212"/>
      <w:bookmarkEnd w:id="214"/>
      <w:bookmarkEnd w:id="215"/>
    </w:p>
    <w:p>
      <w:pPr>
        <w:pStyle w:val="4"/>
      </w:pPr>
      <w:bookmarkStart w:id="216" w:name="_Toc32153"/>
      <w:bookmarkStart w:id="217" w:name="_Toc75364263"/>
      <w:bookmarkStart w:id="218" w:name="_Toc71579795"/>
      <w:r>
        <w:rPr>
          <w:rFonts w:hint="eastAsia"/>
        </w:rPr>
        <w:t>（一）</w:t>
      </w:r>
      <w:r>
        <w:t xml:space="preserve">Mind map </w:t>
      </w:r>
      <w:r>
        <w:rPr>
          <w:rFonts w:hint="eastAsia"/>
        </w:rPr>
        <w:t>思维导图</w:t>
      </w:r>
      <w:bookmarkEnd w:id="216"/>
      <w:bookmarkEnd w:id="217"/>
      <w:bookmarkEnd w:id="218"/>
    </w:p>
    <w:p>
      <w:pPr>
        <w:ind w:firstLine="480" w:firstLineChars="200"/>
        <w:rPr>
          <w:rFonts w:cs="楷体"/>
          <w:color w:val="000000" w:themeColor="text1"/>
          <w14:textFill>
            <w14:solidFill>
              <w14:schemeClr w14:val="tx1"/>
            </w14:solidFill>
          </w14:textFill>
        </w:rPr>
      </w:pPr>
      <w:ins w:id="9" w:author="Admin" w:date="2021-07-05T10:03:00Z">
        <w:r>
          <w:rPr>
            <w:rFonts w:hint="eastAsia" w:cs="楷体"/>
            <w:color w:val="000000" w:themeColor="text1"/>
            <w14:textFill>
              <w14:solidFill>
                <w14:schemeClr w14:val="tx1"/>
              </w14:solidFill>
            </w14:textFill>
          </w:rPr>
          <w:t>前面的</w:t>
        </w:r>
      </w:ins>
      <w:ins w:id="10" w:author="Admin" w:date="2021-07-05T10:04:00Z">
        <w:r>
          <w:rPr>
            <w:rFonts w:hint="eastAsia" w:cs="楷体"/>
            <w:color w:val="000000" w:themeColor="text1"/>
            <w14:textFill>
              <w14:solidFill>
                <w14:schemeClr w14:val="tx1"/>
              </w14:solidFill>
            </w14:textFill>
          </w:rPr>
          <w:t>“学习效能”篇中，我们已经在记笔记的方法中介绍了</w:t>
        </w:r>
      </w:ins>
      <w:ins w:id="11" w:author="Admin" w:date="2021-07-05T10:05:00Z">
        <w:r>
          <w:rPr>
            <w:rFonts w:hint="eastAsia" w:cs="楷体"/>
            <w:color w:val="000000" w:themeColor="text1"/>
            <w14:textFill>
              <w14:solidFill>
                <w14:schemeClr w14:val="tx1"/>
              </w14:solidFill>
            </w14:textFill>
          </w:rPr>
          <w:t>“思维导图”这一方法。</w:t>
        </w:r>
      </w:ins>
      <w:ins w:id="12" w:author="Admin" w:date="2021-07-05T10:07:00Z">
        <w:r>
          <w:rPr>
            <w:rFonts w:hint="eastAsia" w:cs="楷体"/>
            <w:color w:val="000000" w:themeColor="text1"/>
            <w14:textFill>
              <w14:solidFill>
                <w14:schemeClr w14:val="tx1"/>
              </w14:solidFill>
            </w14:textFill>
          </w:rPr>
          <w:t>构建数学思维导图，是</w:t>
        </w:r>
      </w:ins>
      <w:ins w:id="13" w:author="Admin" w:date="2021-07-05T10:08:00Z">
        <w:r>
          <w:rPr>
            <w:rFonts w:hint="eastAsia" w:cs="楷体"/>
            <w:color w:val="000000" w:themeColor="text1"/>
            <w14:textFill>
              <w14:solidFill>
                <w14:schemeClr w14:val="tx1"/>
              </w14:solidFill>
            </w14:textFill>
          </w:rPr>
          <w:t>必不可少的</w:t>
        </w:r>
      </w:ins>
      <w:del w:id="14" w:author="Admin" w:date="2021-07-05T10:07:00Z">
        <w:r>
          <w:rPr>
            <w:rFonts w:hint="eastAsia" w:cs="楷体"/>
            <w:color w:val="000000" w:themeColor="text1"/>
            <w14:textFill>
              <w14:solidFill>
                <w14:schemeClr w14:val="tx1"/>
              </w14:solidFill>
            </w14:textFill>
          </w:rPr>
          <w:delText>在</w:delText>
        </w:r>
      </w:del>
      <w:del w:id="15" w:author="Admin" w:date="2021-07-05T10:08:00Z">
        <w:r>
          <w:rPr>
            <w:rFonts w:hint="eastAsia" w:cs="楷体"/>
            <w:color w:val="000000" w:themeColor="text1"/>
            <w14:textFill>
              <w14:solidFill>
                <w14:schemeClr w14:val="tx1"/>
              </w14:solidFill>
            </w14:textFill>
          </w:rPr>
          <w:delText>众多</w:delText>
        </w:r>
      </w:del>
      <w:r>
        <w:rPr>
          <w:rFonts w:hint="eastAsia" w:cs="楷体"/>
          <w:color w:val="000000" w:themeColor="text1"/>
          <w14:textFill>
            <w14:solidFill>
              <w14:schemeClr w14:val="tx1"/>
            </w14:solidFill>
          </w14:textFill>
        </w:rPr>
        <w:t>行之有效的数学学习方法</w:t>
      </w:r>
      <w:ins w:id="16" w:author="Admin" w:date="2021-07-05T10:09:00Z">
        <w:r>
          <w:rPr>
            <w:rFonts w:hint="eastAsia" w:cs="楷体"/>
            <w:color w:val="000000" w:themeColor="text1"/>
            <w14:textFill>
              <w14:solidFill>
                <w14:schemeClr w14:val="tx1"/>
              </w14:solidFill>
            </w14:textFill>
          </w:rPr>
          <w:t>之一</w:t>
        </w:r>
      </w:ins>
      <w:del w:id="17" w:author="Admin" w:date="2021-07-05T10:09:00Z">
        <w:r>
          <w:rPr>
            <w:rFonts w:hint="eastAsia" w:cs="楷体"/>
            <w:color w:val="000000" w:themeColor="text1"/>
            <w14:textFill>
              <w14:solidFill>
                <w14:schemeClr w14:val="tx1"/>
              </w14:solidFill>
            </w14:textFill>
          </w:rPr>
          <w:delText>中</w:delText>
        </w:r>
      </w:del>
      <w:r>
        <w:rPr>
          <w:rFonts w:hint="eastAsia" w:cs="楷体"/>
          <w:color w:val="000000" w:themeColor="text1"/>
          <w14:textFill>
            <w14:solidFill>
              <w14:schemeClr w14:val="tx1"/>
            </w14:solidFill>
          </w14:textFill>
        </w:rPr>
        <w:t>，</w:t>
      </w:r>
      <w:del w:id="18" w:author="Admin" w:date="2021-07-05T10:07:00Z">
        <w:r>
          <w:rPr>
            <w:rFonts w:hint="eastAsia" w:cs="楷体"/>
            <w:color w:val="000000" w:themeColor="text1"/>
            <w14:textFill>
              <w14:solidFill>
                <w14:schemeClr w14:val="tx1"/>
              </w14:solidFill>
            </w14:textFill>
          </w:rPr>
          <w:delText>构建数学思维导图</w:delText>
        </w:r>
      </w:del>
      <w:ins w:id="19" w:author="Admin" w:date="2021-07-05T10:09:00Z">
        <w:r>
          <w:rPr>
            <w:rFonts w:hint="eastAsia" w:cs="楷体"/>
            <w:color w:val="000000" w:themeColor="text1"/>
            <w14:textFill>
              <w14:solidFill>
                <w14:schemeClr w14:val="tx1"/>
              </w14:solidFill>
            </w14:textFill>
          </w:rPr>
          <w:t>在此</w:t>
        </w:r>
      </w:ins>
      <w:ins w:id="20" w:author="Admin" w:date="2021-07-05T10:10:00Z">
        <w:r>
          <w:rPr>
            <w:rFonts w:hint="eastAsia" w:cs="楷体"/>
            <w:color w:val="000000" w:themeColor="text1"/>
            <w14:textFill>
              <w14:solidFill>
                <w14:schemeClr w14:val="tx1"/>
              </w14:solidFill>
            </w14:textFill>
          </w:rPr>
          <w:t>特别向大家在此</w:t>
        </w:r>
      </w:ins>
      <w:ins w:id="21" w:author="Admin" w:date="2021-07-05T10:11:00Z">
        <w:r>
          <w:rPr>
            <w:rFonts w:hint="eastAsia" w:cs="楷体"/>
            <w:color w:val="000000" w:themeColor="text1"/>
            <w14:textFill>
              <w14:solidFill>
                <w14:schemeClr w14:val="tx1"/>
              </w14:solidFill>
            </w14:textFill>
          </w:rPr>
          <w:t>仔细介绍</w:t>
        </w:r>
      </w:ins>
      <w:del w:id="22" w:author="Admin" w:date="2021-07-05T10:10:00Z">
        <w:r>
          <w:rPr>
            <w:rFonts w:hint="eastAsia" w:cs="楷体"/>
            <w:color w:val="000000" w:themeColor="text1"/>
            <w14:textFill>
              <w14:solidFill>
                <w14:schemeClr w14:val="tx1"/>
              </w14:solidFill>
            </w14:textFill>
          </w:rPr>
          <w:delText>，应该是</w:delText>
        </w:r>
      </w:del>
      <w:del w:id="23" w:author="Admin" w:date="2021-07-05T10:08:00Z">
        <w:r>
          <w:rPr>
            <w:rFonts w:hint="eastAsia" w:cs="楷体"/>
            <w:color w:val="000000" w:themeColor="text1"/>
            <w14:textFill>
              <w14:solidFill>
                <w14:schemeClr w14:val="tx1"/>
              </w14:solidFill>
            </w14:textFill>
          </w:rPr>
          <w:delText>必不可少的</w:delText>
        </w:r>
      </w:del>
      <w:r>
        <w:rPr>
          <w:rFonts w:hint="eastAsia" w:cs="楷体"/>
          <w:color w:val="000000" w:themeColor="text1"/>
          <w14:textFill>
            <w14:solidFill>
              <w14:schemeClr w14:val="tx1"/>
            </w14:solidFill>
          </w14:textFill>
        </w:rPr>
        <w:t>。</w:t>
      </w:r>
    </w:p>
    <w:p>
      <w:pPr>
        <w:ind w:firstLine="480" w:firstLineChars="200"/>
        <w:rPr>
          <w:rFonts w:cs="楷体"/>
          <w:color w:val="000000" w:themeColor="text1"/>
          <w14:textFill>
            <w14:solidFill>
              <w14:schemeClr w14:val="tx1"/>
            </w14:solidFill>
          </w14:textFill>
        </w:rPr>
      </w:pPr>
      <w:r>
        <w:rPr>
          <w:rFonts w:hint="eastAsia" w:cs="楷体"/>
          <w:color w:val="000000" w:themeColor="text1"/>
          <w14:textFill>
            <w14:solidFill>
              <w14:schemeClr w14:val="tx1"/>
            </w14:solidFill>
          </w14:textFill>
        </w:rPr>
        <w:t>思维导图又称心智图或脑图。人的大脑思维具有发散的思维模式，相比大纲或表格表示关键词之间的线性关系，思维导图所表现出来的关键词之间发散性的逻辑关系与人的思维模式更为契合。</w:t>
      </w:r>
    </w:p>
    <w:p>
      <w:pPr>
        <w:ind w:firstLine="480" w:firstLineChars="200"/>
        <w:rPr>
          <w:rFonts w:cs="楷体"/>
          <w:color w:val="000000" w:themeColor="text1"/>
          <w14:textFill>
            <w14:solidFill>
              <w14:schemeClr w14:val="tx1"/>
            </w14:solidFill>
          </w14:textFill>
        </w:rPr>
      </w:pPr>
      <w:r>
        <w:rPr>
          <w:rFonts w:hint="eastAsia" w:cs="楷体"/>
          <w:color w:val="000000" w:themeColor="text1"/>
          <w14:textFill>
            <w14:solidFill>
              <w14:schemeClr w14:val="tx1"/>
            </w14:solidFill>
          </w14:textFill>
        </w:rPr>
        <w:t>数学是一门理论性较强的科学，其中包含的概念、定理、公式、逻辑关系等知识内容众多。因此，在学习数学的过程中，通过建立数学的思维导图，可以帮助大家更快建立起数学知识网络体系，它的特点是具有发散性思维结构，能够将数学文字符号等信息进行可视化表达，更快理解数学体系中各类知识的本质及逻辑关系。</w:t>
      </w:r>
    </w:p>
    <w:p>
      <w:pPr>
        <w:ind w:firstLine="480" w:firstLineChars="200"/>
        <w:rPr>
          <w:rFonts w:cs="楷体"/>
          <w:color w:val="000000" w:themeColor="text1"/>
          <w14:textFill>
            <w14:solidFill>
              <w14:schemeClr w14:val="tx1"/>
            </w14:solidFill>
          </w14:textFill>
        </w:rPr>
      </w:pPr>
      <w:r>
        <w:rPr>
          <w:rFonts w:hint="eastAsia" w:cs="楷体"/>
          <w:color w:val="000000" w:themeColor="text1"/>
          <w14:textFill>
            <w14:solidFill>
              <w14:schemeClr w14:val="tx1"/>
            </w14:solidFill>
          </w14:textFill>
        </w:rPr>
        <w:t>大学的数学学习门类众多，知识内容多且繁杂，在学习数学的过程中，有不少同学的疑问是在学完一部分内容后需不需要总结</w:t>
      </w:r>
      <w:r>
        <w:rPr>
          <w:rFonts w:cs="楷体"/>
          <w:color w:val="000000" w:themeColor="text1"/>
          <w14:textFill>
            <w14:solidFill>
              <w14:schemeClr w14:val="tx1"/>
            </w14:solidFill>
          </w14:textFill>
        </w:rPr>
        <w:t>、</w:t>
      </w:r>
      <w:r>
        <w:rPr>
          <w:rFonts w:hint="eastAsia" w:cs="楷体"/>
          <w:color w:val="000000" w:themeColor="text1"/>
          <w14:textFill>
            <w14:solidFill>
              <w14:schemeClr w14:val="tx1"/>
            </w14:solidFill>
          </w14:textFill>
        </w:rPr>
        <w:t>如何总结</w:t>
      </w:r>
      <w:r>
        <w:rPr>
          <w:rFonts w:cs="楷体"/>
          <w:color w:val="000000" w:themeColor="text1"/>
          <w14:textFill>
            <w14:solidFill>
              <w14:schemeClr w14:val="tx1"/>
            </w14:solidFill>
          </w14:textFill>
        </w:rPr>
        <w:t>，</w:t>
      </w:r>
      <w:r>
        <w:rPr>
          <w:rFonts w:hint="eastAsia" w:cs="楷体"/>
          <w:color w:val="000000" w:themeColor="text1"/>
          <w14:textFill>
            <w14:solidFill>
              <w14:schemeClr w14:val="tx1"/>
            </w14:solidFill>
          </w14:textFill>
        </w:rPr>
        <w:t>以及如何整理重点、难点知识。学习完一部分数学知识，就创建一个思维导图非常重要。建立思维导图的过程其实就是理解消化数学知识的过程，也是一次完整的总结过程。一旦思维导图建立，数学知识的完整脉络就会以文字，图片，线条等不同形式呈现在眼前，知识的重难点也就一目了然了。</w:t>
      </w:r>
    </w:p>
    <w:p>
      <w:pPr>
        <w:ind w:firstLine="480" w:firstLineChars="200"/>
        <w:rPr>
          <w:rFonts w:cs="楷体"/>
          <w:color w:val="000000" w:themeColor="text1"/>
          <w14:textFill>
            <w14:solidFill>
              <w14:schemeClr w14:val="tx1"/>
            </w14:solidFill>
          </w14:textFill>
        </w:rPr>
      </w:pPr>
      <w:r>
        <w:rPr>
          <w:rFonts w:hint="eastAsia" w:cs="楷体"/>
          <w:color w:val="000000" w:themeColor="text1"/>
          <w14:textFill>
            <w14:solidFill>
              <w14:schemeClr w14:val="tx1"/>
            </w14:solidFill>
          </w14:textFill>
        </w:rPr>
        <w:t>下面小思将介绍构建数学思维导图的一般性方法。</w:t>
      </w:r>
    </w:p>
    <w:p>
      <w:pPr>
        <w:ind w:firstLine="480" w:firstLineChars="200"/>
        <w:rPr>
          <w:rFonts w:cs="楷体"/>
          <w:color w:val="000000" w:themeColor="text1"/>
          <w14:textFill>
            <w14:solidFill>
              <w14:schemeClr w14:val="tx1"/>
            </w14:solidFill>
          </w14:textFill>
        </w:rPr>
      </w:pPr>
      <w:r>
        <w:rPr>
          <w:rFonts w:hint="eastAsia" w:cs="楷体"/>
          <w:color w:val="000000" w:themeColor="text1"/>
          <w14:textFill>
            <w14:solidFill>
              <w14:schemeClr w14:val="tx1"/>
            </w14:solidFill>
          </w14:textFill>
        </w:rPr>
        <w:t>思维导图可以自己手绘，也可使用相应软件来绘制。二者各有优点，在数学上的适用范围也不尽相同。</w:t>
      </w:r>
    </w:p>
    <w:p>
      <w:pPr>
        <w:pStyle w:val="5"/>
      </w:pPr>
      <w:bookmarkStart w:id="219" w:name="_Toc22107"/>
      <w:bookmarkStart w:id="220" w:name="_Toc30523"/>
      <w:r>
        <w:t>1.</w:t>
      </w:r>
      <w:r>
        <w:rPr>
          <w:rFonts w:hint="eastAsia"/>
        </w:rPr>
        <w:t>手绘思维导图</w:t>
      </w:r>
      <w:bookmarkEnd w:id="219"/>
      <w:bookmarkEnd w:id="220"/>
    </w:p>
    <w:p>
      <w:pPr>
        <w:ind w:firstLine="480" w:firstLineChars="200"/>
        <w:rPr>
          <w:rFonts w:cs="楷体"/>
          <w:color w:val="000000" w:themeColor="text1"/>
          <w14:textFill>
            <w14:solidFill>
              <w14:schemeClr w14:val="tx1"/>
            </w14:solidFill>
          </w14:textFill>
        </w:rPr>
      </w:pPr>
      <w:r>
        <w:rPr>
          <w:rFonts w:hint="eastAsia" w:cs="楷体"/>
          <w:color w:val="000000" w:themeColor="text1"/>
          <w14:textFill>
            <w14:solidFill>
              <w14:schemeClr w14:val="tx1"/>
            </w14:solidFill>
          </w14:textFill>
        </w:rPr>
        <w:t>手绘思维导图相比于软件思维导图更加直观简洁，采用手绘可让同学们在思维导图的制作过程中对所学知识的印象更加深刻，掌握更加透彻。但同时也因为手绘的复杂性和耗时性，数学的手绘思维导图适于制作大纲、提纲类的内容，如一本数学教材所需复习的大章节内容，一道常见题的通常思考方式及解决办法等，所涉及的内容分支不宜过多，更适合数学知识框架的构建。</w:t>
      </w:r>
    </w:p>
    <w:p>
      <w:pPr>
        <w:ind w:firstLine="480" w:firstLineChars="200"/>
        <w:rPr>
          <w:rFonts w:cs="楷体"/>
          <w:color w:val="000000" w:themeColor="text1"/>
          <w14:textFill>
            <w14:solidFill>
              <w14:schemeClr w14:val="tx1"/>
            </w14:solidFill>
          </w14:textFill>
        </w:rPr>
      </w:pPr>
      <w:r>
        <w:rPr>
          <w:rFonts w:hint="eastAsia" w:cs="楷体"/>
          <w:color w:val="000000" w:themeColor="text1"/>
          <w14:textFill>
            <w14:solidFill>
              <w14:schemeClr w14:val="tx1"/>
            </w14:solidFill>
          </w14:textFill>
        </w:rPr>
        <w:t>手绘一张数学思维导图的步骤基本为：</w:t>
      </w:r>
    </w:p>
    <w:p>
      <w:pPr>
        <w:ind w:firstLine="480" w:firstLineChars="200"/>
        <w:rPr>
          <w:rFonts w:cs="楷体"/>
          <w:color w:val="000000" w:themeColor="text1"/>
          <w14:textFill>
            <w14:solidFill>
              <w14:schemeClr w14:val="tx1"/>
            </w14:solidFill>
          </w14:textFill>
        </w:rPr>
      </w:pPr>
      <w:r>
        <w:rPr>
          <w:rFonts w:hint="eastAsia" w:cs="楷体"/>
          <w:color w:val="000000" w:themeColor="text1"/>
          <w14:textFill>
            <w14:solidFill>
              <w14:schemeClr w14:val="tx1"/>
            </w14:solidFill>
          </w14:textFill>
        </w:rPr>
        <w:t>（1）准备好绘制思维导图所需的各种工具材料，如不同颜色的笔（强推），尺子，白纸等。</w:t>
      </w:r>
    </w:p>
    <w:p>
      <w:pPr>
        <w:ind w:firstLine="480" w:firstLineChars="200"/>
        <w:rPr>
          <w:rFonts w:cs="楷体"/>
          <w:color w:val="000000" w:themeColor="text1"/>
          <w14:textFill>
            <w14:solidFill>
              <w14:schemeClr w14:val="tx1"/>
            </w14:solidFill>
          </w14:textFill>
        </w:rPr>
      </w:pPr>
      <w:r>
        <w:rPr>
          <w:rFonts w:hint="eastAsia" w:cs="楷体"/>
          <w:color w:val="000000" w:themeColor="text1"/>
          <w14:textFill>
            <w14:solidFill>
              <w14:schemeClr w14:val="tx1"/>
            </w14:solidFill>
          </w14:textFill>
        </w:rPr>
        <w:t>（2）确定内容主题，即思维导图绘制的数学知识的核心。</w:t>
      </w:r>
    </w:p>
    <w:p>
      <w:pPr>
        <w:ind w:firstLine="480" w:firstLineChars="200"/>
        <w:rPr>
          <w:rFonts w:cs="楷体"/>
          <w:color w:val="000000" w:themeColor="text1"/>
          <w14:textFill>
            <w14:solidFill>
              <w14:schemeClr w14:val="tx1"/>
            </w14:solidFill>
          </w14:textFill>
        </w:rPr>
      </w:pPr>
      <w:r>
        <w:rPr>
          <w:rFonts w:hint="eastAsia" w:cs="楷体"/>
          <w:color w:val="000000" w:themeColor="text1"/>
          <w14:textFill>
            <w14:solidFill>
              <w14:schemeClr w14:val="tx1"/>
            </w14:solidFill>
          </w14:textFill>
        </w:rPr>
        <w:t>（3）按照知识机构思路，一步一步梳理相关联的知识，添加导图的分支。</w:t>
      </w:r>
    </w:p>
    <w:p>
      <w:pPr>
        <w:ind w:firstLine="480" w:firstLineChars="200"/>
        <w:rPr>
          <w:rFonts w:cs="楷体"/>
          <w:color w:val="000000" w:themeColor="text1"/>
          <w14:textFill>
            <w14:solidFill>
              <w14:schemeClr w14:val="tx1"/>
            </w14:solidFill>
          </w14:textFill>
        </w:rPr>
      </w:pPr>
      <w:r>
        <w:rPr>
          <w:rFonts w:hint="eastAsia" w:cs="楷体"/>
          <w:color w:val="000000" w:themeColor="text1"/>
          <w14:textFill>
            <w14:solidFill>
              <w14:schemeClr w14:val="tx1"/>
            </w14:solidFill>
          </w14:textFill>
        </w:rPr>
        <w:t>（4）由中心主题到分支主题，由内至外，联想内容主题（关键词）之间的联系与区别，用相关线串联起来。</w:t>
      </w:r>
    </w:p>
    <w:p>
      <w:pPr>
        <w:snapToGrid w:val="0"/>
        <w:spacing w:before="60" w:after="60"/>
        <w:ind w:firstLine="480" w:firstLineChars="200"/>
        <w:rPr>
          <w:rFonts w:cs="楷体"/>
          <w:color w:val="000000" w:themeColor="text1"/>
          <w14:textFill>
            <w14:solidFill>
              <w14:schemeClr w14:val="tx1"/>
            </w14:solidFill>
          </w14:textFill>
        </w:rPr>
      </w:pPr>
      <w:r>
        <w:rPr>
          <w:rFonts w:hint="eastAsia" w:cs="楷体"/>
          <w:color w:val="000000" w:themeColor="text1"/>
          <w14:textFill>
            <w14:solidFill>
              <w14:schemeClr w14:val="tx1"/>
            </w14:solidFill>
          </w14:textFill>
        </w:rPr>
        <w:t>（5）区分辨别知识的</w:t>
      </w:r>
      <w:r>
        <w:rPr>
          <w:rFonts w:hint="eastAsia" w:cs="楷体"/>
          <w:b/>
          <w:bCs/>
          <w:color w:val="000000" w:themeColor="text1"/>
          <w14:textFill>
            <w14:solidFill>
              <w14:schemeClr w14:val="tx1"/>
            </w14:solidFill>
          </w14:textFill>
        </w:rPr>
        <w:t>重点，难点</w:t>
      </w:r>
      <w:r>
        <w:rPr>
          <w:rFonts w:hint="eastAsia" w:cs="楷体"/>
          <w:color w:val="000000" w:themeColor="text1"/>
          <w14:textFill>
            <w14:solidFill>
              <w14:schemeClr w14:val="tx1"/>
            </w14:solidFill>
          </w14:textFill>
        </w:rPr>
        <w:t>。用</w:t>
      </w:r>
      <w:r>
        <w:rPr>
          <w:rFonts w:hint="eastAsia" w:cs="楷体"/>
          <w:b/>
          <w:bCs/>
          <w:color w:val="000000" w:themeColor="text1"/>
          <w14:textFill>
            <w14:solidFill>
              <w14:schemeClr w14:val="tx1"/>
            </w14:solidFill>
          </w14:textFill>
        </w:rPr>
        <w:t>不同颜色</w:t>
      </w:r>
      <w:r>
        <w:rPr>
          <w:rFonts w:hint="eastAsia" w:cs="楷体"/>
          <w:color w:val="000000" w:themeColor="text1"/>
          <w14:textFill>
            <w14:solidFill>
              <w14:schemeClr w14:val="tx1"/>
            </w14:solidFill>
          </w14:textFill>
        </w:rPr>
        <w:t>的笔标识。</w:t>
      </w:r>
    </w:p>
    <w:p>
      <w:pPr>
        <w:snapToGrid w:val="0"/>
        <w:spacing w:before="60" w:after="60"/>
        <w:ind w:firstLine="480" w:firstLineChars="200"/>
        <w:rPr>
          <w:rFonts w:cs="楷体"/>
          <w:color w:val="000000" w:themeColor="text1"/>
          <w14:textFill>
            <w14:solidFill>
              <w14:schemeClr w14:val="tx1"/>
            </w14:solidFill>
          </w14:textFill>
        </w:rPr>
      </w:pPr>
      <w:r>
        <w:rPr>
          <w:rFonts w:hint="eastAsia" w:cs="楷体"/>
          <w:color w:val="000000" w:themeColor="text1"/>
          <w14:textFill>
            <w14:solidFill>
              <w14:schemeClr w14:val="tx1"/>
            </w14:solidFill>
          </w14:textFill>
        </w:rPr>
        <w:t>（6）适当应用不同标记，标识自己对知识的理解和掌握情况等。</w:t>
      </w:r>
    </w:p>
    <w:p>
      <w:pPr>
        <w:snapToGrid w:val="0"/>
        <w:spacing w:before="60" w:after="60"/>
        <w:ind w:firstLine="480" w:firstLineChars="200"/>
        <w:rPr>
          <w:rFonts w:cs="楷体"/>
          <w:color w:val="000000" w:themeColor="text1"/>
          <w14:textFill>
            <w14:solidFill>
              <w14:schemeClr w14:val="tx1"/>
            </w14:solidFill>
          </w14:textFill>
        </w:rPr>
      </w:pPr>
      <w:r>
        <w:rPr>
          <w:rFonts w:hint="eastAsia" w:cs="楷体"/>
          <w:color w:val="000000" w:themeColor="text1"/>
          <w14:textFill>
            <w14:solidFill>
              <w14:schemeClr w14:val="tx1"/>
            </w14:solidFill>
          </w14:textFill>
        </w:rPr>
        <w:t>（7）根据自己绘制好的思维导图再次回忆所学知识，完善思维导图。</w:t>
      </w:r>
    </w:p>
    <w:p>
      <w:pPr>
        <w:snapToGrid w:val="0"/>
        <w:spacing w:before="60" w:after="60"/>
        <w:ind w:firstLine="480" w:firstLineChars="200"/>
        <w:rPr>
          <w:rFonts w:cs="楷体"/>
          <w:color w:val="000000" w:themeColor="text1"/>
          <w14:textFill>
            <w14:solidFill>
              <w14:schemeClr w14:val="tx1"/>
            </w14:solidFill>
          </w14:textFill>
        </w:rPr>
      </w:pPr>
      <w:r>
        <w:rPr>
          <w:rFonts w:hint="eastAsia" w:cs="楷体"/>
          <w:color w:val="000000" w:themeColor="text1"/>
          <w14:textFill>
            <w14:solidFill>
              <w14:schemeClr w14:val="tx1"/>
            </w14:solidFill>
          </w14:textFill>
        </w:rPr>
        <w:t>手绘思维导图虽然直观方便，却难以随时改动关键词，完善内容。软件思维导图则很好地解决了这个问题，非常适合同学们用来绘制数学知识图。</w:t>
      </w:r>
    </w:p>
    <w:p>
      <w:pPr>
        <w:pStyle w:val="5"/>
      </w:pPr>
      <w:bookmarkStart w:id="221" w:name="_Toc25139"/>
      <w:bookmarkStart w:id="222" w:name="_Toc3894"/>
      <w:r>
        <w:rPr>
          <w:rFonts w:hint="eastAsia"/>
        </w:rPr>
        <w:t>2</w:t>
      </w:r>
      <w:r>
        <w:t>.</w:t>
      </w:r>
      <w:r>
        <w:rPr>
          <w:rFonts w:hint="eastAsia"/>
        </w:rPr>
        <w:t>软件思维导图</w:t>
      </w:r>
      <w:bookmarkEnd w:id="221"/>
      <w:bookmarkEnd w:id="222"/>
    </w:p>
    <w:p>
      <w:pPr>
        <w:snapToGrid w:val="0"/>
        <w:spacing w:before="60" w:after="60"/>
        <w:ind w:firstLine="480" w:firstLineChars="200"/>
        <w:rPr>
          <w:rFonts w:cs="楷体"/>
          <w:color w:val="000000" w:themeColor="text1"/>
          <w14:textFill>
            <w14:solidFill>
              <w14:schemeClr w14:val="tx1"/>
            </w14:solidFill>
          </w14:textFill>
        </w:rPr>
      </w:pPr>
      <w:r>
        <w:rPr>
          <w:rFonts w:hint="eastAsia" w:cs="楷体"/>
          <w:color w:val="000000" w:themeColor="text1"/>
          <w14:textFill>
            <w14:solidFill>
              <w14:schemeClr w14:val="tx1"/>
            </w14:solidFill>
          </w14:textFill>
        </w:rPr>
        <w:t>软件思维导图指利用计算机软件进行数学思维导图的制作完善。与手绘思维导图相比，软件思维导图可以进行更为详细的思维导图构建，且便于随时修改完善，方便省时。对于知识内容较为复杂的数学体系，采用软件绘制思维导图，可以随时添加知识板块，甚至在同学们自己对某一类知识板块又有了新的理解或者对原有导图内容板块有更深刻的理解、更简洁的记忆联系方法的时候进行修改完善。</w:t>
      </w:r>
    </w:p>
    <w:p>
      <w:pPr>
        <w:snapToGrid w:val="0"/>
        <w:spacing w:before="60" w:after="60"/>
        <w:ind w:firstLine="480" w:firstLineChars="200"/>
        <w:rPr>
          <w:rFonts w:cs="楷体"/>
          <w:color w:val="000000" w:themeColor="text1"/>
          <w14:textFill>
            <w14:solidFill>
              <w14:schemeClr w14:val="tx1"/>
            </w14:solidFill>
          </w14:textFill>
        </w:rPr>
      </w:pPr>
      <w:r>
        <w:rPr>
          <w:rFonts w:hint="eastAsia" w:cs="楷体"/>
          <w:color w:val="000000" w:themeColor="text1"/>
          <w14:textFill>
            <w14:solidFill>
              <w14:schemeClr w14:val="tx1"/>
            </w14:solidFill>
          </w14:textFill>
        </w:rPr>
        <w:t>用软件绘制数学思维导图十分高效方便，基本步骤是：</w:t>
      </w:r>
    </w:p>
    <w:p>
      <w:pPr>
        <w:snapToGrid w:val="0"/>
        <w:spacing w:before="60" w:after="60"/>
        <w:ind w:firstLine="480" w:firstLineChars="200"/>
        <w:rPr>
          <w:rFonts w:cs="楷体"/>
          <w:color w:val="000000" w:themeColor="text1"/>
          <w14:textFill>
            <w14:solidFill>
              <w14:schemeClr w14:val="tx1"/>
            </w14:solidFill>
          </w14:textFill>
        </w:rPr>
      </w:pPr>
      <w:r>
        <w:rPr>
          <w:rFonts w:hint="eastAsia" w:cs="楷体"/>
          <w:color w:val="000000" w:themeColor="text1"/>
          <w14:textFill>
            <w14:solidFill>
              <w14:schemeClr w14:val="tx1"/>
            </w14:solidFill>
          </w14:textFill>
        </w:rPr>
        <w:t>（1）根据实际需要选择确定数学思维导图模板（一般思维导图绘制软件有</w:t>
      </w:r>
      <w:r>
        <w:rPr>
          <w:rFonts w:hint="eastAsia" w:cs="楷体"/>
          <w:b/>
          <w:bCs/>
          <w:color w:val="000000" w:themeColor="text1"/>
          <w14:textFill>
            <w14:solidFill>
              <w14:schemeClr w14:val="tx1"/>
            </w14:solidFill>
          </w14:textFill>
        </w:rPr>
        <w:t>自带模板</w:t>
      </w:r>
      <w:r>
        <w:rPr>
          <w:rFonts w:hint="eastAsia" w:cs="楷体"/>
          <w:color w:val="000000" w:themeColor="text1"/>
          <w14:textFill>
            <w14:solidFill>
              <w14:schemeClr w14:val="tx1"/>
            </w14:solidFill>
          </w14:textFill>
        </w:rPr>
        <w:t>可供选择）。</w:t>
      </w:r>
    </w:p>
    <w:p>
      <w:pPr>
        <w:snapToGrid w:val="0"/>
        <w:spacing w:before="60" w:after="60"/>
        <w:ind w:firstLine="480" w:firstLineChars="200"/>
        <w:rPr>
          <w:rFonts w:cs="楷体"/>
          <w:color w:val="000000" w:themeColor="text1"/>
          <w14:textFill>
            <w14:solidFill>
              <w14:schemeClr w14:val="tx1"/>
            </w14:solidFill>
          </w14:textFill>
        </w:rPr>
      </w:pPr>
      <w:r>
        <w:rPr>
          <w:rFonts w:hint="eastAsia" w:cs="楷体"/>
          <w:color w:val="000000" w:themeColor="text1"/>
          <w14:textFill>
            <w14:solidFill>
              <w14:schemeClr w14:val="tx1"/>
            </w14:solidFill>
          </w14:textFill>
        </w:rPr>
        <w:t>（</w:t>
      </w:r>
      <w:r>
        <w:rPr>
          <w:rFonts w:cs="楷体"/>
          <w:color w:val="000000" w:themeColor="text1"/>
          <w14:textFill>
            <w14:solidFill>
              <w14:schemeClr w14:val="tx1"/>
            </w14:solidFill>
          </w14:textFill>
        </w:rPr>
        <w:t>2）确定此类数学知识体系的中心内容（类似一个数学大类知识的，应当尽量</w:t>
      </w:r>
      <w:r>
        <w:rPr>
          <w:rFonts w:hint="eastAsia" w:cs="楷体"/>
          <w:b/>
          <w:bCs/>
          <w:color w:val="000000" w:themeColor="text1"/>
          <w14:textFill>
            <w14:solidFill>
              <w14:schemeClr w14:val="tx1"/>
            </w14:solidFill>
          </w14:textFill>
        </w:rPr>
        <w:t>简洁</w:t>
      </w:r>
      <w:r>
        <w:rPr>
          <w:rFonts w:hint="eastAsia" w:cs="楷体"/>
          <w:color w:val="000000" w:themeColor="text1"/>
          <w14:textFill>
            <w14:solidFill>
              <w14:schemeClr w14:val="tx1"/>
            </w14:solidFill>
          </w14:textFill>
        </w:rPr>
        <w:t>，如泰勒公式，中值定理等包含一系列数学知识的话题）。由中心话题向从不同方向展开延伸。</w:t>
      </w:r>
    </w:p>
    <w:p>
      <w:pPr>
        <w:snapToGrid w:val="0"/>
        <w:spacing w:before="60" w:after="60"/>
        <w:ind w:firstLine="480" w:firstLineChars="200"/>
        <w:rPr>
          <w:rFonts w:cs="楷体"/>
          <w:color w:val="000000" w:themeColor="text1"/>
          <w14:textFill>
            <w14:solidFill>
              <w14:schemeClr w14:val="tx1"/>
            </w14:solidFill>
          </w14:textFill>
        </w:rPr>
      </w:pPr>
      <w:r>
        <w:rPr>
          <w:rFonts w:hint="eastAsia" w:cs="楷体"/>
          <w:color w:val="000000" w:themeColor="text1"/>
          <w14:textFill>
            <w14:solidFill>
              <w14:schemeClr w14:val="tx1"/>
            </w14:solidFill>
          </w14:textFill>
        </w:rPr>
        <w:t>（</w:t>
      </w:r>
      <w:r>
        <w:rPr>
          <w:rFonts w:cs="楷体"/>
          <w:color w:val="000000" w:themeColor="text1"/>
          <w14:textFill>
            <w14:solidFill>
              <w14:schemeClr w14:val="tx1"/>
            </w14:solidFill>
          </w14:textFill>
        </w:rPr>
        <w:t>3）确定不同层级分支话题。</w:t>
      </w:r>
      <w:r>
        <w:rPr>
          <w:rFonts w:hint="eastAsia" w:cs="楷体"/>
          <w:b/>
          <w:bCs/>
          <w:color w:val="000000" w:themeColor="text1"/>
          <w14:textFill>
            <w14:solidFill>
              <w14:schemeClr w14:val="tx1"/>
            </w14:solidFill>
          </w14:textFill>
        </w:rPr>
        <w:t>分支话题</w:t>
      </w:r>
      <w:r>
        <w:rPr>
          <w:rFonts w:hint="eastAsia" w:cs="楷体"/>
          <w:color w:val="000000" w:themeColor="text1"/>
          <w14:textFill>
            <w14:solidFill>
              <w14:schemeClr w14:val="tx1"/>
            </w14:solidFill>
          </w14:textFill>
        </w:rPr>
        <w:t>即为中心内容的分支，或者从不同方面，角度的理解和应用。如中心内容为三大中值定理时（罗尔定理、拉格朗日中值定理、柯西中值定理）可以从</w:t>
      </w:r>
      <w:r>
        <w:rPr>
          <w:rFonts w:hint="eastAsia" w:cs="楷体"/>
          <w:b/>
          <w:bCs/>
          <w:color w:val="000000" w:themeColor="text1"/>
          <w14:textFill>
            <w14:solidFill>
              <w14:schemeClr w14:val="tx1"/>
            </w14:solidFill>
          </w14:textFill>
        </w:rPr>
        <w:t>定义，原理</w:t>
      </w:r>
      <w:r>
        <w:rPr>
          <w:rFonts w:hint="eastAsia" w:cs="楷体"/>
          <w:color w:val="000000" w:themeColor="text1"/>
          <w14:textFill>
            <w14:solidFill>
              <w14:schemeClr w14:val="tx1"/>
            </w14:solidFill>
          </w14:textFill>
        </w:rPr>
        <w:t>推导，应用，使用时需要注意的点等不同当面作为分支话题。分支话题的确定应当是建立在自身对一项数学知识的</w:t>
      </w:r>
      <w:r>
        <w:rPr>
          <w:rFonts w:hint="eastAsia" w:cs="楷体"/>
          <w:b/>
          <w:bCs/>
          <w:color w:val="000000" w:themeColor="text1"/>
          <w14:textFill>
            <w14:solidFill>
              <w14:schemeClr w14:val="tx1"/>
            </w14:solidFill>
          </w14:textFill>
        </w:rPr>
        <w:t>自我理解</w:t>
      </w:r>
      <w:r>
        <w:rPr>
          <w:rFonts w:hint="eastAsia" w:cs="楷体"/>
          <w:color w:val="000000" w:themeColor="text1"/>
          <w14:textFill>
            <w14:solidFill>
              <w14:schemeClr w14:val="tx1"/>
            </w14:solidFill>
          </w14:textFill>
        </w:rPr>
        <w:t>的基础上，不一定要一次性全部列出来，需要完善时随时添加。</w:t>
      </w:r>
    </w:p>
    <w:p>
      <w:pPr>
        <w:snapToGrid w:val="0"/>
        <w:spacing w:before="60" w:after="60"/>
        <w:ind w:firstLine="480" w:firstLineChars="200"/>
        <w:rPr>
          <w:rFonts w:cs="楷体"/>
          <w:color w:val="000000" w:themeColor="text1"/>
          <w14:textFill>
            <w14:solidFill>
              <w14:schemeClr w14:val="tx1"/>
            </w14:solidFill>
          </w14:textFill>
        </w:rPr>
      </w:pPr>
      <w:r>
        <w:rPr>
          <w:rFonts w:hint="eastAsia" w:cs="楷体"/>
          <w:color w:val="000000" w:themeColor="text1"/>
          <w14:textFill>
            <w14:solidFill>
              <w14:schemeClr w14:val="tx1"/>
            </w14:solidFill>
          </w14:textFill>
        </w:rPr>
        <w:t>（4）构建中心内容与分支话题之间的联系，箭头有中心指向分支，这也代表回顾这一部分数学内容时候的思维方向。箭头上、框图边可以进行颜色标示，表示重难点的区别。</w:t>
      </w:r>
    </w:p>
    <w:p>
      <w:pPr>
        <w:snapToGrid w:val="0"/>
        <w:spacing w:before="60" w:after="60"/>
        <w:ind w:firstLine="480" w:firstLineChars="200"/>
        <w:rPr>
          <w:rFonts w:cs="楷体"/>
          <w:color w:val="333333"/>
        </w:rPr>
      </w:pPr>
      <w:r>
        <w:rPr>
          <w:rFonts w:hint="eastAsia" w:cs="楷体"/>
          <w:color w:val="000000"/>
        </w:rPr>
        <w:t>（5）若有需要，可以重复（2）（3）（4）步的操作，在分支主题的基础上继续建立分支主题。一直到数学知识脉络结构完整地由思维导图展现出来。</w:t>
      </w:r>
    </w:p>
    <w:p>
      <w:pPr>
        <w:snapToGrid w:val="0"/>
        <w:spacing w:before="60" w:after="60"/>
        <w:ind w:firstLine="480" w:firstLineChars="200"/>
        <w:rPr>
          <w:rFonts w:cs="楷体"/>
          <w:color w:val="000000" w:themeColor="text1"/>
          <w14:textFill>
            <w14:solidFill>
              <w14:schemeClr w14:val="tx1"/>
            </w14:solidFill>
          </w14:textFill>
        </w:rPr>
      </w:pPr>
      <w:r>
        <w:rPr>
          <w:rFonts w:hint="eastAsia" w:cs="楷体"/>
          <w:color w:val="000000"/>
        </w:rPr>
        <w:t>（6）完善思维导图。对初步绘制好的思维导图进行完善优化。</w:t>
      </w:r>
      <w:r>
        <w:rPr>
          <w:rFonts w:hint="eastAsia" w:cs="楷体"/>
          <w:color w:val="000000" w:themeColor="text1"/>
          <w14:textFill>
            <w14:solidFill>
              <w14:schemeClr w14:val="tx1"/>
            </w14:solidFill>
          </w14:textFill>
        </w:rPr>
        <w:t>同学们若对思维导图有视觉上的要求，可以采用软件的编辑功能，对思维导图的框图，文字，线条进行优化。</w:t>
      </w:r>
    </w:p>
    <w:p>
      <w:pPr>
        <w:snapToGrid w:val="0"/>
        <w:spacing w:before="60" w:after="60"/>
        <w:ind w:firstLine="480" w:firstLineChars="200"/>
        <w:rPr>
          <w:rFonts w:cs="楷体"/>
          <w:color w:val="000000" w:themeColor="text1"/>
          <w14:textFill>
            <w14:solidFill>
              <w14:schemeClr w14:val="tx1"/>
            </w14:solidFill>
          </w14:textFill>
        </w:rPr>
      </w:pPr>
      <w:r>
        <w:rPr>
          <w:rFonts w:hint="eastAsia" w:cs="楷体"/>
          <w:color w:val="000000" w:themeColor="text1"/>
          <w14:textFill>
            <w14:solidFill>
              <w14:schemeClr w14:val="tx1"/>
            </w14:solidFill>
          </w14:textFill>
        </w:rPr>
        <w:t>（7）用自己的思维方式发散式地跟随绘制好的数学思维导图脉络，回顾已经总结好的数学知识内容，感知回顾过程</w:t>
      </w:r>
      <w:r>
        <w:rPr>
          <w:rFonts w:hint="eastAsia" w:cs="楷体"/>
          <w:b/>
          <w:bCs/>
          <w:color w:val="000000" w:themeColor="text1"/>
          <w14:textFill>
            <w14:solidFill>
              <w14:schemeClr w14:val="tx1"/>
            </w14:solidFill>
          </w14:textFill>
        </w:rPr>
        <w:t>是否流畅</w:t>
      </w:r>
      <w:r>
        <w:rPr>
          <w:rFonts w:hint="eastAsia" w:cs="楷体"/>
          <w:color w:val="000000" w:themeColor="text1"/>
          <w14:textFill>
            <w14:solidFill>
              <w14:schemeClr w14:val="tx1"/>
            </w14:solidFill>
          </w14:textFill>
        </w:rPr>
        <w:t>，对知识的理解记忆</w:t>
      </w:r>
      <w:r>
        <w:rPr>
          <w:rFonts w:hint="eastAsia" w:cs="楷体"/>
          <w:b/>
          <w:bCs/>
          <w:color w:val="000000" w:themeColor="text1"/>
          <w14:textFill>
            <w14:solidFill>
              <w14:schemeClr w14:val="tx1"/>
            </w14:solidFill>
          </w14:textFill>
        </w:rPr>
        <w:t>是否更加深刻</w:t>
      </w:r>
      <w:r>
        <w:rPr>
          <w:rFonts w:hint="eastAsia" w:cs="楷体"/>
          <w:color w:val="000000" w:themeColor="text1"/>
          <w14:textFill>
            <w14:solidFill>
              <w14:schemeClr w14:val="tx1"/>
            </w14:solidFill>
          </w14:textFill>
        </w:rPr>
        <w:t>。由此进一步进行数学思维导图的完善润色。</w:t>
      </w:r>
    </w:p>
    <w:p>
      <w:pPr>
        <w:snapToGrid w:val="0"/>
        <w:spacing w:before="60" w:after="60"/>
        <w:ind w:firstLine="480" w:firstLineChars="200"/>
        <w:rPr>
          <w:rFonts w:cs="楷体"/>
          <w:color w:val="000000" w:themeColor="text1"/>
          <w14:textFill>
            <w14:solidFill>
              <w14:schemeClr w14:val="tx1"/>
            </w14:solidFill>
          </w14:textFill>
        </w:rPr>
      </w:pPr>
      <w:r>
        <w:rPr>
          <w:rFonts w:hint="eastAsia" w:cs="楷体"/>
          <w:color w:val="000000" w:themeColor="text1"/>
          <w14:textFill>
            <w14:solidFill>
              <w14:schemeClr w14:val="tx1"/>
            </w14:solidFill>
          </w14:textFill>
        </w:rPr>
        <w:t>（8）若对前面绘制好的思维导图内的数学知识有新的感悟或者发现，可以利用软件随时进行添加完善；或者对知识已经完全掌握，也可适当将导图板块进行修改删除。</w:t>
      </w:r>
    </w:p>
    <w:p>
      <w:pPr>
        <w:snapToGrid w:val="0"/>
        <w:spacing w:before="60" w:after="60"/>
        <w:ind w:firstLine="480" w:firstLineChars="200"/>
        <w:rPr>
          <w:rFonts w:cs="楷体"/>
          <w:color w:val="000000" w:themeColor="text1"/>
          <w14:textFill>
            <w14:solidFill>
              <w14:schemeClr w14:val="tx1"/>
            </w14:solidFill>
          </w14:textFill>
        </w:rPr>
      </w:pPr>
      <w:r>
        <w:rPr>
          <w:rFonts w:hint="eastAsia" w:cs="楷体"/>
          <w:color w:val="000000" w:themeColor="text1"/>
          <w14:textFill>
            <w14:solidFill>
              <w14:schemeClr w14:val="tx1"/>
            </w14:solidFill>
          </w14:textFill>
        </w:rPr>
        <w:t>常用思维导图软件推荐：</w:t>
      </w:r>
      <w:r>
        <w:rPr>
          <w:rFonts w:cs="楷体"/>
          <w:b/>
          <w:bCs/>
          <w:color w:val="000000" w:themeColor="text1"/>
          <w14:textFill>
            <w14:solidFill>
              <w14:schemeClr w14:val="tx1"/>
            </w14:solidFill>
          </w14:textFill>
        </w:rPr>
        <w:t>MindMaster</w:t>
      </w:r>
      <w:r>
        <w:rPr>
          <w:rFonts w:hint="eastAsia" w:cs="楷体"/>
          <w:b/>
          <w:bCs/>
          <w:color w:val="000000" w:themeColor="text1"/>
          <w14:textFill>
            <w14:solidFill>
              <w14:schemeClr w14:val="tx1"/>
            </w14:solidFill>
          </w14:textFill>
        </w:rPr>
        <w:t>、百度脑图、</w:t>
      </w:r>
      <w:r>
        <w:rPr>
          <w:rFonts w:cs="楷体"/>
          <w:b/>
          <w:bCs/>
          <w:color w:val="000000" w:themeColor="text1"/>
          <w14:textFill>
            <w14:solidFill>
              <w14:schemeClr w14:val="tx1"/>
            </w14:solidFill>
          </w14:textFill>
        </w:rPr>
        <w:t>XMind</w:t>
      </w:r>
      <w:r>
        <w:rPr>
          <w:rFonts w:hint="eastAsia" w:cs="楷体"/>
          <w:color w:val="000000" w:themeColor="text1"/>
          <w14:textFill>
            <w14:solidFill>
              <w14:schemeClr w14:val="tx1"/>
            </w14:solidFill>
          </w14:textFill>
        </w:rPr>
        <w:t>等。</w:t>
      </w:r>
      <w:bookmarkEnd w:id="213"/>
    </w:p>
    <w:p>
      <w:pPr>
        <w:pStyle w:val="4"/>
      </w:pPr>
      <w:bookmarkStart w:id="223" w:name="_Toc75364264"/>
      <w:bookmarkStart w:id="224" w:name="_Toc71579796"/>
      <w:bookmarkStart w:id="225" w:name="_Toc17069"/>
      <w:r>
        <w:rPr>
          <w:rFonts w:hint="eastAsia"/>
        </w:rPr>
        <w:t>（二）</w:t>
      </w:r>
      <w:r>
        <w:t xml:space="preserve">Question card </w:t>
      </w:r>
      <w:r>
        <w:rPr>
          <w:rFonts w:hint="eastAsia"/>
        </w:rPr>
        <w:t>题卡</w:t>
      </w:r>
      <w:bookmarkEnd w:id="223"/>
      <w:bookmarkEnd w:id="224"/>
      <w:bookmarkEnd w:id="225"/>
    </w:p>
    <w:p>
      <w:pPr>
        <w:snapToGrid w:val="0"/>
        <w:spacing w:before="60" w:after="60"/>
        <w:ind w:firstLine="480" w:firstLineChars="200"/>
        <w:rPr>
          <w:rFonts w:cs="Calibri"/>
          <w:color w:val="000000" w:themeColor="text1"/>
          <w14:textFill>
            <w14:solidFill>
              <w14:schemeClr w14:val="tx1"/>
            </w14:solidFill>
          </w14:textFill>
        </w:rPr>
      </w:pPr>
      <w:r>
        <w:rPr>
          <w:rFonts w:hint="eastAsia" w:cs="Calibri"/>
          <w:color w:val="000000" w:themeColor="text1"/>
          <w14:textFill>
            <w14:solidFill>
              <w14:schemeClr w14:val="tx1"/>
            </w14:solidFill>
          </w14:textFill>
        </w:rPr>
        <w:t>题卡旨在帮助同学们搜集好题或易错题，最终达到整合目的，能够更好地协助大家梳理学过的知识并且应用。</w:t>
      </w:r>
    </w:p>
    <w:p>
      <w:pPr>
        <w:snapToGrid w:val="0"/>
        <w:spacing w:before="60" w:after="60"/>
        <w:rPr>
          <w:rFonts w:cs="Calibri"/>
          <w:color w:val="000000" w:themeColor="text1"/>
          <w14:textFill>
            <w14:solidFill>
              <w14:schemeClr w14:val="tx1"/>
            </w14:solidFill>
          </w14:textFill>
        </w:rPr>
      </w:pPr>
      <w:r>
        <w:rPr>
          <w:rFonts w:hint="eastAsia" w:cs="Calibri"/>
          <w:color w:val="000000" w:themeColor="text1"/>
          <w14:textFill>
            <w14:solidFill>
              <w14:schemeClr w14:val="tx1"/>
            </w14:solidFill>
          </w14:textFill>
        </w:rPr>
        <w:t>  当同学们制作题卡时，应首先</w:t>
      </w:r>
      <w:r>
        <w:rPr>
          <w:rFonts w:hint="eastAsia" w:cs="楷体"/>
          <w:color w:val="000000" w:themeColor="text1"/>
          <w14:textFill>
            <w14:solidFill>
              <w14:schemeClr w14:val="tx1"/>
            </w14:solidFill>
          </w14:textFill>
        </w:rPr>
        <w:t>在平时学习、作业完成与习题练手的过程中，选取适合自己个性化的好题或易错题。不会做的题或者认为思维难度较高、思维方式较新颖的题目也可以一并标注归类进自己的题卡题组中。在准备题目初步阶段可以使用便签纸或小型笔记本等易于携带的纸张进行记录。</w:t>
      </w:r>
    </w:p>
    <w:p>
      <w:pPr>
        <w:snapToGrid w:val="0"/>
        <w:spacing w:before="60" w:after="60"/>
        <w:ind w:firstLine="480" w:firstLineChars="200"/>
        <w:rPr>
          <w:rFonts w:cs="Calibri"/>
          <w:color w:val="000000" w:themeColor="text1"/>
          <w14:textFill>
            <w14:solidFill>
              <w14:schemeClr w14:val="tx1"/>
            </w14:solidFill>
          </w14:textFill>
        </w:rPr>
      </w:pPr>
      <w:r>
        <w:rPr>
          <w:rFonts w:hint="eastAsia" w:cs="楷体"/>
          <w:color w:val="000000" w:themeColor="text1"/>
          <w14:textFill>
            <w14:solidFill>
              <w14:schemeClr w14:val="tx1"/>
            </w14:solidFill>
          </w14:textFill>
        </w:rPr>
        <w:t>其次，在抄写完成预先准备好的题卡上的题目之后，可以先自己重新做一遍，以此来检测自己是否真正掌握了这道题。如果中间遇见还不熟悉的地方应该对照第一次纠正时的笔记进行重点标注，并且应格外关照此处涉及的知识点。善用多种颜色标注不同的笔记，可以在后期查看的时候更加有效率和针对性。（比如：黑色笔抄写题目，蓝色笔标注易错区域，红色笔提示重</w:t>
      </w:r>
      <w:r>
        <w:rPr>
          <w:rFonts w:cs="楷体"/>
          <w:color w:val="000000" w:themeColor="text1"/>
          <w14:textFill>
            <w14:solidFill>
              <w14:schemeClr w14:val="tx1"/>
            </w14:solidFill>
          </w14:textFill>
        </w:rPr>
        <w:t>/</w:t>
      </w:r>
      <w:r>
        <w:rPr>
          <w:rFonts w:hint="eastAsia" w:cs="楷体"/>
          <w:color w:val="000000" w:themeColor="text1"/>
          <w14:textFill>
            <w14:solidFill>
              <w14:schemeClr w14:val="tx1"/>
            </w14:solidFill>
          </w14:textFill>
        </w:rPr>
        <w:t>难点）题卡的大小可以按照自己的需求来设计。一般而言，一道题占用的位置大小大约是半张A</w:t>
      </w:r>
      <w:r>
        <w:rPr>
          <w:rFonts w:cs="楷体"/>
          <w:color w:val="000000" w:themeColor="text1"/>
          <w14:textFill>
            <w14:solidFill>
              <w14:schemeClr w14:val="tx1"/>
            </w14:solidFill>
          </w14:textFill>
        </w:rPr>
        <w:t>4</w:t>
      </w:r>
      <w:r>
        <w:rPr>
          <w:rFonts w:hint="eastAsia" w:cs="楷体"/>
          <w:color w:val="000000" w:themeColor="text1"/>
          <w14:textFill>
            <w14:solidFill>
              <w14:schemeClr w14:val="tx1"/>
            </w14:solidFill>
          </w14:textFill>
        </w:rPr>
        <w:t>纸，也可以根据自己的需要来修改大小。纸质书写的同学可以用白纸制作，也可以参照现在市面上有的错题本来归纳整理。如果是用电子产品进行题卡书写的同学，可以将自己的题卡模版化，能够有效提高自己的整理效率。题卡的内容板块可以包含题目编号、题目种类、题目与解答、知识点</w:t>
      </w:r>
      <w:r>
        <w:rPr>
          <w:rFonts w:cs="楷体"/>
          <w:color w:val="000000" w:themeColor="text1"/>
          <w14:textFill>
            <w14:solidFill>
              <w14:schemeClr w14:val="tx1"/>
            </w14:solidFill>
          </w14:textFill>
        </w:rPr>
        <w:t>/</w:t>
      </w:r>
      <w:r>
        <w:rPr>
          <w:rFonts w:hint="eastAsia" w:cs="楷体"/>
          <w:color w:val="000000" w:themeColor="text1"/>
          <w14:textFill>
            <w14:solidFill>
              <w14:schemeClr w14:val="tx1"/>
            </w14:solidFill>
          </w14:textFill>
        </w:rPr>
        <w:t>考点、难点、易错点、方法总结等几个部分。同学们也可以根据自己的需求个性化增添或删减一些板块。</w:t>
      </w:r>
    </w:p>
    <w:p>
      <w:pPr>
        <w:snapToGrid w:val="0"/>
        <w:spacing w:before="60" w:after="60"/>
        <w:ind w:firstLine="480" w:firstLineChars="200"/>
        <w:rPr>
          <w:rFonts w:cs="楷体"/>
          <w:color w:val="000000" w:themeColor="text1"/>
          <w14:textFill>
            <w14:solidFill>
              <w14:schemeClr w14:val="tx1"/>
            </w14:solidFill>
          </w14:textFill>
        </w:rPr>
      </w:pPr>
      <w:r>
        <w:rPr>
          <w:rFonts w:hint="eastAsia" w:cs="Calibri"/>
          <w:color w:val="000000" w:themeColor="text1"/>
          <w14:textFill>
            <w14:solidFill>
              <w14:schemeClr w14:val="tx1"/>
            </w14:solidFill>
          </w14:textFill>
        </w:rPr>
        <w:t>数学题卡和大家</w:t>
      </w:r>
      <w:r>
        <w:rPr>
          <w:rFonts w:hint="eastAsia" w:cs="楷体"/>
          <w:color w:val="000000" w:themeColor="text1"/>
          <w14:textFill>
            <w14:solidFill>
              <w14:schemeClr w14:val="tx1"/>
            </w14:solidFill>
          </w14:textFill>
        </w:rPr>
        <w:t>高中时期所写的“错题本”或“好题本”有异曲同工之妙。题卡内容需根据自己的学习习惯来合理安排复习，复习周期不宜过长，防止遗忘而导致事倍功半。</w:t>
      </w:r>
    </w:p>
    <w:p>
      <w:pPr>
        <w:pStyle w:val="4"/>
      </w:pPr>
      <w:bookmarkStart w:id="226" w:name="_Toc75364265"/>
      <w:bookmarkStart w:id="227" w:name="_Toc22500"/>
      <w:bookmarkStart w:id="228" w:name="_Toc70446753"/>
      <w:bookmarkStart w:id="229" w:name="_Toc71579797"/>
      <w:r>
        <w:rPr>
          <w:rFonts w:hint="eastAsia"/>
        </w:rPr>
        <w:t>（三）</w:t>
      </w:r>
      <w:del w:id="24" w:author="Admin" w:date="2021-07-05T10:15:00Z">
        <w:r>
          <w:rPr/>
          <w:delText xml:space="preserve">Note </w:delText>
        </w:r>
      </w:del>
      <w:ins w:id="25" w:author="Admin" w:date="2021-07-05T10:15:00Z">
        <w:r>
          <w:rPr>
            <w:rFonts w:hint="eastAsia"/>
          </w:rPr>
          <w:t>做好</w:t>
        </w:r>
      </w:ins>
      <w:r>
        <w:rPr>
          <w:rFonts w:hint="eastAsia"/>
        </w:rPr>
        <w:t>笔记</w:t>
      </w:r>
      <w:bookmarkEnd w:id="226"/>
      <w:bookmarkEnd w:id="227"/>
      <w:bookmarkEnd w:id="228"/>
      <w:bookmarkEnd w:id="229"/>
    </w:p>
    <w:p>
      <w:pPr>
        <w:snapToGrid w:val="0"/>
        <w:spacing w:before="60" w:after="60"/>
        <w:rPr>
          <w:rFonts w:cs="楷体"/>
          <w:color w:val="000000" w:themeColor="text1"/>
          <w14:textFill>
            <w14:solidFill>
              <w14:schemeClr w14:val="tx1"/>
            </w14:solidFill>
          </w14:textFill>
        </w:rPr>
      </w:pPr>
      <w:r>
        <w:rPr>
          <w:rFonts w:hint="eastAsia" w:cs="楷体"/>
          <w:color w:val="000000" w:themeColor="text1"/>
          <w14:textFill>
            <w14:solidFill>
              <w14:schemeClr w14:val="tx1"/>
            </w14:solidFill>
          </w14:textFill>
        </w:rPr>
        <w:t xml:space="preserve"> </w:t>
      </w:r>
      <w:r>
        <w:rPr>
          <w:rFonts w:cs="楷体"/>
          <w:color w:val="000000" w:themeColor="text1"/>
          <w14:textFill>
            <w14:solidFill>
              <w14:schemeClr w14:val="tx1"/>
            </w14:solidFill>
          </w14:textFill>
        </w:rPr>
        <w:t xml:space="preserve">   </w:t>
      </w:r>
      <w:r>
        <w:rPr>
          <w:rFonts w:hint="eastAsia" w:cs="楷体"/>
          <w:color w:val="000000" w:themeColor="text1"/>
          <w14:textFill>
            <w14:solidFill>
              <w14:schemeClr w14:val="tx1"/>
            </w14:solidFill>
          </w14:textFill>
        </w:rPr>
        <w:t>上大学后很多同学都在纠结数学笔记到底需不需要做，如何做？上课记得太多跟不上老师节奏，记得太少又觉得抓不住重点。这里小思结合自身经验给同学们分享几个记笔记的要点：</w:t>
      </w:r>
    </w:p>
    <w:p>
      <w:pPr>
        <w:snapToGrid w:val="0"/>
        <w:spacing w:before="60" w:after="60"/>
        <w:rPr>
          <w:rFonts w:cs="楷体"/>
          <w:color w:val="000000" w:themeColor="text1"/>
          <w14:textFill>
            <w14:solidFill>
              <w14:schemeClr w14:val="tx1"/>
            </w14:solidFill>
          </w14:textFill>
        </w:rPr>
      </w:pPr>
      <w:r>
        <w:rPr>
          <w:rFonts w:cs="楷体"/>
          <w:color w:val="000000" w:themeColor="text1"/>
          <w14:textFill>
            <w14:solidFill>
              <w14:schemeClr w14:val="tx1"/>
            </w14:solidFill>
          </w14:textFill>
        </w:rPr>
        <w:t xml:space="preserve">    </w:t>
      </w:r>
      <w:r>
        <w:rPr>
          <w:rFonts w:hint="eastAsia" w:cs="楷体"/>
          <w:color w:val="000000" w:themeColor="text1"/>
          <w14:textFill>
            <w14:solidFill>
              <w14:schemeClr w14:val="tx1"/>
            </w14:solidFill>
          </w14:textFill>
        </w:rPr>
        <w:t>1</w:t>
      </w:r>
      <w:r>
        <w:rPr>
          <w:rFonts w:cs="楷体"/>
          <w:color w:val="000000" w:themeColor="text1"/>
          <w14:textFill>
            <w14:solidFill>
              <w14:schemeClr w14:val="tx1"/>
            </w14:solidFill>
          </w14:textFill>
        </w:rPr>
        <w:t>.</w:t>
      </w:r>
      <w:r>
        <w:rPr>
          <w:rFonts w:hint="eastAsia" w:cs="楷体"/>
          <w:color w:val="000000" w:themeColor="text1"/>
          <w14:textFill>
            <w14:solidFill>
              <w14:schemeClr w14:val="tx1"/>
            </w14:solidFill>
          </w14:textFill>
        </w:rPr>
        <w:t>笔记基本内容。一是记书上没有的东西；二是记重要的公式、定理、定义及自己的理解思考。具体了内容因人而异。</w:t>
      </w:r>
    </w:p>
    <w:p>
      <w:pPr>
        <w:snapToGrid w:val="0"/>
        <w:spacing w:before="60" w:after="60"/>
        <w:ind w:firstLine="480"/>
        <w:rPr>
          <w:rFonts w:cs="楷体"/>
          <w:color w:val="000000" w:themeColor="text1"/>
          <w14:textFill>
            <w14:solidFill>
              <w14:schemeClr w14:val="tx1"/>
            </w14:solidFill>
          </w14:textFill>
        </w:rPr>
      </w:pPr>
      <w:r>
        <w:rPr>
          <w:rFonts w:hint="eastAsia" w:cs="楷体"/>
          <w:color w:val="000000" w:themeColor="text1"/>
          <w14:textFill>
            <w14:solidFill>
              <w14:schemeClr w14:val="tx1"/>
            </w14:solidFill>
          </w14:textFill>
        </w:rPr>
        <w:t>2</w:t>
      </w:r>
      <w:r>
        <w:rPr>
          <w:rFonts w:cs="楷体"/>
          <w:color w:val="000000" w:themeColor="text1"/>
          <w14:textFill>
            <w14:solidFill>
              <w14:schemeClr w14:val="tx1"/>
            </w14:solidFill>
          </w14:textFill>
        </w:rPr>
        <w:t>.</w:t>
      </w:r>
      <w:r>
        <w:rPr>
          <w:rFonts w:hint="eastAsia" w:cs="楷体"/>
          <w:color w:val="000000" w:themeColor="text1"/>
          <w14:textFill>
            <w14:solidFill>
              <w14:schemeClr w14:val="tx1"/>
            </w14:solidFill>
          </w14:textFill>
        </w:rPr>
        <w:t>数学笔记重点是记题。</w:t>
      </w:r>
    </w:p>
    <w:p>
      <w:pPr>
        <w:snapToGrid w:val="0"/>
        <w:spacing w:before="60" w:after="60"/>
        <w:ind w:firstLine="480"/>
        <w:rPr>
          <w:rFonts w:cs="楷体"/>
          <w:color w:val="000000" w:themeColor="text1"/>
          <w14:textFill>
            <w14:solidFill>
              <w14:schemeClr w14:val="tx1"/>
            </w14:solidFill>
          </w14:textFill>
        </w:rPr>
      </w:pPr>
      <w:r>
        <w:rPr>
          <w:rFonts w:hint="eastAsia" w:cs="楷体"/>
          <w:color w:val="000000" w:themeColor="text1"/>
          <w14:textFill>
            <w14:solidFill>
              <w14:schemeClr w14:val="tx1"/>
            </w14:solidFill>
          </w14:textFill>
        </w:rPr>
        <w:t>首先是记课堂典型例题的思路方法。很多同学说上课老师讲的题听得很明白，下课做时又不会了。所以注意记录课堂上老师讲解典型例题的解题思路，及时总结方法是非常必要的。其次，</w:t>
      </w:r>
      <w:del w:id="26" w:author="Admin" w:date="2021-07-05T10:13:00Z">
        <w:r>
          <w:rPr>
            <w:rFonts w:cs="楷体"/>
            <w:color w:val="000000" w:themeColor="text1"/>
            <w14:textFill>
              <w14:solidFill>
                <w14:schemeClr w14:val="tx1"/>
              </w14:solidFill>
            </w14:textFill>
          </w:rPr>
          <w:delText xml:space="preserve">    </w:delText>
        </w:r>
      </w:del>
      <w:r>
        <w:rPr>
          <w:rFonts w:hint="eastAsia" w:cs="楷体"/>
          <w:color w:val="000000" w:themeColor="text1"/>
          <w14:textFill>
            <w14:solidFill>
              <w14:schemeClr w14:val="tx1"/>
            </w14:solidFill>
          </w14:textFill>
        </w:rPr>
        <w:t>记错题的</w:t>
      </w:r>
      <w:del w:id="27" w:author="Admin" w:date="2021-07-05T10:15:00Z">
        <w:r>
          <w:rPr>
            <w:rFonts w:hint="eastAsia" w:cs="楷体"/>
            <w:color w:val="000000" w:themeColor="text1"/>
            <w14:textFill>
              <w14:solidFill>
                <w14:schemeClr w14:val="tx1"/>
              </w14:solidFill>
            </w14:textFill>
          </w:rPr>
          <w:delText>错误</w:delText>
        </w:r>
      </w:del>
      <w:ins w:id="28" w:author="Admin" w:date="2021-07-05T10:15:00Z">
        <w:r>
          <w:rPr>
            <w:rFonts w:hint="eastAsia" w:cs="楷体"/>
            <w:color w:val="000000" w:themeColor="text1"/>
            <w14:textFill>
              <w14:solidFill>
                <w14:schemeClr w14:val="tx1"/>
              </w14:solidFill>
            </w14:textFill>
          </w:rPr>
          <w:t>总结</w:t>
        </w:r>
      </w:ins>
      <w:r>
        <w:rPr>
          <w:rFonts w:hint="eastAsia" w:cs="楷体"/>
          <w:color w:val="000000" w:themeColor="text1"/>
          <w14:textFill>
            <w14:solidFill>
              <w14:schemeClr w14:val="tx1"/>
            </w14:solidFill>
          </w14:textFill>
        </w:rPr>
        <w:t>反思。可以有一个单独的错题本，分门别类的将错误整理出来，一定周期后再做几遍或多翻翻错题。记难题。以上错题、难题注意一定选有价值的题目，拒绝偏题、怪题。另外，参考安安</w:t>
      </w:r>
      <w:ins w:id="29" w:author="Admin" w:date="2021-07-05T10:16:00Z">
        <w:r>
          <w:rPr>
            <w:rFonts w:hint="eastAsia" w:cs="楷体"/>
            <w:color w:val="000000" w:themeColor="text1"/>
            <w14:textFill>
              <w14:solidFill>
                <w14:schemeClr w14:val="tx1"/>
              </w14:solidFill>
            </w14:textFill>
          </w:rPr>
          <w:t>答案</w:t>
        </w:r>
      </w:ins>
      <w:r>
        <w:rPr>
          <w:rFonts w:hint="eastAsia" w:cs="楷体"/>
          <w:color w:val="000000" w:themeColor="text1"/>
          <w14:textFill>
            <w14:solidFill>
              <w14:schemeClr w14:val="tx1"/>
            </w14:solidFill>
          </w14:textFill>
        </w:rPr>
        <w:t>中解题思路让你眼前一亮的好题也值得记录下来。</w:t>
      </w:r>
    </w:p>
    <w:p>
      <w:pPr>
        <w:snapToGrid w:val="0"/>
        <w:spacing w:before="60" w:after="60"/>
        <w:rPr>
          <w:rFonts w:cs="楷体"/>
          <w:color w:val="000000" w:themeColor="text1"/>
          <w14:textFill>
            <w14:solidFill>
              <w14:schemeClr w14:val="tx1"/>
            </w14:solidFill>
          </w14:textFill>
        </w:rPr>
      </w:pPr>
      <w:r>
        <w:rPr>
          <w:rFonts w:hint="eastAsia" w:cs="楷体"/>
          <w:color w:val="000000" w:themeColor="text1"/>
          <w14:textFill>
            <w14:solidFill>
              <w14:schemeClr w14:val="tx1"/>
            </w14:solidFill>
          </w14:textFill>
        </w:rPr>
        <w:t xml:space="preserve"> </w:t>
      </w:r>
      <w:r>
        <w:rPr>
          <w:rFonts w:cs="楷体"/>
          <w:color w:val="000000" w:themeColor="text1"/>
          <w14:textFill>
            <w14:solidFill>
              <w14:schemeClr w14:val="tx1"/>
            </w14:solidFill>
          </w14:textFill>
        </w:rPr>
        <w:t xml:space="preserve">   </w:t>
      </w:r>
      <w:r>
        <w:rPr>
          <w:rFonts w:hint="eastAsia" w:cs="楷体"/>
          <w:color w:val="000000" w:themeColor="text1"/>
          <w14:textFill>
            <w14:solidFill>
              <w14:schemeClr w14:val="tx1"/>
            </w14:solidFill>
          </w14:textFill>
        </w:rPr>
        <w:t>当然，每个人的笔记都不一样，但最关键的一点是相同的：我是为自己记笔记，而不是为别人记笔记。好的笔记不需要刻意追求有多美观，适合自己就好。</w:t>
      </w:r>
    </w:p>
    <w:p>
      <w:pPr>
        <w:snapToGrid w:val="0"/>
        <w:spacing w:before="60" w:after="60"/>
        <w:ind w:firstLine="480"/>
        <w:rPr>
          <w:rFonts w:cs="楷体"/>
          <w:color w:val="000000" w:themeColor="text1"/>
          <w14:textFill>
            <w14:solidFill>
              <w14:schemeClr w14:val="tx1"/>
            </w14:solidFill>
          </w14:textFill>
        </w:rPr>
      </w:pPr>
      <w:r>
        <w:rPr>
          <w:rFonts w:hint="eastAsia" w:cs="楷体"/>
          <w:color w:val="000000" w:themeColor="text1"/>
          <w14:textFill>
            <w14:solidFill>
              <w14:schemeClr w14:val="tx1"/>
            </w14:solidFill>
          </w14:textFill>
        </w:rPr>
        <w:t>最后，记完笔记不要就觉得万事大吉了！更重要的是要经常复习，隔几天或者再小测、考试前都要再看再做。经过不断地记笔记和复习，你会惊喜地发现，有些以前做了经常忘的题记得更牢了，会做的题也多了。</w:t>
      </w:r>
    </w:p>
    <w:p>
      <w:pPr>
        <w:pStyle w:val="2"/>
        <w:spacing w:before="0" w:after="0" w:line="500" w:lineRule="exact"/>
        <w:rPr>
          <w:rFonts w:ascii="宋体" w:hAnsi="宋体" w:eastAsia="宋体"/>
        </w:rPr>
      </w:pPr>
      <w:r>
        <w:rPr>
          <w:rFonts w:cs="楷体"/>
          <w:color w:val="000000" w:themeColor="text1"/>
          <w14:textFill>
            <w14:solidFill>
              <w14:schemeClr w14:val="tx1"/>
            </w14:solidFill>
          </w14:textFill>
        </w:rPr>
        <w:br w:type="page"/>
      </w:r>
      <w:bookmarkStart w:id="230" w:name="_Toc75364266"/>
      <w:bookmarkStart w:id="231" w:name="_Toc67338149"/>
      <w:r>
        <w:rPr>
          <w:rFonts w:hint="eastAsia" w:ascii="宋体" w:hAnsi="宋体" w:eastAsia="宋体"/>
        </w:rPr>
        <w:t>横向拓展·科研竞赛篇</w:t>
      </w:r>
      <w:bookmarkEnd w:id="230"/>
      <w:bookmarkEnd w:id="231"/>
    </w:p>
    <w:p>
      <w:pPr>
        <w:pStyle w:val="12"/>
        <w:spacing w:line="360" w:lineRule="auto"/>
        <w:ind w:firstLine="480" w:firstLineChars="200"/>
        <w:rPr>
          <w:rFonts w:ascii="宋体" w:hAnsi="宋体" w:eastAsia="宋体" w:cs="MS Gothic"/>
        </w:rPr>
      </w:pPr>
    </w:p>
    <w:p>
      <w:pPr>
        <w:pStyle w:val="12"/>
        <w:spacing w:line="360" w:lineRule="auto"/>
        <w:ind w:firstLine="480" w:firstLineChars="200"/>
        <w:rPr>
          <w:rFonts w:ascii="宋体" w:hAnsi="宋体" w:eastAsia="宋体" w:cs="Microsoft JhengHei"/>
        </w:rPr>
      </w:pPr>
      <w:r>
        <w:rPr>
          <w:rFonts w:hint="eastAsia" w:ascii="宋体" w:hAnsi="宋体" w:eastAsia="宋体" w:cs="MS Gothic"/>
        </w:rPr>
        <w:t>大学生</w:t>
      </w:r>
      <w:r>
        <w:rPr>
          <w:rFonts w:hint="eastAsia" w:ascii="宋体" w:hAnsi="宋体" w:eastAsia="宋体" w:cs="Microsoft JhengHei"/>
        </w:rPr>
        <w:t>竞赛不同于中小学生竞赛：第一是竞赛的数量多，从校内的社团、学生会到校外的企业、机构、学会，都会举办各类比赛。第二是竞赛的层次多，国家级、省级、校级、院级</w:t>
      </w:r>
      <w:r>
        <w:rPr>
          <w:rFonts w:ascii="宋体" w:hAnsi="宋体" w:eastAsia="宋体" w:cs="Courier New"/>
        </w:rPr>
        <w:t>……</w:t>
      </w:r>
      <w:r>
        <w:rPr>
          <w:rFonts w:hint="eastAsia" w:ascii="宋体" w:hAnsi="宋体" w:eastAsia="宋体" w:cs="MS Gothic"/>
        </w:rPr>
        <w:t>一些名称相近的比</w:t>
      </w:r>
      <w:r>
        <w:rPr>
          <w:rFonts w:hint="eastAsia" w:ascii="宋体" w:hAnsi="宋体" w:eastAsia="宋体" w:cs="Microsoft JhengHei"/>
        </w:rPr>
        <w:t>赛，级别却可能相差甚远；甚至同样一个比赛，在不同的学校、不同的学院也会有完全不同的认可度。第三是竞赛的种类多，有学科竞赛、双创竞赛</w:t>
      </w:r>
      <w:r>
        <w:rPr>
          <w:rFonts w:hint="eastAsia" w:ascii="宋体" w:hAnsi="宋体" w:eastAsia="宋体" w:cs="MS Gothic"/>
        </w:rPr>
        <w:t>、</w:t>
      </w:r>
      <w:r>
        <w:rPr>
          <w:rFonts w:hint="eastAsia" w:ascii="宋体" w:hAnsi="宋体" w:eastAsia="宋体" w:cs="Microsoft JhengHei"/>
        </w:rPr>
        <w:t>综合素质类竞赛</w:t>
      </w:r>
      <w:r>
        <w:rPr>
          <w:rFonts w:ascii="宋体" w:hAnsi="宋体" w:eastAsia="宋体" w:cs="Courier New"/>
        </w:rPr>
        <w:t>(</w:t>
      </w:r>
      <w:r>
        <w:rPr>
          <w:rFonts w:hint="eastAsia" w:ascii="宋体" w:hAnsi="宋体" w:eastAsia="宋体" w:cs="MS Gothic"/>
        </w:rPr>
        <w:t>如</w:t>
      </w:r>
      <w:r>
        <w:rPr>
          <w:rFonts w:hint="eastAsia" w:ascii="宋体" w:hAnsi="宋体" w:eastAsia="宋体" w:cs="Microsoft JhengHei"/>
        </w:rPr>
        <w:t>辩论赛、演讲</w:t>
      </w:r>
      <w:r>
        <w:rPr>
          <w:rFonts w:ascii="宋体" w:hAnsi="宋体" w:eastAsia="宋体" w:cs="Courier New"/>
        </w:rPr>
        <w:t>)</w:t>
      </w:r>
      <w:r>
        <w:rPr>
          <w:rFonts w:hint="eastAsia" w:ascii="宋体" w:hAnsi="宋体" w:eastAsia="宋体" w:cs="MS Gothic"/>
        </w:rPr>
        <w:t>等等。面</w:t>
      </w:r>
      <w:r>
        <w:rPr>
          <w:rFonts w:hint="eastAsia" w:ascii="宋体" w:hAnsi="宋体" w:eastAsia="宋体" w:cs="Microsoft JhengHei"/>
        </w:rPr>
        <w:t>对</w:t>
      </w:r>
      <w:r>
        <w:rPr>
          <w:rFonts w:ascii="宋体" w:hAnsi="宋体" w:eastAsia="宋体" w:cs="Courier New"/>
        </w:rPr>
        <w:t>“</w:t>
      </w:r>
      <w:r>
        <w:rPr>
          <w:rFonts w:hint="eastAsia" w:ascii="宋体" w:hAnsi="宋体" w:eastAsia="宋体" w:cs="MS Gothic"/>
        </w:rPr>
        <w:t>乱花</w:t>
      </w:r>
      <w:r>
        <w:rPr>
          <w:rFonts w:hint="eastAsia" w:ascii="宋体" w:hAnsi="宋体" w:eastAsia="宋体" w:cs="Microsoft JhengHei"/>
        </w:rPr>
        <w:t>渐欲迷人眼</w:t>
      </w:r>
      <w:r>
        <w:rPr>
          <w:rFonts w:ascii="宋体" w:hAnsi="宋体" w:eastAsia="宋体" w:cs="Courier New"/>
        </w:rPr>
        <w:t>”</w:t>
      </w:r>
      <w:r>
        <w:rPr>
          <w:rFonts w:hint="eastAsia" w:ascii="宋体" w:hAnsi="宋体" w:eastAsia="宋体" w:cs="MS Gothic"/>
        </w:rPr>
        <w:t>的众多</w:t>
      </w:r>
      <w:r>
        <w:rPr>
          <w:rFonts w:hint="eastAsia" w:ascii="宋体" w:hAnsi="宋体" w:eastAsia="宋体" w:cs="Microsoft JhengHei"/>
        </w:rPr>
        <w:t>竞赛，我们需要参加哪些竞赛？什么时候参加？如何才能赢得竞赛？大学需要做科研吗？应该如何着手呢？</w:t>
      </w:r>
    </w:p>
    <w:p>
      <w:pPr>
        <w:pStyle w:val="12"/>
        <w:spacing w:line="360" w:lineRule="auto"/>
        <w:ind w:firstLine="480" w:firstLineChars="200"/>
        <w:rPr>
          <w:rFonts w:ascii="宋体" w:hAnsi="宋体" w:eastAsia="宋体" w:cs="Courier New"/>
        </w:rPr>
      </w:pPr>
      <w:r>
        <w:rPr>
          <w:rFonts w:hint="eastAsia" w:ascii="宋体" w:hAnsi="宋体" w:eastAsia="宋体" w:cs="Microsoft JhengHei"/>
        </w:rPr>
        <w:t>本章，“大川小思”竞赛组的学长学姐将带领大家从纷繁复杂的比赛项目中明辨出前行的方向，并尽早学习练就一些科研技能，拓展你的大学学习之路！</w:t>
      </w:r>
    </w:p>
    <w:p/>
    <w:p>
      <w:pPr>
        <w:pStyle w:val="3"/>
        <w:spacing w:before="0" w:beforeAutospacing="0" w:after="0" w:afterAutospacing="0"/>
      </w:pPr>
      <w:bookmarkStart w:id="232" w:name="_Toc67338150"/>
      <w:bookmarkStart w:id="233" w:name="_Toc75364267"/>
      <w:r>
        <w:rPr>
          <w:rFonts w:hint="eastAsia"/>
        </w:rPr>
        <w:t>一、</w:t>
      </w:r>
      <w:ins w:id="30" w:author="Admin" w:date="2021-07-02T09:35:00Z">
        <w:r>
          <w:rPr>
            <w:rFonts w:hint="eastAsia"/>
          </w:rPr>
          <w:t>科创</w:t>
        </w:r>
      </w:ins>
      <w:r>
        <w:rPr>
          <w:rFonts w:hint="eastAsia"/>
        </w:rPr>
        <w:t>竞赛</w:t>
      </w:r>
      <w:bookmarkEnd w:id="232"/>
      <w:bookmarkEnd w:id="233"/>
    </w:p>
    <w:p>
      <w:pPr>
        <w:pStyle w:val="4"/>
        <w:spacing w:before="0" w:beforeAutospacing="0" w:after="0" w:afterAutospacing="0"/>
      </w:pPr>
      <w:bookmarkStart w:id="234" w:name="_Toc67338151"/>
      <w:bookmarkStart w:id="235" w:name="_Toc75364268"/>
      <w:r>
        <w:rPr>
          <w:rFonts w:hint="eastAsia"/>
        </w:rPr>
        <w:t>（一）</w:t>
      </w:r>
      <w:bookmarkEnd w:id="234"/>
      <w:r>
        <w:rPr>
          <w:rFonts w:hint="eastAsia"/>
        </w:rPr>
        <w:t>数学类</w:t>
      </w:r>
      <w:bookmarkEnd w:id="235"/>
    </w:p>
    <w:p>
      <w:pPr>
        <w:pStyle w:val="5"/>
      </w:pPr>
      <w:r>
        <w:rPr>
          <w:rFonts w:hint="eastAsia"/>
        </w:rPr>
        <w:t>1.数学竞赛</w:t>
      </w:r>
    </w:p>
    <w:p>
      <w:pPr>
        <w:ind w:firstLine="420"/>
        <w:rPr>
          <w:rFonts w:cs="Microsoft JhengHei"/>
          <w:kern w:val="0"/>
          <w:szCs w:val="21"/>
        </w:rPr>
      </w:pPr>
      <w:r>
        <w:rPr>
          <w:rFonts w:hint="eastAsia" w:cs="Microsoft JhengHei"/>
          <w:kern w:val="0"/>
          <w:szCs w:val="21"/>
        </w:rPr>
        <w:t>全国大学生数学竞赛（The Chinese Mathematics Competitions（简称CMC）由中国数学会主办、每年由不同高校轮流承办。是一项旨在激励大学生数学学习兴趣，发现和选拔数学创新人才的全国性高水平学科竞赛。从2009年第一届全国大学生数学竞赛在国防科学技术大学成功举办开始，大赛已经成功举办了12届。随着参与人数的不断增加，该比赛越来越受到各高校的认可与重视。</w:t>
      </w:r>
    </w:p>
    <w:p>
      <w:pPr>
        <w:pStyle w:val="49"/>
        <w:ind w:firstLine="0" w:firstLineChars="0"/>
        <w:rPr>
          <w:b/>
          <w:bCs/>
        </w:rPr>
      </w:pPr>
      <w:r>
        <w:rPr>
          <w:rFonts w:hint="eastAsia"/>
          <w:b/>
          <w:bCs/>
        </w:rPr>
        <w:t>（1）比赛简介</w:t>
      </w:r>
    </w:p>
    <w:p>
      <w:pPr>
        <w:ind w:firstLine="420"/>
        <w:rPr>
          <w:rFonts w:cs="Microsoft JhengHei"/>
          <w:kern w:val="0"/>
          <w:szCs w:val="21"/>
        </w:rPr>
      </w:pPr>
      <w:r>
        <w:rPr>
          <w:rFonts w:hint="eastAsia" w:cs="Microsoft JhengHei"/>
          <w:kern w:val="0"/>
          <w:szCs w:val="21"/>
        </w:rPr>
        <w:t>①</w:t>
      </w:r>
      <w:r>
        <w:rPr>
          <w:rFonts w:cs="Microsoft JhengHei"/>
          <w:kern w:val="0"/>
          <w:szCs w:val="21"/>
        </w:rPr>
        <w:t>参赛对象</w:t>
      </w:r>
    </w:p>
    <w:p>
      <w:pPr>
        <w:ind w:firstLine="420"/>
        <w:rPr>
          <w:rFonts w:cs="Microsoft JhengHei"/>
          <w:kern w:val="0"/>
          <w:szCs w:val="21"/>
        </w:rPr>
      </w:pPr>
      <w:r>
        <w:rPr>
          <w:rFonts w:hint="eastAsia" w:cs="Microsoft JhengHei"/>
          <w:kern w:val="0"/>
          <w:szCs w:val="21"/>
        </w:rPr>
        <w:t>本科二年级或二年级以上的在校大学生。竞赛分为非数学专业组和数学专业组</w:t>
      </w:r>
      <w:r>
        <w:rPr>
          <w:rFonts w:cs="Microsoft JhengHei"/>
          <w:kern w:val="0"/>
          <w:szCs w:val="21"/>
        </w:rPr>
        <w:t>(含数学与应用数学、信息与计算科学专业的学生)。数学专业学生不得参加非数学专业组的竞赛</w:t>
      </w:r>
      <w:r>
        <w:rPr>
          <w:rFonts w:hint="eastAsia" w:cs="Microsoft JhengHei"/>
          <w:kern w:val="0"/>
          <w:szCs w:val="21"/>
        </w:rPr>
        <w:t>；</w:t>
      </w:r>
      <w:r>
        <w:rPr>
          <w:rFonts w:cs="Microsoft JhengHei"/>
          <w:kern w:val="0"/>
          <w:szCs w:val="21"/>
        </w:rPr>
        <w:t>金融数学、统计学等专业学生不受限制。</w:t>
      </w:r>
    </w:p>
    <w:p>
      <w:pPr>
        <w:ind w:firstLine="420"/>
        <w:rPr>
          <w:rFonts w:cs="Microsoft JhengHei"/>
          <w:kern w:val="0"/>
          <w:szCs w:val="21"/>
        </w:rPr>
      </w:pPr>
      <w:r>
        <w:rPr>
          <w:rFonts w:hint="eastAsia" w:cs="Microsoft JhengHei"/>
          <w:kern w:val="0"/>
          <w:szCs w:val="21"/>
        </w:rPr>
        <w:t>从第十二届全国大学生数学竞赛（2</w:t>
      </w:r>
      <w:r>
        <w:rPr>
          <w:rFonts w:cs="Microsoft JhengHei"/>
          <w:kern w:val="0"/>
          <w:szCs w:val="21"/>
        </w:rPr>
        <w:t>020</w:t>
      </w:r>
      <w:r>
        <w:rPr>
          <w:rFonts w:hint="eastAsia" w:cs="Microsoft JhengHei"/>
          <w:kern w:val="0"/>
          <w:szCs w:val="21"/>
        </w:rPr>
        <w:t>年）开始，全国组委会在数学专业组，分设了数学专业（</w:t>
      </w:r>
      <w:r>
        <w:rPr>
          <w:rFonts w:cs="Microsoft JhengHei"/>
          <w:kern w:val="0"/>
          <w:szCs w:val="21"/>
        </w:rPr>
        <w:t>A类）和数学专业（B类），限定</w:t>
      </w:r>
      <w:r>
        <w:rPr>
          <w:rFonts w:hint="eastAsia" w:cs="Microsoft JhengHei"/>
          <w:kern w:val="0"/>
          <w:szCs w:val="21"/>
        </w:rPr>
        <w:t>具有数学一级学科博士点高校或在第四轮学科评估中数学学科B以上高校的（含B-）</w:t>
      </w:r>
      <w:r>
        <w:rPr>
          <w:rFonts w:cs="Microsoft JhengHei"/>
          <w:kern w:val="0"/>
          <w:szCs w:val="21"/>
        </w:rPr>
        <w:t>的学生报考数学专业（A类）。</w:t>
      </w:r>
    </w:p>
    <w:p>
      <w:pPr>
        <w:ind w:firstLine="420"/>
        <w:rPr>
          <w:rFonts w:cs="Microsoft JhengHei"/>
          <w:kern w:val="0"/>
          <w:szCs w:val="21"/>
        </w:rPr>
      </w:pPr>
      <w:r>
        <w:rPr>
          <w:rFonts w:hint="eastAsia" w:cs="Microsoft JhengHei"/>
          <w:kern w:val="0"/>
          <w:szCs w:val="21"/>
        </w:rPr>
        <w:t>②</w:t>
      </w:r>
      <w:r>
        <w:rPr>
          <w:rFonts w:cs="Microsoft JhengHei"/>
          <w:kern w:val="0"/>
          <w:szCs w:val="21"/>
        </w:rPr>
        <w:t>报名时间与方式</w:t>
      </w:r>
    </w:p>
    <w:p>
      <w:pPr>
        <w:ind w:firstLine="420"/>
        <w:rPr>
          <w:rFonts w:cs="Microsoft JhengHei"/>
          <w:kern w:val="0"/>
          <w:szCs w:val="21"/>
        </w:rPr>
      </w:pPr>
      <w:r>
        <w:rPr>
          <w:rFonts w:hint="eastAsia" w:cs="Microsoft JhengHei"/>
          <w:kern w:val="0"/>
          <w:szCs w:val="21"/>
        </w:rPr>
        <w:t>报名时间：9-</w:t>
      </w:r>
      <w:r>
        <w:rPr>
          <w:rFonts w:cs="Microsoft JhengHei"/>
          <w:kern w:val="0"/>
          <w:szCs w:val="21"/>
        </w:rPr>
        <w:t>10</w:t>
      </w:r>
      <w:r>
        <w:rPr>
          <w:rFonts w:hint="eastAsia" w:cs="Microsoft JhengHei"/>
          <w:kern w:val="0"/>
          <w:szCs w:val="21"/>
        </w:rPr>
        <w:t>月，一般比正式比赛时间提前一个月左右；</w:t>
      </w:r>
    </w:p>
    <w:p>
      <w:r>
        <w:rPr>
          <w:rFonts w:hint="eastAsia"/>
          <w:b/>
          <w:bCs/>
        </w:rPr>
        <w:t>报名方式</w:t>
      </w:r>
      <w:r>
        <w:rPr>
          <w:rFonts w:hint="eastAsia"/>
        </w:rPr>
        <w:t>：以各学校教务处等官方通知为准。</w:t>
      </w:r>
    </w:p>
    <w:p>
      <w:pPr>
        <w:pStyle w:val="49"/>
      </w:pPr>
      <w:r>
        <w:rPr>
          <w:rFonts w:hint="eastAsia" w:cs="微软雅黑"/>
        </w:rPr>
        <w:t>③</w:t>
      </w:r>
      <w:r>
        <w:t>比赛时间与方式</w:t>
      </w:r>
    </w:p>
    <w:p>
      <w:r>
        <w:rPr>
          <w:rFonts w:hint="eastAsia"/>
          <w:b/>
          <w:bCs/>
        </w:rPr>
        <w:t>比赛时间</w:t>
      </w:r>
      <w:r>
        <w:rPr>
          <w:rFonts w:hint="eastAsia"/>
        </w:rPr>
        <w:t>：初赛时间大致为每年1</w:t>
      </w:r>
      <w:r>
        <w:t>0</w:t>
      </w:r>
      <w:r>
        <w:rPr>
          <w:rFonts w:hint="eastAsia"/>
        </w:rPr>
        <w:t>月的第三个周六，具体时间以官方当年发布为准；全国决赛一般在初赛次年的3月下旬。</w:t>
      </w:r>
    </w:p>
    <w:p>
      <w:r>
        <w:rPr>
          <w:rFonts w:hint="eastAsia"/>
          <w:b/>
          <w:bCs/>
        </w:rPr>
        <w:t>比赛方式</w:t>
      </w:r>
      <w:r>
        <w:rPr>
          <w:rFonts w:hint="eastAsia"/>
        </w:rPr>
        <w:t>：线下闭卷。初赛考试时间为2</w:t>
      </w:r>
      <w:r>
        <w:t>.5</w:t>
      </w:r>
      <w:r>
        <w:rPr>
          <w:rFonts w:hint="eastAsia"/>
        </w:rPr>
        <w:t>小时，一般为上午</w:t>
      </w:r>
      <w:r>
        <w:t>9:00—11:30</w:t>
      </w:r>
      <w:r>
        <w:rPr>
          <w:rFonts w:hint="eastAsia"/>
        </w:rPr>
        <w:t>；决赛时间为3小时。</w:t>
      </w:r>
    </w:p>
    <w:p>
      <w:pPr>
        <w:pStyle w:val="49"/>
        <w:numPr>
          <w:ilvl w:val="1"/>
          <w:numId w:val="11"/>
        </w:numPr>
        <w:ind w:firstLineChars="0"/>
        <w:rPr>
          <w:b/>
          <w:bCs/>
        </w:rPr>
      </w:pPr>
      <w:r>
        <w:t>竞赛组别与</w:t>
      </w:r>
      <w:r>
        <w:rPr>
          <w:rFonts w:hint="eastAsia"/>
        </w:rPr>
        <w:t>考查内容</w:t>
      </w:r>
    </w:p>
    <w:p>
      <w:pPr>
        <w:rPr>
          <w:b/>
          <w:bCs/>
        </w:rPr>
      </w:pPr>
      <w:r>
        <w:rPr>
          <w:rFonts w:hint="eastAsia"/>
          <w:b/>
          <w:bCs/>
        </w:rPr>
        <w:t>非数学专业组：</w:t>
      </w:r>
    </w:p>
    <w:p>
      <w:r>
        <w:rPr>
          <w:rFonts w:hint="eastAsia"/>
        </w:rPr>
        <w:t>初赛：高等数学</w:t>
      </w:r>
    </w:p>
    <w:p>
      <w:r>
        <w:rPr>
          <w:rFonts w:hint="eastAsia"/>
        </w:rPr>
        <w:t>决赛：高等数学、线性代数（所占总分的比例分别为</w:t>
      </w:r>
      <w:r>
        <w:t>80%、20%左右）</w:t>
      </w:r>
    </w:p>
    <w:p>
      <w:pPr>
        <w:rPr>
          <w:b/>
          <w:bCs/>
        </w:rPr>
      </w:pPr>
      <w:r>
        <w:rPr>
          <w:rFonts w:hint="eastAsia"/>
          <w:b/>
          <w:bCs/>
        </w:rPr>
        <w:t>数学专业组：</w:t>
      </w:r>
    </w:p>
    <w:p>
      <w:r>
        <w:rPr>
          <w:rFonts w:hint="eastAsia"/>
        </w:rPr>
        <w:t>初赛：数学分析、高等代数、解析几何（所占总分的比例分别为</w:t>
      </w:r>
      <w:r>
        <w:t>50%、35%及15%左右）</w:t>
      </w:r>
      <w:r>
        <w:rPr>
          <w:rFonts w:hint="eastAsia"/>
        </w:rPr>
        <w:t>。</w:t>
      </w:r>
    </w:p>
    <w:p>
      <w:r>
        <w:rPr>
          <w:rFonts w:hint="eastAsia"/>
        </w:rPr>
        <w:t>决赛：大二学生</w:t>
      </w:r>
      <w:r>
        <w:t>(低年级组)：在预赛所考内容的基础上增加常微分方程（所占总分的比例约为15%）</w:t>
      </w:r>
      <w:r>
        <w:rPr>
          <w:rFonts w:hint="eastAsia"/>
        </w:rPr>
        <w:t>。</w:t>
      </w:r>
    </w:p>
    <w:p>
      <w:pPr>
        <w:ind w:firstLine="480" w:firstLineChars="200"/>
      </w:pPr>
      <w:r>
        <w:rPr>
          <w:rFonts w:hint="eastAsia"/>
        </w:rPr>
        <w:t>大三及大四学生</w:t>
      </w:r>
      <w:r>
        <w:t>(高年级组)：在大二学生考试内容的基础上，增加实变函数、复变函数、抽象代数、数值分析、微分几何、概率论等内容，由考生选做其中三门课程的考题（增加的内容所占总分的比例不超过50%）</w:t>
      </w:r>
      <w:r>
        <w:rPr>
          <w:rFonts w:hint="eastAsia"/>
        </w:rPr>
        <w:t>。</w:t>
      </w:r>
    </w:p>
    <w:p>
      <w:pPr>
        <w:ind w:firstLine="480" w:firstLineChars="200"/>
      </w:pPr>
      <w:r>
        <w:rPr>
          <w:rFonts w:hint="eastAsia"/>
        </w:rPr>
        <w:t>以上考题所涉及的各科内容，均不超出数学专业本科或理工科本科相应课程教学大纲规定的教学内容。非数学专业组的考试范围均为高等数学数一所学所有内容（包括级数等）。</w:t>
      </w:r>
    </w:p>
    <w:p>
      <w:pPr>
        <w:pStyle w:val="49"/>
        <w:rPr>
          <w:b/>
          <w:bCs/>
        </w:rPr>
      </w:pPr>
      <w:r>
        <w:rPr>
          <w:rFonts w:hint="eastAsia" w:cs="微软雅黑"/>
        </w:rPr>
        <w:t>⑤</w:t>
      </w:r>
      <w:r>
        <w:t>奖项设置与比例</w:t>
      </w:r>
    </w:p>
    <w:p>
      <w:r>
        <w:rPr>
          <w:b/>
          <w:bCs/>
        </w:rPr>
        <w:t>初赛奖：</w:t>
      </w:r>
      <w:r>
        <w:t>按照数学类专业与非数学类专业分别评奖，每个赛区的获奖总名额不超过总参赛人数的35%（其中获一等奖、二等奖、三等奖的人数分别占各类获奖总人数的20%、30%、50%）</w:t>
      </w:r>
      <w:r>
        <w:rPr>
          <w:rFonts w:hint="eastAsia"/>
        </w:rPr>
        <w:t>，获奖者由组委会颁发“第**届全国大学生数学竞赛</w:t>
      </w:r>
      <w:r>
        <w:t>*等奖”证书。</w:t>
      </w:r>
    </w:p>
    <w:p>
      <w:r>
        <w:rPr>
          <w:b/>
          <w:bCs/>
        </w:rPr>
        <w:t>决赛奖：</w:t>
      </w:r>
      <w:r>
        <w:t>决赛全国统一评奖，参加全国决赛的总人数为600名（其中数学类、非数学类学生各300名），决赛阶段的评奖等级按绝对分数评奖。（决赛名额具体分配办法参考往届竞赛通知）</w:t>
      </w:r>
    </w:p>
    <w:p>
      <w:pPr>
        <w:pStyle w:val="49"/>
        <w:ind w:firstLine="0" w:firstLineChars="0"/>
        <w:rPr>
          <w:b/>
          <w:bCs/>
        </w:rPr>
      </w:pPr>
      <w:r>
        <w:rPr>
          <w:rFonts w:hint="eastAsia"/>
          <w:b/>
          <w:bCs/>
        </w:rPr>
        <w:t>（</w:t>
      </w:r>
      <w:r>
        <w:rPr>
          <w:b/>
          <w:bCs/>
        </w:rPr>
        <w:t>2</w:t>
      </w:r>
      <w:r>
        <w:rPr>
          <w:rFonts w:hint="eastAsia"/>
          <w:b/>
          <w:bCs/>
        </w:rPr>
        <w:t>）备赛建议</w:t>
      </w:r>
    </w:p>
    <w:p>
      <w:pPr>
        <w:ind w:firstLine="480" w:firstLineChars="200"/>
      </w:pPr>
      <w:r>
        <w:rPr>
          <w:rFonts w:hint="eastAsia"/>
        </w:rPr>
        <w:t>以下就非数学专业同学备考提出建议，请大家结合自身的知识基础与时间安排情况参考使用。</w:t>
      </w:r>
    </w:p>
    <w:p>
      <w:pPr>
        <w:pStyle w:val="49"/>
        <w:numPr>
          <w:ilvl w:val="0"/>
          <w:numId w:val="12"/>
        </w:numPr>
        <w:ind w:firstLineChars="0"/>
      </w:pPr>
      <w:r>
        <w:rPr>
          <w:rFonts w:hint="eastAsia"/>
        </w:rPr>
        <w:t>巩固基础</w:t>
      </w:r>
    </w:p>
    <w:p>
      <w:pPr>
        <w:ind w:firstLine="480" w:firstLineChars="200"/>
      </w:pPr>
      <w:r>
        <w:rPr>
          <w:rFonts w:hint="eastAsia"/>
        </w:rPr>
        <w:t>非数学专业的数学竞赛初赛范围为数一难度的知识点，同学们需熟练掌握课堂上讲到的所有的公式、定理与推论，如能够非常清楚地知道带皮亚诺余项的泰勒展开与拉格朗日余项的泰勒展开的两点区别（最后一项和定义域）。建议将老师上课所讲的课件、笔记、习题系统地复习一遍，夯实基础知识，基本可以完成初赛中的简单题。</w:t>
      </w:r>
    </w:p>
    <w:p>
      <w:pPr>
        <w:pStyle w:val="49"/>
        <w:ind w:firstLineChars="0"/>
      </w:pPr>
      <w:r>
        <w:fldChar w:fldCharType="begin"/>
      </w:r>
      <w:r>
        <w:instrText xml:space="preserve"> </w:instrText>
      </w:r>
      <w:r>
        <w:rPr>
          <w:rFonts w:hint="eastAsia"/>
        </w:rPr>
        <w:instrText xml:space="preserve">= 2 \* GB3</w:instrText>
      </w:r>
      <w:r>
        <w:instrText xml:space="preserve"> </w:instrText>
      </w:r>
      <w:r>
        <w:fldChar w:fldCharType="separate"/>
      </w:r>
      <w:r>
        <w:rPr>
          <w:rFonts w:hint="eastAsia"/>
        </w:rPr>
        <w:t>②</w:t>
      </w:r>
      <w:r>
        <w:fldChar w:fldCharType="end"/>
      </w:r>
      <w:r>
        <w:rPr>
          <w:rFonts w:hint="eastAsia"/>
        </w:rPr>
        <w:t>培训学习</w:t>
      </w:r>
    </w:p>
    <w:p>
      <w:pPr>
        <w:ind w:firstLine="480" w:firstLineChars="200"/>
      </w:pPr>
      <w:r>
        <w:rPr>
          <w:rFonts w:hint="eastAsia"/>
        </w:rPr>
        <w:t>以小思所在四川大学为例，学校会针对数学竞赛组织相应的培训或者提供相应的辅导。培训中，</w:t>
      </w:r>
    </w:p>
    <w:p>
      <w:pPr>
        <w:ind w:firstLine="480" w:firstLineChars="200"/>
      </w:pPr>
      <w:r>
        <w:rPr>
          <w:rFonts w:hint="eastAsia"/>
        </w:rPr>
        <w:t>老师往往能迅速地将知识点或是解题技巧讲好、讲透，省去同学们自己单人练习大量的思考与总结的时间。所以，建议同学们能够珍惜学校提供培训的机会，全程参与培训，充分吸收培训内容，认真完成培训任务。</w:t>
      </w:r>
    </w:p>
    <w:p>
      <w:pPr>
        <w:pStyle w:val="49"/>
        <w:numPr>
          <w:ilvl w:val="0"/>
          <w:numId w:val="9"/>
        </w:numPr>
        <w:ind w:firstLineChars="0"/>
      </w:pPr>
      <w:r>
        <w:rPr>
          <w:rFonts w:hint="eastAsia"/>
        </w:rPr>
        <w:t>真题模拟</w:t>
      </w:r>
    </w:p>
    <w:p>
      <w:pPr>
        <w:ind w:firstLine="480" w:firstLineChars="200"/>
      </w:pPr>
      <w:r>
        <w:rPr>
          <w:rFonts w:hint="eastAsia"/>
        </w:rPr>
        <w:t>往届的真题是备赛中最宝贵的资料，能真实地反映组委会的出题难度与问题设置导向。考前</w:t>
      </w:r>
      <w:r>
        <w:t>1</w:t>
      </w:r>
      <w:r>
        <w:rPr>
          <w:rFonts w:hint="eastAsia"/>
        </w:rPr>
        <w:t>-</w:t>
      </w:r>
      <w:r>
        <w:t>2</w:t>
      </w:r>
      <w:r>
        <w:rPr>
          <w:rFonts w:hint="eastAsia"/>
        </w:rPr>
        <w:t>个月内，将往届真题全真模拟一遍，并认真总结。</w:t>
      </w:r>
    </w:p>
    <w:p>
      <w:pPr>
        <w:ind w:firstLine="480" w:firstLineChars="200"/>
      </w:pPr>
      <w:r>
        <w:rPr>
          <w:rFonts w:hint="eastAsia"/>
        </w:rPr>
        <w:t>模拟时，考试时间与考试环境都要尽量贴合真实的考场环境，这样更有利于在考试时迅速进入状态；认真总结指的是每次做完模拟，对照答案，要认真思考，思考自己的知识体系哪里需要查漏补缺，思考一份试卷哪些难度或者哪些类型的题目应该拿分……针对自己的薄弱点制定提升计划；对能掌握的题型，按照章节梳理基本概念、基本思想和基本方法，总结归纳经典题型的解法，并进行有针对性的练习。</w:t>
      </w:r>
    </w:p>
    <w:p>
      <w:pPr>
        <w:pStyle w:val="49"/>
        <w:rPr>
          <w:bCs/>
        </w:rPr>
      </w:pPr>
      <w:r>
        <w:rPr>
          <w:bCs/>
        </w:rPr>
        <w:fldChar w:fldCharType="begin"/>
      </w:r>
      <w:r>
        <w:rPr>
          <w:bCs/>
        </w:rPr>
        <w:instrText xml:space="preserve"> = 4 \* GB3 </w:instrText>
      </w:r>
      <w:r>
        <w:rPr>
          <w:bCs/>
        </w:rPr>
        <w:fldChar w:fldCharType="separate"/>
      </w:r>
      <w:r>
        <w:rPr>
          <w:rFonts w:hint="eastAsia"/>
          <w:bCs/>
        </w:rPr>
        <w:t>④</w:t>
      </w:r>
      <w:r>
        <w:rPr>
          <w:bCs/>
        </w:rPr>
        <w:fldChar w:fldCharType="end"/>
      </w:r>
      <w:r>
        <w:rPr>
          <w:rFonts w:hint="eastAsia"/>
          <w:bCs/>
        </w:rPr>
        <w:t>强化练习</w:t>
      </w:r>
    </w:p>
    <w:p>
      <w:pPr>
        <w:ind w:firstLine="480" w:firstLineChars="200"/>
      </w:pPr>
      <w:r>
        <w:rPr>
          <w:rFonts w:hint="eastAsia"/>
        </w:rPr>
        <w:t>量变引起质变，在对题目的练习达到一定程度的时候，同学们对知识点的理解、对题目的直觉都会发生质的变化。</w:t>
      </w:r>
    </w:p>
    <w:p>
      <w:pPr>
        <w:ind w:firstLine="480" w:firstLineChars="200"/>
      </w:pPr>
      <w:r>
        <w:rPr>
          <w:rFonts w:hint="eastAsia"/>
        </w:rPr>
        <w:t>刷题过程中，需要注意两点：第一，勤于思考。与其无意义地重复练习一种题型，不如第一次就探索其背后的思想，理解底层的逻辑；第二，善于辨别。练习题目的质量很大程度上决定了能力提升的效果，建议同学们练习过程中选择有质量保证的题目来源。</w:t>
      </w:r>
    </w:p>
    <w:p>
      <w:pPr>
        <w:ind w:firstLine="480" w:firstLineChars="200"/>
      </w:pPr>
      <w:r>
        <w:t>大道至简，大量练习，积累技巧，时常复习、总结和归纳，是应对考试的不二法门。</w:t>
      </w:r>
    </w:p>
    <w:p>
      <w:pPr>
        <w:pStyle w:val="49"/>
        <w:ind w:firstLine="0" w:firstLineChars="0"/>
        <w:rPr>
          <w:b/>
          <w:bCs/>
        </w:rPr>
      </w:pPr>
      <w:r>
        <w:rPr>
          <w:rFonts w:hint="eastAsia"/>
          <w:b/>
          <w:bCs/>
        </w:rPr>
        <w:t>（3）资料推荐</w:t>
      </w:r>
    </w:p>
    <w:p>
      <w:pPr>
        <w:ind w:firstLine="420"/>
      </w:pPr>
      <w:r>
        <w:rPr>
          <w:rFonts w:hint="eastAsia"/>
        </w:rPr>
        <w:t>①可以参考第二章高等数学学习攻略部分的资料，打牢基础。</w:t>
      </w:r>
    </w:p>
    <w:p>
      <w:pPr>
        <w:ind w:firstLine="420"/>
      </w:pPr>
      <w:r>
        <w:rPr>
          <w:rFonts w:hint="eastAsia"/>
        </w:rPr>
        <w:t>②《全国大学生数学竞赛大纲》</w:t>
      </w:r>
      <w:r>
        <w:t>(数学类/非数学类)。</w:t>
      </w:r>
    </w:p>
    <w:p>
      <w:pPr>
        <w:ind w:firstLine="420"/>
      </w:pPr>
      <w:r>
        <w:rPr>
          <w:rFonts w:hint="eastAsia"/>
        </w:rPr>
        <w:t>③《大学生数学竞赛习题精讲》</w:t>
      </w:r>
      <w:r>
        <w:t>(陈兆斗等编)。</w:t>
      </w:r>
    </w:p>
    <w:p>
      <w:pPr>
        <w:widowControl/>
        <w:spacing w:line="240" w:lineRule="auto"/>
        <w:ind w:firstLine="480" w:firstLineChars="200"/>
      </w:pPr>
      <w:r>
        <w:rPr>
          <w:rFonts w:hint="eastAsia"/>
        </w:rPr>
        <w:t>④《吉米多维奇数学分析习题集》</w:t>
      </w:r>
      <w:r>
        <w:t>(费定晖、周学圣编著)。</w:t>
      </w:r>
      <w:r>
        <w:br w:type="page"/>
      </w:r>
    </w:p>
    <w:p>
      <w:pPr>
        <w:pStyle w:val="5"/>
      </w:pPr>
      <w:r>
        <w:rPr>
          <w:rFonts w:hint="eastAsia"/>
        </w:rPr>
        <w:t>2.数学建模竞赛</w:t>
      </w:r>
    </w:p>
    <w:p>
      <w:pPr>
        <w:ind w:firstLine="480"/>
      </w:pPr>
      <w:r>
        <w:rPr>
          <w:rFonts w:hint="eastAsia"/>
        </w:rPr>
        <w:t>数学建模竞赛通常要求在</w:t>
      </w:r>
      <w:r>
        <w:t>3～4天的时间内，3名同学以团队形式展开合作，在3～6道具有实际背景的选题中任意选择一题，完成建模、求解并且以论文的形式展示解决问题的成果</w:t>
      </w:r>
      <w:r>
        <w:rPr>
          <w:rFonts w:hint="eastAsia"/>
        </w:rPr>
        <w:t>。</w:t>
      </w:r>
    </w:p>
    <w:p>
      <w:pPr>
        <w:ind w:firstLine="480"/>
      </w:pPr>
      <w:r>
        <w:rPr>
          <w:rFonts w:hint="eastAsia"/>
          <w:b/>
          <w:bCs/>
        </w:rPr>
        <w:t>（</w:t>
      </w:r>
      <w:r>
        <w:rPr>
          <w:b/>
          <w:bCs/>
        </w:rPr>
        <w:t>1）</w:t>
      </w:r>
      <w:r>
        <w:rPr>
          <w:rFonts w:hint="eastAsia"/>
          <w:b/>
          <w:bCs/>
        </w:rPr>
        <w:t>主要比赛简介</w:t>
      </w:r>
    </w:p>
    <w:p>
      <w:pPr>
        <w:ind w:firstLine="480" w:firstLineChars="200"/>
      </w:pPr>
      <w:r>
        <w:rPr>
          <w:rFonts w:hint="eastAsia"/>
        </w:rPr>
        <w:t>数学建模竞赛中最具代表性的是全国大学生数学建模竞赛</w:t>
      </w:r>
      <w:r>
        <w:t>(CUMCM，简称“国赛”，每年9月举行)、美国大学生数学建模竞赛(MCM/ICM，简称“美赛”，每年1～2月举行)</w:t>
      </w:r>
      <w:r>
        <w:rPr>
          <w:rFonts w:hint="eastAsia"/>
        </w:rPr>
        <w:t>。</w:t>
      </w:r>
      <w:r>
        <w:t>除此之外</w:t>
      </w:r>
      <w:r>
        <w:rPr>
          <w:rFonts w:hint="eastAsia"/>
        </w:rPr>
        <w:t>，按照“国赛”的赛制以及风格的比赛主要有“</w:t>
      </w:r>
      <w:r>
        <w:t>MathorCup高校数学建模挑战赛</w:t>
      </w:r>
      <w:r>
        <w:rPr>
          <w:rFonts w:hint="eastAsia"/>
        </w:rPr>
        <w:t>”、“深圳杯”</w:t>
      </w:r>
      <w:r>
        <w:t>数学建模挑战赛</w:t>
      </w:r>
      <w:r>
        <w:rPr>
          <w:rFonts w:hint="eastAsia"/>
        </w:rPr>
        <w:t>，按照“美赛”的赛制以及风格的比赛主要有认证杯、</w:t>
      </w:r>
      <w:r>
        <w:t>亚太地区大学生数学建模竞赛(APMCM</w:t>
      </w:r>
      <w:r>
        <w:rPr>
          <w:rFonts w:hint="eastAsia"/>
        </w:rPr>
        <w:t>亚太杯)。</w:t>
      </w:r>
      <w:r>
        <w:t>每年12月举行)等比赛可以参加。</w:t>
      </w:r>
      <w:r>
        <w:rPr>
          <w:rFonts w:hint="eastAsia"/>
        </w:rPr>
        <w:t xml:space="preserve">   目前认可度最高的数学建模竞赛是“国赛”和“美赛”。国赛一般在中秋节前后，历时3天，一般是从第1天晚6点到第3天晚8点，有3道题可选，比赛语言为中文，同时有参考解答，国赛更注重过程步骤与结果的准确性。美赛一般在春节前后，历时4天，一般是从第1天早9点到第四天早6点，有6道题可选，比赛语言为英文，题目比较开放没有参考解答，更注重解题思路、算法等创新性。同时在题目设置中，美赛大题每个小问的承接性不强，可以由不同参赛者同时做不同小问，而国赛题目的承接性较强，一般后续小问建立在前一小问的结果之上。两个比赛在题目风格，评奖标准等多方面有较多区别，在备赛过程中需要</w:t>
      </w:r>
      <w:r>
        <w:rPr>
          <w:rFonts w:hint="eastAsia"/>
          <w:b/>
          <w:bCs/>
        </w:rPr>
        <w:t>根据各自的特点有针对性地备赛</w:t>
      </w:r>
      <w:r>
        <w:rPr>
          <w:rFonts w:hint="eastAsia"/>
        </w:rPr>
        <w:t>。</w:t>
      </w:r>
    </w:p>
    <w:p>
      <w:pPr>
        <w:ind w:firstLine="482" w:firstLineChars="200"/>
      </w:pPr>
      <w:r>
        <w:rPr>
          <w:rFonts w:hint="eastAsia"/>
          <w:b/>
          <w:bCs/>
        </w:rPr>
        <w:t>（</w:t>
      </w:r>
      <w:r>
        <w:rPr>
          <w:b/>
          <w:bCs/>
        </w:rPr>
        <w:t>2）</w:t>
      </w:r>
      <w:r>
        <w:rPr>
          <w:rFonts w:hint="eastAsia"/>
          <w:b/>
          <w:bCs/>
        </w:rPr>
        <w:t>“美赛”选题分析与建议</w:t>
      </w:r>
    </w:p>
    <w:p>
      <w:pPr>
        <w:ind w:firstLine="480" w:firstLineChars="200"/>
      </w:pPr>
      <w:r>
        <w:rPr>
          <w:rFonts w:hint="eastAsia"/>
        </w:rPr>
        <w:t>“美赛”有6道题可供选择，每个题目风格和所需要的知识储备都有一定的区别，学长学姐建议大家在开始备赛之前有针对性地</w:t>
      </w:r>
      <w:r>
        <w:rPr>
          <w:rFonts w:hint="eastAsia"/>
          <w:b/>
          <w:bCs/>
        </w:rPr>
        <w:t>选择1~3个方向</w:t>
      </w:r>
      <w:r>
        <w:rPr>
          <w:rFonts w:hint="eastAsia"/>
        </w:rPr>
        <w:t>进行准备，不要泛泛地准备所有类型的题目。可以把“美赛”分为</w:t>
      </w:r>
      <w:r>
        <w:rPr>
          <w:rFonts w:hint="eastAsia"/>
          <w:b/>
          <w:bCs/>
        </w:rPr>
        <w:t>AB（传统数模）、CE（大数据）、D（运筹\网络）、F（政策）</w:t>
      </w:r>
      <w:r>
        <w:rPr>
          <w:rFonts w:hint="eastAsia"/>
        </w:rPr>
        <w:t>四个方面:</w:t>
      </w:r>
    </w:p>
    <w:p>
      <w:pPr>
        <w:ind w:firstLine="590" w:firstLineChars="245"/>
      </w:pPr>
      <w:r>
        <w:rPr>
          <w:b/>
          <w:bCs/>
        </w:rPr>
        <w:fldChar w:fldCharType="begin"/>
      </w:r>
      <w:r>
        <w:rPr>
          <w:b/>
          <w:bCs/>
        </w:rPr>
        <w:instrText xml:space="preserve"> </w:instrText>
      </w:r>
      <w:r>
        <w:rPr>
          <w:rFonts w:hint="eastAsia"/>
          <w:b/>
          <w:bCs/>
        </w:rPr>
        <w:instrText xml:space="preserve">= 1 \* GB3</w:instrText>
      </w:r>
      <w:r>
        <w:rPr>
          <w:b/>
          <w:bCs/>
        </w:rPr>
        <w:instrText xml:space="preserve"> </w:instrText>
      </w:r>
      <w:r>
        <w:rPr>
          <w:b/>
          <w:bCs/>
        </w:rPr>
        <w:fldChar w:fldCharType="separate"/>
      </w:r>
      <w:r>
        <w:rPr>
          <w:rFonts w:hint="eastAsia"/>
          <w:b/>
          <w:bCs/>
        </w:rPr>
        <w:t>①</w:t>
      </w:r>
      <w:r>
        <w:rPr>
          <w:b/>
          <w:bCs/>
        </w:rPr>
        <w:fldChar w:fldCharType="end"/>
      </w:r>
      <w:r>
        <w:rPr>
          <w:b/>
          <w:bCs/>
        </w:rPr>
        <w:t>A连续B离散</w:t>
      </w:r>
    </w:p>
    <w:p>
      <w:pPr>
        <w:ind w:firstLine="480" w:firstLineChars="200"/>
      </w:pPr>
      <w:r>
        <w:rPr>
          <w:rFonts w:hint="eastAsia"/>
        </w:rPr>
        <w:t>“美赛”AB题分别对应连续性问题和离散型问题，这两类问题和国赛AB题很相似，建议对国赛AB题类型感兴趣的同学选择。</w:t>
      </w:r>
    </w:p>
    <w:p>
      <w:pPr>
        <w:ind w:firstLine="480"/>
      </w:pPr>
      <w:r>
        <w:rPr>
          <w:rFonts w:hint="eastAsia"/>
        </w:rPr>
        <w:t>分析近三年的A题：</w:t>
      </w:r>
    </w:p>
    <w:p>
      <w:pPr>
        <w:ind w:firstLine="480"/>
      </w:pPr>
      <w:r>
        <w:rPr>
          <w:rFonts w:hint="eastAsia"/>
        </w:rPr>
        <w:t>18年A题（无线电传输）为通信方面专业问题，即使是通信专业的同学也需要在比赛的时候马上学习相关专业知识，需要能够在短时间内理解相关专业知识、找到已有的研究论文进行学习并在原有研究基础上提出自己的解决方案。</w:t>
      </w:r>
    </w:p>
    <w:p>
      <w:pPr>
        <w:ind w:firstLine="420"/>
      </w:pPr>
      <w:r>
        <w:t>1</w:t>
      </w:r>
      <w:r>
        <w:rPr>
          <w:rFonts w:hint="eastAsia"/>
        </w:rPr>
        <w:t>9年A题（如何养龙）这一道题目打破了传统数学建模的解决思路，比较新颖独特，刚开始学习数学建模的同学不用过多关注这道题。</w:t>
      </w:r>
    </w:p>
    <w:p>
      <w:pPr>
        <w:ind w:firstLine="420"/>
      </w:pPr>
      <w:r>
        <w:rPr>
          <w:rFonts w:hint="eastAsia"/>
        </w:rPr>
        <w:t>20年A题（全球变暖鱼群迁移）该题思路比较清晰，主要需要去网上寻找相关数据，利用时间序列或者其他新颖算法进行预测，以及进行评价，解决思路非常典型，建议大家在备赛过程中将这道题作为重点学习题目。</w:t>
      </w:r>
    </w:p>
    <w:p>
      <w:pPr>
        <w:ind w:firstLine="480" w:firstLineChars="200"/>
      </w:pPr>
      <w:r>
        <w:rPr>
          <w:rFonts w:hint="eastAsia"/>
        </w:rPr>
        <w:t>总的来说，A题的</w:t>
      </w:r>
      <w:r>
        <w:rPr>
          <w:rFonts w:hint="eastAsia"/>
          <w:b/>
          <w:bCs/>
        </w:rPr>
        <w:t>内容多种多样</w:t>
      </w:r>
      <w:r>
        <w:rPr>
          <w:rFonts w:hint="eastAsia"/>
        </w:rPr>
        <w:t>，可能会有特别专业的工科问题（无线电），可能会有一些特别开放的问题（养龙），也可能会有比较常规的大数据分析（鱼群迁移）。在备赛A题的过程中，需要</w:t>
      </w:r>
      <w:r>
        <w:rPr>
          <w:rFonts w:hint="eastAsia"/>
          <w:b/>
          <w:bCs/>
        </w:rPr>
        <w:t>重点关注传统算法</w:t>
      </w:r>
      <w:r>
        <w:rPr>
          <w:rFonts w:hint="eastAsia"/>
        </w:rPr>
        <w:t>：规划、优化、评价、时间序列等，有余力时再去补充机器学习类算法。</w:t>
      </w:r>
    </w:p>
    <w:p>
      <w:r>
        <w:rPr>
          <w:rFonts w:hint="eastAsia"/>
        </w:rPr>
        <w:t xml:space="preserve">    分析近两年的B题：</w:t>
      </w:r>
    </w:p>
    <w:p>
      <w:r>
        <w:rPr>
          <w:rFonts w:hint="eastAsia"/>
        </w:rPr>
        <w:t xml:space="preserve">    19年B题（无人机快递）为典型的整数规划类问题。</w:t>
      </w:r>
    </w:p>
    <w:p>
      <w:r>
        <w:rPr>
          <w:rFonts w:hint="eastAsia"/>
        </w:rPr>
        <w:t xml:space="preserve">    20年B题（沙堡）O奖论文主要采用元胞自动机进行分析。</w:t>
      </w:r>
    </w:p>
    <w:p>
      <w:r>
        <w:rPr>
          <w:rFonts w:hint="eastAsia"/>
        </w:rPr>
        <w:t xml:space="preserve">    根据近两年的B题分析，大家在准备离散类问题时，重点需要准备</w:t>
      </w:r>
      <w:r>
        <w:rPr>
          <w:rFonts w:hint="eastAsia"/>
          <w:b/>
          <w:bCs/>
        </w:rPr>
        <w:t>整数规划类算法</w:t>
      </w:r>
      <w:r>
        <w:rPr>
          <w:rFonts w:hint="eastAsia"/>
        </w:rPr>
        <w:t>。20年沙堡题采用的元胞自动机算法是机理建模类算法，建议数学计算机功底较好的同学学习准备。</w:t>
      </w:r>
    </w:p>
    <w:p>
      <w:pPr>
        <w:ind w:firstLine="482" w:firstLineChars="200"/>
      </w:pPr>
      <w:r>
        <w:rPr>
          <w:rFonts w:hint="eastAsia"/>
          <w:b/>
          <w:bCs/>
        </w:rPr>
        <w:t>②</w:t>
      </w:r>
      <w:r>
        <w:rPr>
          <w:b/>
          <w:bCs/>
        </w:rPr>
        <w:t>C大数据E环境</w:t>
      </w:r>
    </w:p>
    <w:p>
      <w:pPr>
        <w:ind w:firstLine="480" w:firstLineChars="200"/>
      </w:pPr>
      <w:r>
        <w:rPr>
          <w:rFonts w:hint="eastAsia"/>
        </w:rPr>
        <w:t xml:space="preserve"> C题和E题都是大数据类型的题目，主要区别为C题的数据会以附件形式给出，题目的背景多种多样，而E题的数据需要自己去网上寻找，题目为环境相关。分析近两年C题：</w:t>
      </w:r>
    </w:p>
    <w:p>
      <w:r>
        <w:rPr>
          <w:rFonts w:hint="eastAsia"/>
        </w:rPr>
        <w:t xml:space="preserve">    19年C题（美国毒品传播预测）主要需要采用大数据机器学习进行分析，同时利用时间序列进行预测。</w:t>
      </w:r>
    </w:p>
    <w:p>
      <w:r>
        <w:rPr>
          <w:rFonts w:hint="eastAsia"/>
        </w:rPr>
        <w:t xml:space="preserve">    20年C题（根据商品评价评分分析商品）主要设计机器学习中的自然语言处理（NLP）类算法，同时需要进行评价、预测。</w:t>
      </w:r>
    </w:p>
    <w:p>
      <w:r>
        <w:rPr>
          <w:rFonts w:hint="eastAsia"/>
        </w:rPr>
        <w:t xml:space="preserve">    综上所述，大数据的题目几乎都涉及三个方面：大数据分析（分类回归为主）、评价和预测（一般采用时间序列）。而E题除了以上三个方面还需要自己去网上寻找数据。建议对</w:t>
      </w:r>
      <w:r>
        <w:rPr>
          <w:rFonts w:hint="eastAsia"/>
          <w:b/>
          <w:bCs/>
        </w:rPr>
        <w:t>机器学习与大数据</w:t>
      </w:r>
      <w:r>
        <w:rPr>
          <w:rFonts w:hint="eastAsia"/>
        </w:rPr>
        <w:t>感兴趣的同学选择CE题目。</w:t>
      </w:r>
    </w:p>
    <w:p>
      <w:pPr>
        <w:ind w:firstLine="482" w:firstLineChars="200"/>
      </w:pPr>
      <w:r>
        <w:rPr>
          <w:rFonts w:hint="eastAsia"/>
          <w:b/>
          <w:bCs/>
        </w:rPr>
        <w:t>③</w:t>
      </w:r>
      <w:r>
        <w:rPr>
          <w:rStyle w:val="34"/>
          <w:rFonts w:ascii="宋体" w:hAnsi="宋体" w:eastAsia="宋体"/>
        </w:rPr>
        <w:t>D运筹\网络</w:t>
      </w:r>
    </w:p>
    <w:p>
      <w:pPr>
        <w:ind w:firstLine="480" w:firstLineChars="200"/>
      </w:pPr>
      <w:r>
        <w:rPr>
          <w:rFonts w:hint="eastAsia"/>
        </w:rPr>
        <w:t>D题是运筹学或者网络科学问题，按照一年一轮的预测：19年题目（逃离卢浮宫）是典型的运筹学问题，20年题目（踢足球策略）是典型的网络科学类问题。</w:t>
      </w:r>
    </w:p>
    <w:p>
      <w:pPr>
        <w:ind w:firstLine="482" w:firstLineChars="200"/>
      </w:pPr>
      <w:r>
        <w:rPr>
          <w:rFonts w:hint="eastAsia"/>
          <w:b/>
          <w:bCs/>
        </w:rPr>
        <w:t>④</w:t>
      </w:r>
      <w:r>
        <w:rPr>
          <w:b/>
          <w:bCs/>
        </w:rPr>
        <w:t>F政策</w:t>
      </w:r>
    </w:p>
    <w:p>
      <w:r>
        <w:rPr>
          <w:rFonts w:hint="eastAsia"/>
        </w:rPr>
        <w:t xml:space="preserve">    F题是政策类问题，19年（通用、去中心化、数字货币可行吗？）20年（海平面上升对国家人口的影响），历年O奖论文，论文中几乎都涉及了宏观微观经济学、管理学专业知识，这对于经管类同学来说是一个福音，而理工科同学如果没有专业经管知识基础则很难出彩。</w:t>
      </w:r>
    </w:p>
    <w:p>
      <w:pPr>
        <w:ind w:firstLine="480"/>
      </w:pPr>
      <w:r>
        <w:rPr>
          <w:rFonts w:hint="eastAsia"/>
        </w:rPr>
        <w:t>总的来说，大川小思建议大家根据自己的长处先大致选择1-3个题目作为自己的备赛方向，对国赛类AB题准备充分的同学建议考虑AB题，对机器学习感兴趣的同学建议考虑CE题，学过运筹学或者网络科学的同学建议了解D题，经管类同学则可以了解一下F题。</w:t>
      </w:r>
    </w:p>
    <w:p>
      <w:r>
        <w:rPr>
          <w:rFonts w:hint="eastAsia"/>
          <w:b/>
          <w:bCs/>
        </w:rPr>
        <w:t>（</w:t>
      </w:r>
      <w:r>
        <w:rPr>
          <w:b/>
          <w:bCs/>
        </w:rPr>
        <w:t>3）</w:t>
      </w:r>
      <w:r>
        <w:rPr>
          <w:rFonts w:hint="eastAsia"/>
          <w:b/>
          <w:bCs/>
        </w:rPr>
        <w:t>“国赛”选题分析与建议</w:t>
      </w:r>
    </w:p>
    <w:p>
      <w:pPr>
        <w:ind w:firstLine="480" w:firstLineChars="200"/>
      </w:pPr>
      <w:r>
        <w:rPr>
          <w:rFonts w:hint="eastAsia"/>
        </w:rPr>
        <w:t>“国赛”与“美赛”有较大不同，“国赛”只有3道题可供选择。“国赛”官方没有明确说明3道题分别是什么方向，大川小思将其分为A物理机理、B规划、C运筹、评价、大数据等。</w:t>
      </w:r>
    </w:p>
    <w:p>
      <w:r>
        <w:rPr>
          <w:rFonts w:hint="eastAsia"/>
        </w:rPr>
        <w:t xml:space="preserve">    A题一般是物理机理建模类型题目。一般第一小问是根据题目述说的机理构建相应的方程，在建立方程之后一般会涉及多元微分方程的求解，同时可在知网查到一些论文作为机理建模的参考。第二小问一般为规划问题。第三小问和第四小问一般是基于前面建模和规划的基础上进行单目标和多目标优化。建模上常常会涉及大学物理的建模内容。A题的重点是机理建模、多元微分方程求解、简单规划、单目标和多目标优化。</w:t>
      </w:r>
    </w:p>
    <w:p>
      <w:r>
        <w:rPr>
          <w:rFonts w:hint="eastAsia"/>
        </w:rPr>
        <w:t xml:space="preserve">    B题一般是复杂的规划类问题，需要对规划类算法和解决方案特别熟悉，同时对编程能力要求较高。</w:t>
      </w:r>
    </w:p>
    <w:p>
      <w:r>
        <w:rPr>
          <w:rFonts w:hint="eastAsia"/>
        </w:rPr>
        <w:t xml:space="preserve">    C题目前来看偏向于经管、大数据一类的问题。从19年才开始设立C题，19年和20年的C题主要涉及了图论、运筹学、大数据分析（机器学习）、评价一类的问题和算法。</w:t>
      </w:r>
    </w:p>
    <w:p>
      <w:r>
        <w:rPr>
          <w:rFonts w:hint="eastAsia"/>
          <w:b/>
          <w:bCs/>
        </w:rPr>
        <w:t>（</w:t>
      </w:r>
      <w:r>
        <w:rPr>
          <w:b/>
          <w:bCs/>
        </w:rPr>
        <w:t>4）</w:t>
      </w:r>
      <w:r>
        <w:rPr>
          <w:rFonts w:hint="eastAsia"/>
          <w:b/>
          <w:bCs/>
        </w:rPr>
        <w:t>赛前准备</w:t>
      </w:r>
    </w:p>
    <w:p>
      <w:pPr>
        <w:ind w:firstLine="482" w:firstLineChars="200"/>
      </w:pPr>
      <w:r>
        <w:rPr>
          <w:rFonts w:hint="eastAsia"/>
          <w:b/>
          <w:bCs/>
        </w:rPr>
        <w:t>①队伍分工</w:t>
      </w:r>
    </w:p>
    <w:p>
      <w:pPr>
        <w:ind w:firstLine="480"/>
      </w:pPr>
      <w:r>
        <w:rPr>
          <w:rFonts w:hint="eastAsia"/>
        </w:rPr>
        <w:t>数学建模团队一般由3名同学构成。大川小思认为组队的分工多种多样，常见分工方式一般为：三个同学分别负责建模、编程和论文。在这种分工方式下，大川小思建议做建模和编程工作的同学应</w:t>
      </w:r>
      <w:r>
        <w:rPr>
          <w:rFonts w:hint="eastAsia"/>
          <w:b/>
          <w:bCs/>
        </w:rPr>
        <w:t>同时具备建模和编程的能力</w:t>
      </w:r>
      <w:r>
        <w:rPr>
          <w:rFonts w:hint="eastAsia"/>
        </w:rPr>
        <w:t>。</w:t>
      </w:r>
    </w:p>
    <w:p>
      <w:pPr>
        <w:ind w:firstLine="480"/>
      </w:pPr>
      <w:r>
        <w:rPr>
          <w:rFonts w:hint="eastAsia"/>
        </w:rPr>
        <w:t>就“美赛”来说，各小问相对独立，可以独立开展各个题目的解题工作，可以尝试团队里的每个人完整负责一个小问的建模、编程、写作工作。同时，写作的同学负责校对以及问题重述等内容的主写。</w:t>
      </w:r>
    </w:p>
    <w:p>
      <w:pPr>
        <w:ind w:firstLine="480"/>
      </w:pPr>
      <w:r>
        <w:rPr>
          <w:rFonts w:hint="eastAsia"/>
        </w:rPr>
        <w:t>而对于“国赛”来说，每个小问之间有较强的连续性，如果完全按照三个人分别负责建模、编程和论文来进行分工，可能会发生因等待而浪费时间的情况。大川小思建议两个同学合作进行建模和编程，第三个同学主要负责写作，辅助建模和编程。建模编程开始时，写作手可以先完成问题重述等内容的撰写和编排，而建模和编程手则开始合作进行建模编程，写作的同学完成初步写作后再加入建模和编程的队伍中。</w:t>
      </w:r>
    </w:p>
    <w:p>
      <w:pPr>
        <w:ind w:firstLine="480"/>
      </w:pPr>
      <w:r>
        <w:rPr>
          <w:rFonts w:hint="eastAsia"/>
        </w:rPr>
        <w:t>对于刚组队的队伍，大川小思建议大家在参加“美赛”和“国赛”前先去参与“亚太杯”“深圳杯”等比赛，完整地完成一次比赛，熟悉整个数模的节奏。</w:t>
      </w:r>
    </w:p>
    <w:p/>
    <w:p>
      <w:pPr>
        <w:ind w:firstLine="482" w:firstLineChars="200"/>
      </w:pPr>
      <w:r>
        <w:rPr>
          <w:b/>
          <w:bCs/>
        </w:rPr>
        <w:fldChar w:fldCharType="begin"/>
      </w:r>
      <w:r>
        <w:rPr>
          <w:b/>
          <w:bCs/>
        </w:rPr>
        <w:instrText xml:space="preserve"> </w:instrText>
      </w:r>
      <w:r>
        <w:rPr>
          <w:rFonts w:hint="eastAsia"/>
          <w:b/>
          <w:bCs/>
        </w:rPr>
        <w:instrText xml:space="preserve">= 2 \* GB3</w:instrText>
      </w:r>
      <w:r>
        <w:rPr>
          <w:b/>
          <w:bCs/>
        </w:rPr>
        <w:instrText xml:space="preserve"> </w:instrText>
      </w:r>
      <w:r>
        <w:rPr>
          <w:b/>
          <w:bCs/>
        </w:rPr>
        <w:fldChar w:fldCharType="separate"/>
      </w:r>
      <w:r>
        <w:rPr>
          <w:rFonts w:hint="eastAsia"/>
          <w:b/>
          <w:bCs/>
        </w:rPr>
        <w:t>②</w:t>
      </w:r>
      <w:r>
        <w:rPr>
          <w:b/>
          <w:bCs/>
        </w:rPr>
        <w:fldChar w:fldCharType="end"/>
      </w:r>
      <w:r>
        <w:rPr>
          <w:rFonts w:hint="eastAsia"/>
          <w:b/>
          <w:bCs/>
        </w:rPr>
        <w:t>学习参考资料</w:t>
      </w:r>
    </w:p>
    <w:p>
      <w:r>
        <w:rPr>
          <w:rFonts w:hint="eastAsia"/>
        </w:rPr>
        <w:t xml:space="preserve">    </w:t>
      </w:r>
      <w:r>
        <w:rPr>
          <w:rFonts w:hint="eastAsia"/>
          <w:b/>
          <w:bCs/>
        </w:rPr>
        <w:t>《数学模型》姜启源</w:t>
      </w:r>
      <w:r>
        <w:rPr>
          <w:rFonts w:hint="eastAsia"/>
        </w:rPr>
        <w:t>：这本书目前是四川大学数学建模课程的教材，也是大家俗称的数学建模的最基础教材。可以作为</w:t>
      </w:r>
      <w:r>
        <w:rPr>
          <w:rFonts w:hint="eastAsia"/>
          <w:b/>
          <w:bCs/>
        </w:rPr>
        <w:t>数学建模入门使用</w:t>
      </w:r>
      <w:r>
        <w:rPr>
          <w:rFonts w:hint="eastAsia"/>
        </w:rPr>
        <w:t>教材。这部书比较基础，建议大家不用精读，把这部书当作认识什么是数模的一本基础书，可以尽快过渡到后面的学习资料。</w:t>
      </w:r>
    </w:p>
    <w:p>
      <w:r>
        <w:rPr>
          <w:rFonts w:hint="eastAsia"/>
        </w:rPr>
        <w:t xml:space="preserve">    </w:t>
      </w:r>
      <w:r>
        <w:rPr>
          <w:rFonts w:hint="eastAsia"/>
          <w:b/>
          <w:bCs/>
        </w:rPr>
        <w:t>《数学建模算法与应用》司守奎</w:t>
      </w:r>
      <w:r>
        <w:rPr>
          <w:rFonts w:hint="eastAsia"/>
        </w:rPr>
        <w:t>：这部书可以作为数学建模</w:t>
      </w:r>
      <w:r>
        <w:rPr>
          <w:rFonts w:hint="eastAsia"/>
          <w:b/>
          <w:bCs/>
        </w:rPr>
        <w:t>最重要</w:t>
      </w:r>
      <w:r>
        <w:rPr>
          <w:rFonts w:hint="eastAsia"/>
        </w:rPr>
        <w:t>的一本书来进行学习，该书覆盖了除机器学习外的所有主流算法，详细地阐述了主流算法的思路以及对应的MATLAB代码。建议</w:t>
      </w:r>
      <w:r>
        <w:rPr>
          <w:rFonts w:hint="eastAsia"/>
          <w:b/>
          <w:bCs/>
        </w:rPr>
        <w:t>针对自己所需要的算法</w:t>
      </w:r>
      <w:r>
        <w:rPr>
          <w:rFonts w:hint="eastAsia"/>
        </w:rPr>
        <w:t>认真学习。</w:t>
      </w:r>
    </w:p>
    <w:p>
      <w:r>
        <w:rPr>
          <w:rFonts w:hint="eastAsia"/>
        </w:rPr>
        <w:t xml:space="preserve">   </w:t>
      </w:r>
      <w:r>
        <w:rPr>
          <w:rFonts w:hint="eastAsia"/>
          <w:b/>
          <w:bCs/>
        </w:rPr>
        <w:t xml:space="preserve"> 其他MATLAB书籍</w:t>
      </w:r>
      <w:r>
        <w:rPr>
          <w:rFonts w:hint="eastAsia"/>
        </w:rPr>
        <w:t>：《MATLAB数学建模方法与实践》（卓金武）、《MATLAB数学建模》（李昕）、《MATLAB智能算法》（温正）等书籍。这些书籍相对小众一些，书籍间有很多重复内容，建议</w:t>
      </w:r>
      <w:r>
        <w:rPr>
          <w:rFonts w:hint="eastAsia"/>
          <w:b/>
          <w:bCs/>
        </w:rPr>
        <w:t>以一本书为核心</w:t>
      </w:r>
      <w:r>
        <w:rPr>
          <w:rFonts w:hint="eastAsia"/>
        </w:rPr>
        <w:t>，然后看需要补充哪些算法再针对性地阅读相关书籍。同时MATLAB也有很多</w:t>
      </w:r>
      <w:r>
        <w:rPr>
          <w:rFonts w:hint="eastAsia"/>
          <w:b/>
          <w:bCs/>
        </w:rPr>
        <w:t>网上资源</w:t>
      </w:r>
      <w:r>
        <w:rPr>
          <w:rFonts w:hint="eastAsia"/>
        </w:rPr>
        <w:t>，不要局限于书本。</w:t>
      </w:r>
    </w:p>
    <w:p>
      <w:r>
        <w:rPr>
          <w:rFonts w:hint="eastAsia"/>
        </w:rPr>
        <w:t xml:space="preserve">    </w:t>
      </w:r>
      <w:r>
        <w:rPr>
          <w:rFonts w:hint="eastAsia"/>
          <w:b/>
          <w:bCs/>
        </w:rPr>
        <w:t>《正确写作美国大学生数学建模竞赛论文》</w:t>
      </w:r>
      <w:r>
        <w:rPr>
          <w:rFonts w:hint="eastAsia"/>
        </w:rPr>
        <w:t>：这本书给了美赛论文写作的结构、语法、符号、句式、LATEX、MathType的说明，非常适合作为</w:t>
      </w:r>
      <w:r>
        <w:rPr>
          <w:rFonts w:hint="eastAsia"/>
          <w:b/>
          <w:bCs/>
        </w:rPr>
        <w:t>美赛写作参考</w:t>
      </w:r>
      <w:r>
        <w:rPr>
          <w:rFonts w:hint="eastAsia"/>
        </w:rPr>
        <w:t>。</w:t>
      </w:r>
    </w:p>
    <w:p>
      <w:pPr>
        <w:ind w:firstLine="480"/>
      </w:pPr>
      <w:r>
        <w:rPr>
          <w:rFonts w:hint="eastAsia"/>
          <w:b/>
          <w:bCs/>
        </w:rPr>
        <w:t>往年优秀论文</w:t>
      </w:r>
      <w:r>
        <w:rPr>
          <w:rFonts w:hint="eastAsia"/>
        </w:rPr>
        <w:t>：</w:t>
      </w:r>
    </w:p>
    <w:p>
      <w:pPr>
        <w:ind w:firstLine="480"/>
      </w:pPr>
      <w:r>
        <w:rPr>
          <w:rFonts w:hint="eastAsia"/>
        </w:rPr>
        <w:t>如全国大学生数学建模竞赛的优秀论文分享平台：http://dxs.moe.gov.cn/zx/qkt/sxjm/lw/qkt_sxjm_lw_lwzs.shtml</w:t>
      </w:r>
    </w:p>
    <w:p>
      <w:pPr>
        <w:ind w:firstLine="482" w:firstLineChars="200"/>
      </w:pPr>
      <w:r>
        <w:rPr>
          <w:rFonts w:hint="eastAsia"/>
          <w:b/>
          <w:bCs/>
        </w:rPr>
        <w:t>CSDN和bilibili</w:t>
      </w:r>
      <w:r>
        <w:rPr>
          <w:rFonts w:hint="eastAsia"/>
        </w:rPr>
        <w:t>：大家不要忽略了丰富的网络资源，CSDN是全球最大的中文IT社区，同学们需要的算法对应的算法思路和不同平台代码几乎都可以在CSDN上找到，CSDN一定是同学们学习算法的重要伙伴。同样，B站也是一个可供学习的网站。在学习机器学习算法的时候，推荐大家可以去B站寻找Python对应sklearn库的学习资源来进行入门机器学习。</w:t>
      </w:r>
    </w:p>
    <w:p>
      <w:r>
        <w:rPr>
          <w:rFonts w:hint="eastAsia"/>
        </w:rPr>
        <w:t xml:space="preserve">    </w:t>
      </w:r>
      <w:r>
        <w:rPr>
          <w:rFonts w:hint="eastAsia"/>
          <w:b/>
          <w:bCs/>
        </w:rPr>
        <w:t>《统计学习方法》（李航）</w:t>
      </w:r>
      <w:r>
        <w:rPr>
          <w:rFonts w:hint="eastAsia"/>
        </w:rPr>
        <w:t>：这本书是机器学习的基础教材，同时非常晦涩且难以阅读，该书中只有相应算法的分析理论没有算法代码。推荐准备国赛C题、美赛CE题的同学在论文写作中</w:t>
      </w:r>
      <w:r>
        <w:rPr>
          <w:rFonts w:hint="eastAsia"/>
          <w:b/>
          <w:bCs/>
        </w:rPr>
        <w:t>阐述算法原理</w:t>
      </w:r>
      <w:r>
        <w:rPr>
          <w:rFonts w:hint="eastAsia"/>
        </w:rPr>
        <w:t>时把这本书当作参考书籍使用。</w:t>
      </w:r>
    </w:p>
    <w:p>
      <w:r>
        <w:rPr>
          <w:rFonts w:hint="eastAsia"/>
        </w:rPr>
        <w:t xml:space="preserve">    </w:t>
      </w:r>
      <w:r>
        <w:rPr>
          <w:rFonts w:hint="eastAsia"/>
          <w:b/>
          <w:bCs/>
        </w:rPr>
        <w:t>各类机器学习书籍</w:t>
      </w:r>
      <w:r>
        <w:rPr>
          <w:rFonts w:hint="eastAsia"/>
        </w:rPr>
        <w:t>：《机器学习》（周志华）、《机器学习实战》（哈林顿）等书籍。这类书籍适合准备国赛C题和美赛CE题补充机器学习相关算法的同学有选择地进行学习。</w:t>
      </w:r>
    </w:p>
    <w:p>
      <w:pPr>
        <w:ind w:firstLine="480"/>
      </w:pPr>
      <w:r>
        <w:rPr>
          <w:rFonts w:hint="eastAsia"/>
          <w:b/>
          <w:bCs/>
        </w:rPr>
        <w:t>《运筹学》</w:t>
      </w:r>
      <w:r>
        <w:rPr>
          <w:rFonts w:hint="eastAsia"/>
        </w:rPr>
        <w:t>：运筹学是数学建模中一个重要分支内容，主要出现在国赛C题和美赛D题，建议选择这两道题目的同学系统性地学习运筹学课程及书籍。</w:t>
      </w:r>
    </w:p>
    <w:p>
      <w:r>
        <w:rPr>
          <w:rFonts w:hint="eastAsia"/>
        </w:rPr>
        <w:t xml:space="preserve">    </w:t>
      </w:r>
      <w:r>
        <w:fldChar w:fldCharType="begin"/>
      </w:r>
      <w:r>
        <w:instrText xml:space="preserve"> </w:instrText>
      </w:r>
      <w:r>
        <w:rPr>
          <w:rFonts w:hint="eastAsia"/>
        </w:rPr>
        <w:instrText xml:space="preserve">= 3 \* GB3</w:instrText>
      </w:r>
      <w:r>
        <w:instrText xml:space="preserve"> </w:instrText>
      </w:r>
      <w:r>
        <w:fldChar w:fldCharType="separate"/>
      </w:r>
      <w:r>
        <w:rPr>
          <w:rFonts w:hint="eastAsia"/>
        </w:rPr>
        <w:t>③</w:t>
      </w:r>
      <w:r>
        <w:fldChar w:fldCharType="end"/>
      </w:r>
      <w:r>
        <w:rPr>
          <w:rFonts w:hint="eastAsia"/>
          <w:b/>
          <w:bCs/>
        </w:rPr>
        <w:t>算法准备</w:t>
      </w:r>
    </w:p>
    <w:p>
      <w:pPr>
        <w:ind w:firstLine="482" w:firstLineChars="200"/>
      </w:pPr>
      <w:r>
        <w:rPr>
          <w:rFonts w:hint="eastAsia"/>
          <w:b/>
          <w:bCs/>
        </w:rPr>
        <w:t>A．使用软件</w:t>
      </w:r>
    </w:p>
    <w:p>
      <w:r>
        <w:rPr>
          <w:rFonts w:hint="eastAsia"/>
        </w:rPr>
        <w:t xml:space="preserve">   </w:t>
      </w:r>
      <w:r>
        <w:rPr>
          <w:rFonts w:hint="eastAsia"/>
          <w:b/>
          <w:bCs/>
        </w:rPr>
        <w:t xml:space="preserve"> MATLAB</w:t>
      </w:r>
      <w:r>
        <w:rPr>
          <w:rFonts w:hint="eastAsia"/>
        </w:rPr>
        <w:t>：MATLAB是数学建模</w:t>
      </w:r>
      <w:r>
        <w:rPr>
          <w:rFonts w:hint="eastAsia"/>
          <w:b/>
          <w:bCs/>
        </w:rPr>
        <w:t>最重要</w:t>
      </w:r>
      <w:r>
        <w:rPr>
          <w:rFonts w:hint="eastAsia"/>
        </w:rPr>
        <w:t>的软件，几乎所有数模算法都可以用MATLAB实现。然而MATLAB在机器学习领域开源资源不如python，在统计分析方面专业性和方便程度不如SPSS,stata等软件，建议</w:t>
      </w:r>
      <w:r>
        <w:rPr>
          <w:rFonts w:hint="eastAsia"/>
          <w:b/>
          <w:bCs/>
        </w:rPr>
        <w:t>重点学习MATLAB但是不要只停留于MATLAB</w:t>
      </w:r>
      <w:r>
        <w:rPr>
          <w:rFonts w:hint="eastAsia"/>
        </w:rPr>
        <w:t>。</w:t>
      </w:r>
    </w:p>
    <w:p>
      <w:r>
        <w:rPr>
          <w:rFonts w:hint="eastAsia"/>
        </w:rPr>
        <w:t xml:space="preserve">   </w:t>
      </w:r>
      <w:r>
        <w:rPr>
          <w:rFonts w:hint="eastAsia"/>
          <w:b/>
          <w:bCs/>
        </w:rPr>
        <w:t xml:space="preserve"> Python</w:t>
      </w:r>
      <w:r>
        <w:rPr>
          <w:rFonts w:hint="eastAsia"/>
        </w:rPr>
        <w:t>：python是</w:t>
      </w:r>
      <w:r>
        <w:rPr>
          <w:rFonts w:hint="eastAsia"/>
          <w:b/>
          <w:bCs/>
        </w:rPr>
        <w:t>机器学习最好的平台</w:t>
      </w:r>
      <w:r>
        <w:rPr>
          <w:rFonts w:hint="eastAsia"/>
        </w:rPr>
        <w:t>，具有非常多的机器学习开源资源。对于美赛而言，python中的sklearn库完全满足美赛对机器学习类算法的所有需求。同时如果同学们对python非常熟悉，很多常规算法（如蚁群）也有很多开源资料，可以代替MATLAB。</w:t>
      </w:r>
    </w:p>
    <w:p>
      <w:r>
        <w:rPr>
          <w:rFonts w:hint="eastAsia"/>
        </w:rPr>
        <w:t xml:space="preserve">    </w:t>
      </w:r>
      <w:r>
        <w:rPr>
          <w:rFonts w:hint="eastAsia"/>
          <w:b/>
          <w:bCs/>
        </w:rPr>
        <w:t>Origin</w:t>
      </w:r>
      <w:r>
        <w:rPr>
          <w:rFonts w:hint="eastAsia"/>
        </w:rPr>
        <w:t>：作图以及插值拟合很方便的软件，相比于MATLAB，origin的可视化及交互性非常强。</w:t>
      </w:r>
    </w:p>
    <w:p>
      <w:r>
        <w:rPr>
          <w:rFonts w:hint="eastAsia"/>
        </w:rPr>
        <w:t xml:space="preserve">    </w:t>
      </w:r>
      <w:r>
        <w:rPr>
          <w:rFonts w:hint="eastAsia"/>
          <w:b/>
          <w:bCs/>
        </w:rPr>
        <w:t>SPSS</w:t>
      </w:r>
      <w:r>
        <w:rPr>
          <w:rFonts w:hint="eastAsia"/>
        </w:rPr>
        <w:t>：</w:t>
      </w:r>
      <w:r>
        <w:rPr>
          <w:rFonts w:hint="eastAsia"/>
          <w:b/>
          <w:bCs/>
        </w:rPr>
        <w:t>统计学</w:t>
      </w:r>
      <w:r>
        <w:rPr>
          <w:rFonts w:hint="eastAsia"/>
        </w:rPr>
        <w:t>的重要软件，对于时间序列，主成分分析，因子分析等算法非常适用，软件交互性也非常好。</w:t>
      </w:r>
    </w:p>
    <w:p>
      <w:pPr>
        <w:ind w:firstLine="480"/>
      </w:pPr>
      <w:r>
        <w:rPr>
          <w:rFonts w:hint="eastAsia"/>
        </w:rPr>
        <w:t>其他：lingo用于规划类问题，eviews时间序列相关分析非常完善，COMSOL或ANSYS用于多物理场分析，mathematica相比MATLAB在求解微分方程上更胜一筹。</w:t>
      </w:r>
    </w:p>
    <w:p>
      <w:pPr>
        <w:ind w:firstLine="482" w:firstLineChars="200"/>
      </w:pPr>
      <w:r>
        <w:rPr>
          <w:rFonts w:hint="eastAsia"/>
          <w:b/>
          <w:bCs/>
        </w:rPr>
        <w:t>B．算法分类</w:t>
      </w:r>
    </w:p>
    <w:p>
      <w:r>
        <w:rPr>
          <w:rFonts w:hint="eastAsia"/>
        </w:rPr>
        <w:t xml:space="preserve">    大川小思将算法分为基础类、规划类、优化类、时间序列、分类回归、评价类和其他类。</w:t>
      </w:r>
    </w:p>
    <w:p>
      <w:r>
        <w:rPr>
          <w:rFonts w:hint="eastAsia"/>
        </w:rPr>
        <w:t xml:space="preserve">   </w:t>
      </w:r>
      <w:r>
        <w:rPr>
          <w:rFonts w:hint="eastAsia"/>
          <w:b/>
          <w:bCs/>
        </w:rPr>
        <w:t xml:space="preserve"> 基础类</w:t>
      </w:r>
      <w:r>
        <w:rPr>
          <w:rFonts w:hint="eastAsia"/>
        </w:rPr>
        <w:t>：插值拟合、微分方程、数据预处理、主成分分析（因子分析）。这几类算法是数学建模中最基础的几种算法。插值拟合可以用MATLAB做但是更建议采用Origin进行插值拟合，更加方便。微分方程主要是采用MATLAB中的ode来求解，相比之下mathematica的微分方程求解能力更强。主成分分析和因子分析是统计学重要分析方法，SPSS更加专业。</w:t>
      </w:r>
    </w:p>
    <w:p>
      <w:r>
        <w:rPr>
          <w:rFonts w:hint="eastAsia"/>
        </w:rPr>
        <w:t xml:space="preserve">    </w:t>
      </w:r>
      <w:r>
        <w:rPr>
          <w:rFonts w:hint="eastAsia"/>
          <w:b/>
          <w:bCs/>
        </w:rPr>
        <w:t>规划类</w:t>
      </w:r>
      <w:r>
        <w:rPr>
          <w:rFonts w:hint="eastAsia"/>
        </w:rPr>
        <w:t>：主要有线性规划、整数规划、非线性规划、动态规划。规划类是国赛中最易出现的算法，而在美赛中整数规划主要出现在B题中。建议用MATLAB或lingo解决规划类问题。</w:t>
      </w:r>
    </w:p>
    <w:p>
      <w:r>
        <w:rPr>
          <w:rFonts w:hint="eastAsia"/>
        </w:rPr>
        <w:t xml:space="preserve">    </w:t>
      </w:r>
      <w:r>
        <w:rPr>
          <w:rFonts w:hint="eastAsia"/>
          <w:b/>
          <w:bCs/>
        </w:rPr>
        <w:t>优化类</w:t>
      </w:r>
      <w:r>
        <w:rPr>
          <w:rFonts w:hint="eastAsia"/>
        </w:rPr>
        <w:t>：主要有遗传算法、模拟退火、蚁群、粒子群等，分类单目标优化和多目标优化。优化类问题在国赛中几乎必考，而在美赛中近年来出现频次较低。CSDN上有较多的MATLAB开源代码，也有部分python开源代码，可以作为赛前准备。</w:t>
      </w:r>
    </w:p>
    <w:p>
      <w:pPr>
        <w:ind w:firstLine="482" w:firstLineChars="200"/>
      </w:pPr>
      <w:r>
        <w:rPr>
          <w:rFonts w:hint="eastAsia"/>
          <w:b/>
          <w:bCs/>
        </w:rPr>
        <w:t>时间序列</w:t>
      </w:r>
      <w:r>
        <w:rPr>
          <w:rFonts w:hint="eastAsia"/>
        </w:rPr>
        <w:t>：分为指数平滑法、ARMA、ARIMA、VAR等，是美赛中最常出现的算法，建议大家着重准备。可以重点学习19年C题O奖(特等奖</w:t>
      </w:r>
      <w:r>
        <w:t>)</w:t>
      </w:r>
      <w:r>
        <w:rPr>
          <w:rFonts w:hint="eastAsia"/>
        </w:rPr>
        <w:t>论文中的时间序列处理方法。建议采用SPSS或eviews作为实现软件。</w:t>
      </w:r>
    </w:p>
    <w:p>
      <w:r>
        <w:rPr>
          <w:rFonts w:hint="eastAsia"/>
        </w:rPr>
        <w:t xml:space="preserve">    </w:t>
      </w:r>
      <w:r>
        <w:rPr>
          <w:rFonts w:hint="eastAsia"/>
          <w:b/>
          <w:bCs/>
        </w:rPr>
        <w:t>分类回归</w:t>
      </w:r>
      <w:r>
        <w:rPr>
          <w:rFonts w:hint="eastAsia"/>
        </w:rPr>
        <w:t>：是机器学习最重要的算法，建议美赛选题方向为CE题、国赛选题方向为C题的同学重点准备。常规分类回归主要算法有决策树、随机森林、支持向量机、XGBOOST等。大川小思认为决策树算法偏简单而支持向量机和神经网络等算法偏难，想要在美赛论文中写得详实又有深度，建议采用随机森林或者XGBOOST算法。对比自然语言处理（NLP）的分类回归，LDA算法是入门级算法，可以提前准备。作为机器学习中的无监督学习聚类算法主要有K均值聚类、系统聚类（层次聚类）、密度聚类（DBSCAN）等。建议采用python作为实现平台。</w:t>
      </w:r>
    </w:p>
    <w:p>
      <w:pPr>
        <w:ind w:firstLine="480"/>
      </w:pPr>
      <w:r>
        <w:rPr>
          <w:rFonts w:hint="eastAsia"/>
          <w:b/>
          <w:bCs/>
        </w:rPr>
        <w:t>评价类</w:t>
      </w:r>
      <w:r>
        <w:rPr>
          <w:rFonts w:hint="eastAsia"/>
        </w:rPr>
        <w:t>：主要有层次分析法、数据包络分析、TOPSIS等。美赛中经常出现。国赛主要出现在C题。</w:t>
      </w:r>
    </w:p>
    <w:p>
      <w:pPr>
        <w:ind w:firstLine="480"/>
      </w:pPr>
    </w:p>
    <w:p>
      <w:pPr>
        <w:ind w:firstLine="480"/>
      </w:pPr>
      <w:r>
        <w:rPr>
          <w:rFonts w:hint="eastAsia"/>
          <w:b/>
          <w:bCs/>
        </w:rPr>
        <w:t>其他</w:t>
      </w:r>
      <w:r>
        <w:rPr>
          <w:rFonts w:hint="eastAsia"/>
        </w:rPr>
        <w:t>：元胞自动机是机理建模类算法，建议数学基础较好的同学准备。建议如果没有学过神经网络算法则最好不要采用，神经网络算法通常易上手但难精通、难解释。除此之外，还有运筹学、图论等算法。</w:t>
      </w:r>
    </w:p>
    <w:p>
      <w:pPr>
        <w:ind w:firstLine="354" w:firstLineChars="147"/>
      </w:pPr>
      <w:r>
        <w:rPr>
          <w:b/>
          <w:bCs/>
        </w:rPr>
        <w:fldChar w:fldCharType="begin"/>
      </w:r>
      <w:r>
        <w:rPr>
          <w:b/>
          <w:bCs/>
        </w:rPr>
        <w:instrText xml:space="preserve"> </w:instrText>
      </w:r>
      <w:r>
        <w:rPr>
          <w:rFonts w:hint="eastAsia"/>
          <w:b/>
          <w:bCs/>
        </w:rPr>
        <w:instrText xml:space="preserve">= 4 \* GB3</w:instrText>
      </w:r>
      <w:r>
        <w:rPr>
          <w:b/>
          <w:bCs/>
        </w:rPr>
        <w:instrText xml:space="preserve"> </w:instrText>
      </w:r>
      <w:r>
        <w:rPr>
          <w:b/>
          <w:bCs/>
        </w:rPr>
        <w:fldChar w:fldCharType="separate"/>
      </w:r>
      <w:r>
        <w:rPr>
          <w:rFonts w:hint="eastAsia"/>
          <w:b/>
          <w:bCs/>
        </w:rPr>
        <w:t>④</w:t>
      </w:r>
      <w:r>
        <w:rPr>
          <w:b/>
          <w:bCs/>
        </w:rPr>
        <w:fldChar w:fldCharType="end"/>
      </w:r>
      <w:r>
        <w:rPr>
          <w:rFonts w:hint="eastAsia"/>
          <w:b/>
          <w:bCs/>
        </w:rPr>
        <w:t>写作准备</w:t>
      </w:r>
    </w:p>
    <w:p>
      <w:pPr>
        <w:ind w:firstLine="482" w:firstLineChars="200"/>
      </w:pPr>
      <w:r>
        <w:rPr>
          <w:rStyle w:val="34"/>
          <w:rFonts w:hint="eastAsia" w:ascii="宋体" w:hAnsi="宋体" w:eastAsia="宋体"/>
        </w:rPr>
        <w:t>A.写作软件</w:t>
      </w:r>
    </w:p>
    <w:p>
      <w:r>
        <w:rPr>
          <w:rFonts w:hint="eastAsia"/>
        </w:rPr>
        <w:t xml:space="preserve">    “美赛”推荐采用Latex进行编排，“国赛”根据熟练程度采用word或latex进行编排。</w:t>
      </w:r>
    </w:p>
    <w:p>
      <w:pPr>
        <w:ind w:firstLine="480"/>
      </w:pPr>
      <w:r>
        <w:rPr>
          <w:rFonts w:hint="eastAsia"/>
        </w:rPr>
        <w:t>对于LaTex，大川小思推荐VScode+Texlive两个编辑器配合使用，利用mcmthesis美赛模板。在美赛mcmthesis模板的下载位置有详细的latex入门说明和模板使用说明，建议大家仔细阅读。</w:t>
      </w:r>
    </w:p>
    <w:p>
      <w:pPr>
        <w:ind w:firstLine="480"/>
      </w:pPr>
      <w:r>
        <w:drawing>
          <wp:anchor distT="0" distB="0" distL="114300" distR="114300" simplePos="0" relativeHeight="251702272" behindDoc="0" locked="0" layoutInCell="1" allowOverlap="1">
            <wp:simplePos x="0" y="0"/>
            <wp:positionH relativeFrom="column">
              <wp:posOffset>48895</wp:posOffset>
            </wp:positionH>
            <wp:positionV relativeFrom="paragraph">
              <wp:posOffset>19685</wp:posOffset>
            </wp:positionV>
            <wp:extent cx="5273675" cy="2825750"/>
            <wp:effectExtent l="0" t="0" r="3175" b="0"/>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7" cstate="print">
                      <a:grayscl/>
                      <a:extLst>
                        <a:ext uri="{28A0092B-C50C-407E-A947-70E740481C1C}">
                          <a14:useLocalDpi xmlns:a14="http://schemas.microsoft.com/office/drawing/2010/main" val="0"/>
                        </a:ext>
                      </a:extLst>
                    </a:blip>
                    <a:stretch>
                      <a:fillRect/>
                    </a:stretch>
                  </pic:blipFill>
                  <pic:spPr>
                    <a:xfrm>
                      <a:off x="0" y="0"/>
                      <a:ext cx="5273675" cy="2825750"/>
                    </a:xfrm>
                    <a:prstGeom prst="rect">
                      <a:avLst/>
                    </a:prstGeom>
                  </pic:spPr>
                </pic:pic>
              </a:graphicData>
            </a:graphic>
          </wp:anchor>
        </w:drawing>
      </w: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pStyle w:val="9"/>
        <w:jc w:val="center"/>
        <w:rPr>
          <w:rFonts w:ascii="宋体" w:hAnsi="宋体" w:eastAsia="宋体"/>
          <w:sz w:val="18"/>
          <w:szCs w:val="18"/>
        </w:rPr>
      </w:pPr>
      <w:r>
        <w:rPr>
          <w:rFonts w:hint="eastAsia" w:ascii="宋体" w:hAnsi="宋体" w:eastAsia="宋体"/>
          <w:sz w:val="18"/>
          <w:szCs w:val="18"/>
        </w:rPr>
        <w:t>图4-</w:t>
      </w:r>
      <w:r>
        <w:rPr>
          <w:rFonts w:ascii="宋体" w:hAnsi="宋体" w:eastAsia="宋体"/>
          <w:sz w:val="18"/>
          <w:szCs w:val="18"/>
        </w:rPr>
        <w:t>1</w:t>
      </w:r>
      <w:r>
        <w:rPr>
          <w:rFonts w:hint="eastAsia" w:ascii="宋体" w:hAnsi="宋体" w:eastAsia="宋体"/>
          <w:sz w:val="18"/>
          <w:szCs w:val="18"/>
        </w:rPr>
        <w:t xml:space="preserve"> VScode软件界面展示</w:t>
      </w:r>
    </w:p>
    <w:p>
      <w:pPr>
        <w:ind w:firstLine="482" w:firstLineChars="200"/>
      </w:pPr>
      <w:r>
        <w:rPr>
          <w:rFonts w:hint="eastAsia"/>
          <w:b/>
          <w:bCs/>
        </w:rPr>
        <w:t>B.论文结构</w:t>
      </w:r>
    </w:p>
    <w:p>
      <w:r>
        <w:rPr>
          <w:rFonts w:hint="eastAsia"/>
        </w:rPr>
        <w:t xml:space="preserve">    </w:t>
      </w:r>
      <w:r>
        <w:rPr>
          <w:rFonts w:hint="eastAsia"/>
          <w:b/>
          <w:bCs/>
        </w:rPr>
        <w:t>题目</w:t>
      </w:r>
      <w:r>
        <w:rPr>
          <w:rFonts w:hint="eastAsia"/>
        </w:rPr>
        <w:t>：能体现团队的</w:t>
      </w:r>
      <w:r>
        <w:rPr>
          <w:rFonts w:hint="eastAsia"/>
          <w:b/>
          <w:bCs/>
        </w:rPr>
        <w:t>主要思路</w:t>
      </w:r>
      <w:r>
        <w:rPr>
          <w:rFonts w:hint="eastAsia"/>
        </w:rPr>
        <w:t>（例：基于XXX方法的XXX），不必照抄原始题目。</w:t>
      </w:r>
    </w:p>
    <w:p>
      <w:r>
        <w:rPr>
          <w:rFonts w:hint="eastAsia"/>
        </w:rPr>
        <w:t xml:space="preserve">    </w:t>
      </w:r>
      <w:r>
        <w:rPr>
          <w:rFonts w:hint="eastAsia"/>
          <w:b/>
          <w:bCs/>
        </w:rPr>
        <w:t>摘要</w:t>
      </w:r>
      <w:r>
        <w:rPr>
          <w:rFonts w:hint="eastAsia"/>
        </w:rPr>
        <w:t>：重点要说清楚</w:t>
      </w:r>
      <w:r>
        <w:rPr>
          <w:rFonts w:hint="eastAsia"/>
          <w:b/>
          <w:bCs/>
        </w:rPr>
        <w:t>模型的逻辑和结果</w:t>
      </w:r>
      <w:r>
        <w:rPr>
          <w:rFonts w:hint="eastAsia"/>
        </w:rPr>
        <w:t>。摘要单独占一页，但不能超过一页。摘要后面应该有关键词。一般建模竞赛都有多个小问，因此写作摘要时，宜先写一小段总体思路描述，然后每一小问写一段，即用什么方法得到什么结果。例如：针对问题一/二/三，我们基于XXX（假设、思想），建立了XXX模型，利用XXX方法求解，得到了XXX结论。</w:t>
      </w:r>
    </w:p>
    <w:p>
      <w:r>
        <w:rPr>
          <w:rFonts w:hint="eastAsia"/>
        </w:rPr>
        <w:t xml:space="preserve">    </w:t>
      </w:r>
      <w:r>
        <w:rPr>
          <w:rFonts w:hint="eastAsia"/>
          <w:b/>
          <w:bCs/>
        </w:rPr>
        <w:t>引入</w:t>
      </w:r>
      <w:r>
        <w:rPr>
          <w:rFonts w:hint="eastAsia"/>
        </w:rPr>
        <w:t>：问题背景、问题重述、模型假设、符号说明、问题分析。问题重述最好不要照抄原始题目，而要按照自己的理解简要写一下题目要求做什么事情。模型假设不要太多，条数以个位数为宜。假设一定不能有明显错误，否则可能会导致评委老师完全否定大家后面的论证工作。模型假设后一般还会有符号说明，符号说明不宜太多，文章中重要的符号要列清楚，偶尔用一次的符号可以不列。优秀的获奖论文，会在模型建立之前一般还会有一小节“问题分析”，意在把思路和想法介绍清楚，通常包含整体的建模思路和针对各小问的分析。</w:t>
      </w:r>
    </w:p>
    <w:p>
      <w:r>
        <w:rPr>
          <w:rFonts w:hint="eastAsia"/>
        </w:rPr>
        <w:t xml:space="preserve">    </w:t>
      </w:r>
      <w:r>
        <w:rPr>
          <w:rFonts w:hint="eastAsia"/>
          <w:b/>
          <w:bCs/>
        </w:rPr>
        <w:t>模型的建立</w:t>
      </w:r>
      <w:r>
        <w:rPr>
          <w:rFonts w:hint="eastAsia"/>
        </w:rPr>
        <w:t>：每一小问的模型建立与求解可以交错，也可以拆分为两个大的部分。在某些情况下，这个环节开头还要有一个“建模准备”，介绍建模需要用到的重要方法或者数据的预处理。这一部分应包括模型的建立过程，即怎么一步一步地根据假设做计算和推导，从而得到最后的模型。最重要的是，这一部分一定要有一个明确的模型并且清晰地写出来，类似于“经过前面的分析，本文建立的模型如下：……”的论文写作方式。如果不止一个模型，模型之间应该有递进关系（如适用范围不一样，难易程度不一样，或者对问题的简化程度不一样等），切忌简单罗列一堆模型。模型应该</w:t>
      </w:r>
      <w:r>
        <w:rPr>
          <w:rFonts w:hint="eastAsia"/>
          <w:b/>
          <w:bCs/>
        </w:rPr>
        <w:t>以问题为中心</w:t>
      </w:r>
      <w:r>
        <w:rPr>
          <w:rFonts w:hint="eastAsia"/>
        </w:rPr>
        <w:t>，要能够切实解决题目所提到的问题，而不能以自己熟悉的方法为中心。没有哪个方法可以适用于所有问题。</w:t>
      </w:r>
    </w:p>
    <w:p>
      <w:r>
        <w:rPr>
          <w:rFonts w:hint="eastAsia"/>
        </w:rPr>
        <w:t xml:space="preserve">    </w:t>
      </w:r>
      <w:r>
        <w:rPr>
          <w:rFonts w:hint="eastAsia"/>
          <w:b/>
          <w:bCs/>
        </w:rPr>
        <w:t>模型的求解与参数估计</w:t>
      </w:r>
      <w:r>
        <w:rPr>
          <w:rFonts w:hint="eastAsia"/>
        </w:rPr>
        <w:t>：需要写清楚求解使用的方法、求解过程和计算结果。对计算结果需要结合问题进行分析和解释。切忌以简单一句“根据XX软件计算得”这样的方式处理。</w:t>
      </w:r>
    </w:p>
    <w:p>
      <w:r>
        <w:rPr>
          <w:rFonts w:hint="eastAsia"/>
        </w:rPr>
        <w:t xml:space="preserve">    </w:t>
      </w:r>
      <w:r>
        <w:rPr>
          <w:rFonts w:hint="eastAsia"/>
          <w:b/>
          <w:bCs/>
        </w:rPr>
        <w:t>可靠性检验、灵敏度分析</w:t>
      </w:r>
      <w:r>
        <w:rPr>
          <w:rFonts w:hint="eastAsia"/>
        </w:rPr>
        <w:t>：需要对模型的计算结果进行分析和解释，并考虑当某些假设、简化条件不满足或者数据有误差时，模型的计算结果会有多大变化，应该怎么处理。</w:t>
      </w:r>
    </w:p>
    <w:p>
      <w:r>
        <w:rPr>
          <w:rFonts w:hint="eastAsia"/>
        </w:rPr>
        <w:t xml:space="preserve">    </w:t>
      </w:r>
      <w:r>
        <w:rPr>
          <w:rFonts w:hint="eastAsia"/>
          <w:b/>
          <w:bCs/>
        </w:rPr>
        <w:t>讨论</w:t>
      </w:r>
      <w:r>
        <w:rPr>
          <w:rFonts w:hint="eastAsia"/>
        </w:rPr>
        <w:t>：分析模型的优缺点，可以改进的地方，以及可以拓展到哪些应用领域。</w:t>
      </w:r>
    </w:p>
    <w:p>
      <w:r>
        <w:rPr>
          <w:rFonts w:hint="eastAsia"/>
        </w:rPr>
        <w:t xml:space="preserve">    </w:t>
      </w:r>
      <w:r>
        <w:rPr>
          <w:rFonts w:hint="eastAsia"/>
          <w:b/>
          <w:bCs/>
        </w:rPr>
        <w:t>结论</w:t>
      </w:r>
      <w:r>
        <w:rPr>
          <w:rFonts w:hint="eastAsia"/>
        </w:rPr>
        <w:t>：根据结果得出结论。</w:t>
      </w:r>
    </w:p>
    <w:p>
      <w:r>
        <w:rPr>
          <w:rFonts w:hint="eastAsia"/>
        </w:rPr>
        <w:t xml:space="preserve">    </w:t>
      </w:r>
      <w:r>
        <w:rPr>
          <w:rFonts w:hint="eastAsia"/>
          <w:b/>
          <w:bCs/>
        </w:rPr>
        <w:t>附录</w:t>
      </w:r>
      <w:r>
        <w:rPr>
          <w:rFonts w:hint="eastAsia"/>
        </w:rPr>
        <w:t>：参考文献、代码。在正文中引用过的文献必须列在参考文献表中，没有引用的不必列。参考文献最好是教科书或者正式发表的论文。计算用的代码、大量重复的数据或者图片需要放入附录。</w:t>
      </w:r>
    </w:p>
    <w:p>
      <w:pPr>
        <w:widowControl/>
        <w:jc w:val="right"/>
        <w:rPr>
          <w:rFonts w:cs="楷体"/>
        </w:rPr>
      </w:pPr>
      <w:r>
        <w:rPr>
          <w:rFonts w:cs="Calibri"/>
        </w:rPr>
        <w:t> </w:t>
      </w:r>
      <w:r>
        <w:rPr>
          <w:rFonts w:hint="eastAsia" w:cs="楷体"/>
        </w:rPr>
        <w:t>（刘新霆）</w:t>
      </w:r>
    </w:p>
    <w:p>
      <w:pPr>
        <w:rPr>
          <w:shd w:val="clear" w:color="auto" w:fill="FFFFFF"/>
        </w:rPr>
      </w:pPr>
      <w:r>
        <w:rPr>
          <w:rFonts w:hint="eastAsia"/>
          <w:shd w:val="clear" w:color="auto" w:fill="FFFFFF"/>
        </w:rPr>
        <w:br w:type="page"/>
      </w:r>
    </w:p>
    <w:p>
      <w:pPr>
        <w:pStyle w:val="4"/>
        <w:spacing w:before="0" w:beforeAutospacing="0" w:after="0" w:afterAutospacing="0"/>
      </w:pPr>
      <w:bookmarkStart w:id="236" w:name="_Toc75364269"/>
      <w:r>
        <w:rPr>
          <w:rFonts w:hint="eastAsia"/>
        </w:rPr>
        <w:t>（二）英语类</w:t>
      </w:r>
      <w:bookmarkEnd w:id="236"/>
    </w:p>
    <w:p>
      <w:pPr>
        <w:ind w:firstLine="420"/>
        <w:rPr>
          <w:shd w:val="clear" w:color="auto" w:fill="FFFFFF"/>
        </w:rPr>
      </w:pPr>
      <w:r>
        <w:rPr>
          <w:rFonts w:hint="eastAsia"/>
          <w:shd w:val="clear" w:color="auto" w:fill="FFFFFF"/>
        </w:rPr>
        <w:t>全国大学生英语竞赛（</w:t>
      </w:r>
      <w:r>
        <w:rPr>
          <w:shd w:val="clear" w:color="auto" w:fill="FFFFFF"/>
        </w:rPr>
        <w:t xml:space="preserve">National English Competition for College Students， </w:t>
      </w:r>
      <w:r>
        <w:rPr>
          <w:rFonts w:hint="eastAsia"/>
          <w:shd w:val="clear" w:color="auto" w:fill="FFFFFF"/>
        </w:rPr>
        <w:t>，简称</w:t>
      </w:r>
      <w:r>
        <w:rPr>
          <w:shd w:val="clear" w:color="auto" w:fill="FFFFFF"/>
        </w:rPr>
        <w:t>NECCS）由教育部高等学校大学外语教学指导委员会和高等学校大学外语教学研究会联合主办，是我国目前规模最大、参与人数最多的全国性大学生英语综合能力竞赛，受到学校和师生的广泛认可。</w:t>
      </w:r>
    </w:p>
    <w:p>
      <w:pPr>
        <w:ind w:firstLine="420"/>
        <w:rPr>
          <w:shd w:val="clear" w:color="auto" w:fill="FFFFFF"/>
        </w:rPr>
      </w:pPr>
      <w:r>
        <w:rPr>
          <w:rFonts w:hint="eastAsia"/>
          <w:shd w:val="clear" w:color="auto" w:fill="FFFFFF"/>
        </w:rPr>
        <w:t>竞赛的报名一般在每年</w:t>
      </w:r>
      <w:r>
        <w:rPr>
          <w:shd w:val="clear" w:color="auto" w:fill="FFFFFF"/>
        </w:rPr>
        <w:t>12月下旬启动，报名事宜可查看</w:t>
      </w:r>
      <w:r>
        <w:rPr>
          <w:rFonts w:hint="eastAsia"/>
          <w:shd w:val="clear" w:color="auto" w:fill="FFFFFF"/>
        </w:rPr>
        <w:t>竞赛官网（网址：</w:t>
      </w:r>
      <w:r>
        <w:rPr>
          <w:shd w:val="clear" w:color="auto" w:fill="FFFFFF"/>
        </w:rPr>
        <w:t>http://www.chinaneccs.cn/index</w:t>
      </w:r>
      <w:r>
        <w:rPr>
          <w:rFonts w:hint="eastAsia"/>
          <w:shd w:val="clear" w:color="auto" w:fill="FFFFFF"/>
        </w:rPr>
        <w:t>）及</w:t>
      </w:r>
      <w:r>
        <w:rPr>
          <w:shd w:val="clear" w:color="auto" w:fill="FFFFFF"/>
        </w:rPr>
        <w:t>各</w:t>
      </w:r>
      <w:r>
        <w:rPr>
          <w:rFonts w:hint="eastAsia"/>
          <w:shd w:val="clear" w:color="auto" w:fill="FFFFFF"/>
        </w:rPr>
        <w:t>高</w:t>
      </w:r>
      <w:r>
        <w:rPr>
          <w:shd w:val="clear" w:color="auto" w:fill="FFFFFF"/>
        </w:rPr>
        <w:t>校相关通知。</w:t>
      </w:r>
      <w:r>
        <w:rPr>
          <w:rFonts w:hint="eastAsia"/>
          <w:color w:val="333333"/>
          <w:spacing w:val="8"/>
          <w:shd w:val="clear" w:color="auto" w:fill="FFFFFF"/>
        </w:rPr>
        <w:t>竞赛内容主要包括大学英语学习阶段应掌握的英语基础知识和读、听、说、写、译五方面的技能，特别是英语综合运用能力。竞赛赛制上分为初赛、决赛及全国总决赛三个阶段</w:t>
      </w:r>
      <w:r>
        <w:rPr>
          <w:shd w:val="clear" w:color="auto" w:fill="FFFFFF"/>
        </w:rPr>
        <w:t>。</w:t>
      </w:r>
    </w:p>
    <w:p>
      <w:pPr>
        <w:ind w:firstLine="420"/>
        <w:rPr>
          <w:shd w:val="clear" w:color="auto" w:fill="FFFFFF"/>
        </w:rPr>
      </w:pPr>
      <w:r>
        <w:rPr>
          <w:shd w:val="clear" w:color="auto" w:fill="FFFFFF"/>
        </w:rPr>
        <w:t>竞赛分A、B、C、D四个类别，全国各高校的研究生及本科所有年级学生均可报名参赛。A类考试适</w:t>
      </w:r>
      <w:r>
        <w:rPr>
          <w:rFonts w:hint="eastAsia"/>
          <w:shd w:val="clear" w:color="auto" w:fill="FFFFFF"/>
        </w:rPr>
        <w:t>用于</w:t>
      </w:r>
      <w:r>
        <w:rPr>
          <w:shd w:val="clear" w:color="auto" w:fill="FFFFFF"/>
        </w:rPr>
        <w:t>研究生参加，B类考试适</w:t>
      </w:r>
      <w:r>
        <w:rPr>
          <w:rFonts w:hint="eastAsia"/>
          <w:shd w:val="clear" w:color="auto" w:fill="FFFFFF"/>
        </w:rPr>
        <w:t>用于</w:t>
      </w:r>
      <w:r>
        <w:rPr>
          <w:shd w:val="clear" w:color="auto" w:fill="FFFFFF"/>
        </w:rPr>
        <w:t>英语专业本、专科学生参加，C类考试适</w:t>
      </w:r>
      <w:r>
        <w:rPr>
          <w:rFonts w:hint="eastAsia"/>
          <w:shd w:val="clear" w:color="auto" w:fill="FFFFFF"/>
        </w:rPr>
        <w:t>用于</w:t>
      </w:r>
      <w:r>
        <w:rPr>
          <w:shd w:val="clear" w:color="auto" w:fill="FFFFFF"/>
        </w:rPr>
        <w:t>非英语专业本科生参加，D类考试适</w:t>
      </w:r>
      <w:r>
        <w:rPr>
          <w:rFonts w:hint="eastAsia"/>
          <w:shd w:val="clear" w:color="auto" w:fill="FFFFFF"/>
        </w:rPr>
        <w:t>用于</w:t>
      </w:r>
      <w:r>
        <w:rPr>
          <w:shd w:val="clear" w:color="auto" w:fill="FFFFFF"/>
        </w:rPr>
        <w:t>体育类和艺术类的本科生和非英语专业高职高专学生参加。由于大部分同学将会参加C类考试，因此</w:t>
      </w:r>
      <w:r>
        <w:rPr>
          <w:rFonts w:hint="eastAsia"/>
          <w:shd w:val="clear" w:color="auto" w:fill="FFFFFF"/>
        </w:rPr>
        <w:t>分享</w:t>
      </w:r>
      <w:r>
        <w:rPr>
          <w:shd w:val="clear" w:color="auto" w:fill="FFFFFF"/>
        </w:rPr>
        <w:t>以C类为例进行。</w:t>
      </w:r>
    </w:p>
    <w:p>
      <w:pPr>
        <w:ind w:firstLine="420"/>
        <w:rPr>
          <w:shd w:val="clear" w:color="auto" w:fill="FFFFFF"/>
        </w:rPr>
      </w:pPr>
      <w:r>
        <w:rPr>
          <w:rFonts w:hint="eastAsia"/>
          <w:shd w:val="clear" w:color="auto" w:fill="FFFFFF"/>
        </w:rPr>
        <w:t>想要在该竞赛中取得比较好的成绩，需要一定的英语水平、一定的赛前准备和一定的参赛技巧。接下来就详细讲一讲如何准备该竞赛。</w:t>
      </w:r>
    </w:p>
    <w:p>
      <w:pPr>
        <w:ind w:firstLine="420"/>
        <w:rPr>
          <w:shd w:val="clear" w:color="auto" w:fill="FFFFFF"/>
        </w:rPr>
      </w:pPr>
      <w:r>
        <w:rPr>
          <w:rFonts w:hint="eastAsia"/>
          <w:shd w:val="clear" w:color="auto" w:fill="FFFFFF"/>
        </w:rPr>
        <w:t>比赛时间一般在每年</w:t>
      </w:r>
      <w:r>
        <w:rPr>
          <w:shd w:val="clear" w:color="auto" w:fill="FFFFFF"/>
        </w:rPr>
        <w:t>4月中旬，建议提前一个月到一个半月开始准备。具体来讲，首先需要每天抽出一定的时间背单词。可以从六级单词开始背，如果六级单词很多（一半以上）都认识，也可以背一背更难的托福和雅思考试的单词。在背单词的时候要注意一词多义现象，并且最好记住发音，做到听音知义。英语能力的提升重在平时，所以要做好日常积累，不能全部指望考前的准备。</w:t>
      </w:r>
    </w:p>
    <w:p>
      <w:pPr>
        <w:ind w:firstLine="420"/>
        <w:rPr>
          <w:shd w:val="clear" w:color="auto" w:fill="FFFFFF"/>
        </w:rPr>
      </w:pPr>
      <w:r>
        <w:rPr>
          <w:rFonts w:hint="eastAsia"/>
          <w:shd w:val="clear" w:color="auto" w:fill="FFFFFF"/>
        </w:rPr>
        <w:t>除了背单词以外，每周应做两套完整的往年真题，做完后自己对照标准答案批改。这样做，在熟悉竞赛题型的同时也可锻炼手感。一定要注意按照竞赛规定的时间做定时训练，因为英语竞赛的题量很大，在保证正确率的同时保持较快的做题速度是取得好成绩的关键。竞赛官网公布</w:t>
      </w:r>
      <w:r>
        <w:rPr>
          <w:shd w:val="clear" w:color="auto" w:fill="FFFFFF"/>
        </w:rPr>
        <w:t>的历年样题，也很有参考价值。此外</w:t>
      </w:r>
      <w:r>
        <w:rPr>
          <w:rFonts w:hint="eastAsia"/>
          <w:shd w:val="clear" w:color="auto" w:fill="FFFFFF"/>
        </w:rPr>
        <w:t>，还</w:t>
      </w:r>
      <w:r>
        <w:rPr>
          <w:shd w:val="clear" w:color="auto" w:fill="FFFFFF"/>
        </w:rPr>
        <w:t>可购</w:t>
      </w:r>
      <w:r>
        <w:rPr>
          <w:rFonts w:hint="eastAsia"/>
          <w:shd w:val="clear" w:color="auto" w:fill="FFFFFF"/>
        </w:rPr>
        <w:t>置一些</w:t>
      </w:r>
      <w:r>
        <w:rPr>
          <w:shd w:val="clear" w:color="auto" w:fill="FFFFFF"/>
        </w:rPr>
        <w:t>竞赛辅导书，</w:t>
      </w:r>
      <w:r>
        <w:rPr>
          <w:rFonts w:hint="eastAsia"/>
          <w:shd w:val="clear" w:color="auto" w:fill="FFFFFF"/>
        </w:rPr>
        <w:t>加强备赛准备</w:t>
      </w:r>
      <w:r>
        <w:rPr>
          <w:shd w:val="clear" w:color="auto" w:fill="FFFFFF"/>
        </w:rPr>
        <w:t>。</w:t>
      </w:r>
    </w:p>
    <w:p>
      <w:pPr>
        <w:ind w:firstLine="420"/>
        <w:rPr>
          <w:shd w:val="clear" w:color="auto" w:fill="FFFFFF"/>
        </w:rPr>
      </w:pPr>
      <w:r>
        <w:rPr>
          <w:rFonts w:hint="eastAsia"/>
          <w:shd w:val="clear" w:color="auto" w:fill="FFFFFF"/>
        </w:rPr>
        <w:t>初赛题目主要有八种题型，分别是听力、词汇和语法、完形填空、阅读理解、翻译、智力测试、短文改错、写作。表</w:t>
      </w:r>
      <w:r>
        <w:rPr>
          <w:shd w:val="clear" w:color="auto" w:fill="FFFFFF"/>
        </w:rPr>
        <w:t>6-3对各种题型做了简要的介绍。决赛的题型与初赛一致，难度略有增加。</w:t>
      </w:r>
    </w:p>
    <w:p>
      <w:pPr>
        <w:ind w:firstLine="420"/>
        <w:rPr>
          <w:shd w:val="clear" w:color="auto" w:fill="FFFFFF"/>
        </w:rPr>
      </w:pPr>
    </w:p>
    <w:p>
      <w:pPr>
        <w:ind w:firstLine="420"/>
        <w:rPr>
          <w:shd w:val="clear" w:color="auto" w:fill="FFFFFF"/>
        </w:rPr>
      </w:pPr>
    </w:p>
    <w:p>
      <w:pPr>
        <w:ind w:firstLine="420"/>
        <w:rPr>
          <w:shd w:val="clear" w:color="auto" w:fill="FFFFFF"/>
        </w:rPr>
      </w:pPr>
    </w:p>
    <w:p>
      <w:pPr>
        <w:ind w:firstLine="420"/>
        <w:rPr>
          <w:shd w:val="clear" w:color="auto" w:fill="FFFFFF"/>
        </w:rPr>
      </w:pPr>
    </w:p>
    <w:tbl>
      <w:tblPr>
        <w:tblStyle w:val="23"/>
        <w:tblpPr w:leftFromText="180" w:rightFromText="180" w:vertAnchor="text" w:horzAnchor="page" w:tblpX="1805" w:tblpY="392"/>
        <w:tblOverlap w:val="never"/>
        <w:tblW w:w="84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9"/>
        <w:gridCol w:w="75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79" w:type="dxa"/>
            <w:vAlign w:val="center"/>
          </w:tcPr>
          <w:p>
            <w:pPr>
              <w:jc w:val="center"/>
              <w:rPr>
                <w:kern w:val="0"/>
              </w:rPr>
            </w:pPr>
            <w:r>
              <w:rPr>
                <w:rFonts w:hint="eastAsia"/>
                <w:kern w:val="0"/>
              </w:rPr>
              <w:t>题型</w:t>
            </w:r>
          </w:p>
        </w:tc>
        <w:tc>
          <w:tcPr>
            <w:tcW w:w="7546" w:type="dxa"/>
            <w:vAlign w:val="center"/>
          </w:tcPr>
          <w:p>
            <w:pPr>
              <w:jc w:val="center"/>
              <w:rPr>
                <w:kern w:val="0"/>
              </w:rPr>
            </w:pPr>
            <w:r>
              <w:rPr>
                <w:rFonts w:hint="eastAsia"/>
                <w:kern w:val="0"/>
              </w:rPr>
              <w:t>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9" w:type="dxa"/>
            <w:vAlign w:val="center"/>
          </w:tcPr>
          <w:p>
            <w:pPr>
              <w:jc w:val="center"/>
              <w:rPr>
                <w:kern w:val="0"/>
              </w:rPr>
            </w:pPr>
            <w:r>
              <w:rPr>
                <w:rFonts w:hint="eastAsia"/>
                <w:kern w:val="0"/>
              </w:rPr>
              <w:t>听力</w:t>
            </w:r>
          </w:p>
        </w:tc>
        <w:tc>
          <w:tcPr>
            <w:tcW w:w="7546" w:type="dxa"/>
            <w:vAlign w:val="center"/>
          </w:tcPr>
          <w:p>
            <w:pPr>
              <w:tabs>
                <w:tab w:val="left" w:pos="312"/>
              </w:tabs>
              <w:autoSpaceDE w:val="0"/>
              <w:autoSpaceDN w:val="0"/>
              <w:jc w:val="both"/>
              <w:rPr>
                <w:kern w:val="0"/>
              </w:rPr>
            </w:pPr>
            <w:r>
              <w:rPr>
                <w:rFonts w:hint="eastAsia"/>
                <w:kern w:val="0"/>
              </w:rPr>
              <w:t>有</w:t>
            </w:r>
            <w:r>
              <w:rPr>
                <w:kern w:val="0"/>
              </w:rPr>
              <w:t>4个部分，共30分，分别是短对话、长对话、新闻和听写填空。前三部分听力都是选择题，最后一部分是填空题。听力材料都只播放一遍。整体不是很难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9" w:type="dxa"/>
            <w:vAlign w:val="center"/>
          </w:tcPr>
          <w:p>
            <w:pPr>
              <w:jc w:val="center"/>
              <w:rPr>
                <w:kern w:val="0"/>
              </w:rPr>
            </w:pPr>
            <w:r>
              <w:rPr>
                <w:rFonts w:hint="eastAsia"/>
                <w:kern w:val="0"/>
              </w:rPr>
              <w:t>词汇和语法</w:t>
            </w:r>
          </w:p>
        </w:tc>
        <w:tc>
          <w:tcPr>
            <w:tcW w:w="7546" w:type="dxa"/>
            <w:vAlign w:val="center"/>
          </w:tcPr>
          <w:p>
            <w:pPr>
              <w:jc w:val="both"/>
              <w:rPr>
                <w:kern w:val="0"/>
              </w:rPr>
            </w:pPr>
            <w:r>
              <w:rPr>
                <w:rFonts w:hint="eastAsia"/>
                <w:kern w:val="0"/>
              </w:rPr>
              <w:t>有</w:t>
            </w:r>
            <w:r>
              <w:rPr>
                <w:kern w:val="0"/>
              </w:rPr>
              <w:t>15道单选题，共15分。大部分是词汇题，考查单词和词组的用法。除此词汇和语法之外会有2～3个情景对话类小题，主要凭着对语句的理解和语感做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9" w:type="dxa"/>
            <w:vAlign w:val="center"/>
          </w:tcPr>
          <w:p>
            <w:pPr>
              <w:jc w:val="center"/>
              <w:rPr>
                <w:kern w:val="0"/>
              </w:rPr>
            </w:pPr>
            <w:r>
              <w:rPr>
                <w:rFonts w:hint="eastAsia"/>
                <w:kern w:val="0"/>
              </w:rPr>
              <w:t>完形填空</w:t>
            </w:r>
          </w:p>
        </w:tc>
        <w:tc>
          <w:tcPr>
            <w:tcW w:w="7546" w:type="dxa"/>
            <w:vAlign w:val="center"/>
          </w:tcPr>
          <w:p>
            <w:pPr>
              <w:jc w:val="both"/>
              <w:rPr>
                <w:kern w:val="0"/>
              </w:rPr>
            </w:pPr>
            <w:r>
              <w:rPr>
                <w:rFonts w:hint="eastAsia"/>
                <w:kern w:val="0"/>
              </w:rPr>
              <w:t>填空题，共</w:t>
            </w:r>
            <w:r>
              <w:rPr>
                <w:kern w:val="0"/>
              </w:rPr>
              <w:t>10分。有三种填空方式：根据上下文选词填空、根据所给单词的完形填空首字母提示填空，及根据所给单词的适当形式填空。做好这部分题目需要比较扎实的语言功底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9" w:type="dxa"/>
            <w:vAlign w:val="center"/>
          </w:tcPr>
          <w:p>
            <w:pPr>
              <w:jc w:val="center"/>
              <w:rPr>
                <w:kern w:val="0"/>
              </w:rPr>
            </w:pPr>
            <w:r>
              <w:rPr>
                <w:rFonts w:hint="eastAsia"/>
                <w:kern w:val="0"/>
              </w:rPr>
              <w:t>阅读理解</w:t>
            </w:r>
          </w:p>
        </w:tc>
        <w:tc>
          <w:tcPr>
            <w:tcW w:w="7546" w:type="dxa"/>
            <w:vAlign w:val="center"/>
          </w:tcPr>
          <w:p>
            <w:pPr>
              <w:jc w:val="both"/>
              <w:rPr>
                <w:kern w:val="0"/>
              </w:rPr>
            </w:pPr>
            <w:r>
              <w:rPr>
                <w:rFonts w:hint="eastAsia"/>
                <w:kern w:val="0"/>
              </w:rPr>
              <w:t>分为</w:t>
            </w:r>
            <w:r>
              <w:rPr>
                <w:kern w:val="0"/>
              </w:rPr>
              <w:t>3个部分，共30分，分别是表格填空题、简答题和摘要题。读懂文章是阅读理解关键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9" w:type="dxa"/>
            <w:vAlign w:val="center"/>
          </w:tcPr>
          <w:p>
            <w:pPr>
              <w:jc w:val="center"/>
              <w:rPr>
                <w:kern w:val="0"/>
              </w:rPr>
            </w:pPr>
            <w:r>
              <w:rPr>
                <w:rFonts w:hint="eastAsia"/>
                <w:kern w:val="0"/>
              </w:rPr>
              <w:t>翻译</w:t>
            </w:r>
          </w:p>
        </w:tc>
        <w:tc>
          <w:tcPr>
            <w:tcW w:w="7546" w:type="dxa"/>
            <w:vAlign w:val="center"/>
          </w:tcPr>
          <w:p>
            <w:pPr>
              <w:jc w:val="both"/>
              <w:rPr>
                <w:kern w:val="0"/>
              </w:rPr>
            </w:pPr>
            <w:r>
              <w:rPr>
                <w:rFonts w:hint="eastAsia"/>
                <w:kern w:val="0"/>
              </w:rPr>
              <w:t>分为英译汉和汉译英</w:t>
            </w:r>
            <w:r>
              <w:rPr>
                <w:kern w:val="0"/>
              </w:rPr>
              <w:t>2个部分，共15分。注意不要出现语法错误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9" w:type="dxa"/>
            <w:vAlign w:val="center"/>
          </w:tcPr>
          <w:p>
            <w:pPr>
              <w:jc w:val="center"/>
              <w:rPr>
                <w:kern w:val="0"/>
              </w:rPr>
            </w:pPr>
            <w:r>
              <w:rPr>
                <w:rFonts w:hint="eastAsia"/>
                <w:kern w:val="0"/>
              </w:rPr>
              <w:t>智力测试</w:t>
            </w:r>
          </w:p>
        </w:tc>
        <w:tc>
          <w:tcPr>
            <w:tcW w:w="7546" w:type="dxa"/>
            <w:vAlign w:val="center"/>
          </w:tcPr>
          <w:p>
            <w:pPr>
              <w:jc w:val="both"/>
              <w:rPr>
                <w:kern w:val="0"/>
              </w:rPr>
            </w:pPr>
            <w:r>
              <w:rPr>
                <w:rFonts w:hint="eastAsia"/>
                <w:kern w:val="0"/>
              </w:rPr>
              <w:t>该竞赛所特有的一种题型，占</w:t>
            </w:r>
            <w:r>
              <w:rPr>
                <w:kern w:val="0"/>
              </w:rPr>
              <w:t>10分。题目很有意思，但是一般做到这里时间就不太多了，所以可以直接跳过，等做完后面的题后再回来做这部分题目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9" w:type="dxa"/>
            <w:vAlign w:val="center"/>
          </w:tcPr>
          <w:p>
            <w:pPr>
              <w:jc w:val="center"/>
              <w:rPr>
                <w:kern w:val="0"/>
              </w:rPr>
            </w:pPr>
            <w:r>
              <w:rPr>
                <w:rFonts w:hint="eastAsia"/>
                <w:kern w:val="0"/>
              </w:rPr>
              <w:t>短文改错</w:t>
            </w:r>
          </w:p>
        </w:tc>
        <w:tc>
          <w:tcPr>
            <w:tcW w:w="7546" w:type="dxa"/>
            <w:vAlign w:val="center"/>
          </w:tcPr>
          <w:p>
            <w:pPr>
              <w:jc w:val="both"/>
              <w:rPr>
                <w:kern w:val="0"/>
              </w:rPr>
            </w:pPr>
            <w:r>
              <w:rPr>
                <w:rFonts w:hint="eastAsia"/>
                <w:kern w:val="0"/>
              </w:rPr>
              <w:t>有</w:t>
            </w:r>
            <w:r>
              <w:rPr>
                <w:kern w:val="0"/>
              </w:rPr>
              <w:t>10个小题，共10分。与高考英语中的短文改错相似。考试前应熟悉可能</w:t>
            </w:r>
            <w:r>
              <w:rPr>
                <w:rFonts w:hint="eastAsia"/>
                <w:kern w:val="0"/>
              </w:rPr>
              <w:t>出现的错误类型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9" w:type="dxa"/>
            <w:vAlign w:val="center"/>
          </w:tcPr>
          <w:p>
            <w:pPr>
              <w:jc w:val="center"/>
              <w:rPr>
                <w:kern w:val="0"/>
              </w:rPr>
            </w:pPr>
            <w:r>
              <w:rPr>
                <w:rFonts w:hint="eastAsia"/>
                <w:kern w:val="0"/>
              </w:rPr>
              <w:t>写作</w:t>
            </w:r>
          </w:p>
        </w:tc>
        <w:tc>
          <w:tcPr>
            <w:tcW w:w="7546" w:type="dxa"/>
            <w:vAlign w:val="center"/>
          </w:tcPr>
          <w:p>
            <w:pPr>
              <w:jc w:val="both"/>
              <w:rPr>
                <w:kern w:val="0"/>
              </w:rPr>
            </w:pPr>
            <w:r>
              <w:rPr>
                <w:rFonts w:hint="eastAsia"/>
                <w:kern w:val="0"/>
              </w:rPr>
              <w:t>分为大作文和小作文，小作文以应用文和描述性作文为主，大作文一般要求给出一个观点并解释。小作文可以提前准备好模板和常用句式。这里的大、小作文和雅思的大、小作文类似，可以按照雅思写作来准备</w:t>
            </w:r>
          </w:p>
        </w:tc>
      </w:tr>
    </w:tbl>
    <w:p>
      <w:pPr>
        <w:pStyle w:val="9"/>
        <w:jc w:val="center"/>
        <w:rPr>
          <w:rFonts w:ascii="宋体" w:hAnsi="宋体" w:eastAsia="宋体"/>
          <w:sz w:val="18"/>
          <w:szCs w:val="18"/>
        </w:rPr>
      </w:pPr>
      <w:r>
        <w:rPr>
          <w:rFonts w:hint="eastAsia" w:ascii="宋体" w:hAnsi="宋体" w:eastAsia="宋体"/>
          <w:sz w:val="18"/>
          <w:szCs w:val="18"/>
        </w:rPr>
        <w:t>表4-2 大学生英语竞赛各题型简介</w:t>
      </w:r>
    </w:p>
    <w:p>
      <w:pPr>
        <w:ind w:firstLine="420"/>
        <w:rPr>
          <w:shd w:val="clear" w:color="auto" w:fill="FFFFFF"/>
        </w:rPr>
      </w:pPr>
      <w:r>
        <w:rPr>
          <w:rFonts w:hint="eastAsia"/>
          <w:shd w:val="clear" w:color="auto" w:fill="FFFFFF"/>
        </w:rPr>
        <w:t>对于以上八种题型，可以针对自己的短板做分类练习。全国大学生英语竞赛官方微信公众号“</w:t>
      </w:r>
      <w:r>
        <w:rPr>
          <w:shd w:val="clear" w:color="auto" w:fill="FFFFFF"/>
        </w:rPr>
        <w:t>NECCS”会按照题型给出题目解析和例题，需要的同学可以进行查阅。</w:t>
      </w:r>
    </w:p>
    <w:p>
      <w:pPr>
        <w:ind w:firstLine="420"/>
        <w:rPr>
          <w:shd w:val="clear" w:color="auto" w:fill="FFFFFF"/>
        </w:rPr>
      </w:pPr>
      <w:r>
        <w:rPr>
          <w:rFonts w:hint="eastAsia"/>
          <w:shd w:val="clear" w:color="auto" w:fill="FFFFFF"/>
        </w:rPr>
        <w:t>全国大学生英语竞赛对于英语水平不错的同学是“性价比”很高的一项国家级比赛，建议报名的同学做好准备、积极参赛。参加全国大学生英语竞赛既能提升个人的英语水平，也可能拿到国家级奖项，一举两得，何乐而不为？提醒一点：在比赛当天很多同学很可能会受到其他事情的影响，请报名的同学一定不要弃考，参加考试就等于成功了一半！</w:t>
      </w:r>
    </w:p>
    <w:p>
      <w:pPr>
        <w:ind w:firstLine="420"/>
        <w:rPr>
          <w:shd w:val="clear" w:color="auto" w:fill="FFFFFF"/>
        </w:rPr>
      </w:pPr>
      <w:r>
        <w:rPr>
          <w:rFonts w:hint="eastAsia"/>
          <w:shd w:val="clear" w:color="auto" w:fill="FFFFFF"/>
        </w:rPr>
        <w:t>英语类竞赛除了全国大学生英语竞赛还有“外研社杯”全国大学生英语系列赛，包括英语演讲、英语辩论、英语写作、英语阅读方面的比赛。赛事官网为</w:t>
      </w:r>
      <w:r>
        <w:rPr>
          <w:shd w:val="clear" w:color="auto" w:fill="FFFFFF"/>
        </w:rPr>
        <w:t>http://uchallenge.unipus.cn/。该比赛也是广受认可的重要竞赛，在此不做过多阐述，感兴趣的同学可以自行查找相关资料。</w:t>
      </w:r>
    </w:p>
    <w:p>
      <w:bookmarkStart w:id="237" w:name="_Toc16362"/>
      <w:bookmarkStart w:id="238" w:name="_Toc27898"/>
      <w:r>
        <w:rPr>
          <w:rFonts w:hint="eastAsia"/>
          <w:b/>
        </w:rPr>
        <w:t>（三）科技类</w:t>
      </w:r>
      <w:bookmarkEnd w:id="237"/>
      <w:bookmarkEnd w:id="238"/>
    </w:p>
    <w:p>
      <w:pPr>
        <w:ind w:firstLine="480" w:firstLineChars="200"/>
      </w:pPr>
      <w:r>
        <w:rPr>
          <w:rFonts w:hint="eastAsia"/>
        </w:rPr>
        <w:t>所谓科技类竞赛，即比赛形式为</w:t>
      </w:r>
      <w:r>
        <w:rPr>
          <w:rFonts w:hint="eastAsia"/>
          <w:b/>
          <w:bCs/>
        </w:rPr>
        <w:t>科研项目比拼</w:t>
      </w:r>
      <w:r>
        <w:rPr>
          <w:rFonts w:hint="eastAsia"/>
        </w:rPr>
        <w:t>的比赛。此类竞赛要求大多为学生自主研究的项目，在指导老师的带领下进行科研尝试与相关训练。此类竞赛最具代表性的赛事为“挑战杯全国大学生课外学术科技作品竞赛”（以下简称“大挑”）。，小思将从</w:t>
      </w:r>
      <w:r>
        <w:rPr>
          <w:rFonts w:hint="eastAsia"/>
          <w:b/>
          <w:bCs/>
        </w:rPr>
        <w:t>赛事简介</w:t>
      </w:r>
      <w:r>
        <w:rPr>
          <w:rFonts w:hint="eastAsia"/>
        </w:rPr>
        <w:t>、</w:t>
      </w:r>
      <w:r>
        <w:rPr>
          <w:rFonts w:hint="eastAsia"/>
          <w:b/>
          <w:bCs/>
        </w:rPr>
        <w:t>前期准备</w:t>
      </w:r>
      <w:r>
        <w:rPr>
          <w:rFonts w:hint="eastAsia"/>
        </w:rPr>
        <w:t>、</w:t>
      </w:r>
      <w:r>
        <w:rPr>
          <w:rFonts w:hint="eastAsia"/>
          <w:b/>
          <w:bCs/>
        </w:rPr>
        <w:t>项目文本提交</w:t>
      </w:r>
      <w:r>
        <w:rPr>
          <w:rFonts w:hint="eastAsia"/>
        </w:rPr>
        <w:t>三个方面对比赛进行简要分析，希望可以帮助各位同学的参赛之旅更加顺利。</w:t>
      </w:r>
    </w:p>
    <w:p>
      <w:pPr>
        <w:pStyle w:val="5"/>
      </w:pPr>
      <w:bookmarkStart w:id="239" w:name="_Toc13434"/>
      <w:bookmarkStart w:id="240" w:name="_Toc29973"/>
      <w:r>
        <w:rPr>
          <w:rFonts w:hint="eastAsia"/>
        </w:rPr>
        <w:t>1.“大挑”简介</w:t>
      </w:r>
      <w:bookmarkEnd w:id="239"/>
      <w:bookmarkEnd w:id="240"/>
    </w:p>
    <w:p>
      <w:pPr>
        <w:ind w:firstLine="480"/>
      </w:pPr>
      <w:r>
        <w:rPr>
          <w:rFonts w:hint="eastAsia"/>
        </w:rPr>
        <w:t>“大挑”</w:t>
      </w:r>
      <w:r>
        <w:rPr>
          <w:rFonts w:ascii="Tahoma" w:hAnsi="Tahoma" w:cs="Tahoma"/>
          <w:color w:val="333333"/>
          <w:sz w:val="21"/>
          <w:szCs w:val="21"/>
          <w:shd w:val="clear" w:color="auto" w:fill="FFFFFF"/>
        </w:rPr>
        <w:t xml:space="preserve"> 是由共青团中央、中国科协、教育部和全国学联共同主办的全国性的大学生课外学术实践竞赛</w:t>
      </w:r>
      <w:r>
        <w:rPr>
          <w:rFonts w:hint="eastAsia" w:ascii="Tahoma" w:hAnsi="Tahoma" w:cs="Tahoma"/>
          <w:color w:val="333333"/>
          <w:sz w:val="21"/>
          <w:szCs w:val="21"/>
          <w:shd w:val="clear" w:color="auto" w:fill="FFFFFF"/>
        </w:rPr>
        <w:t>------</w:t>
      </w:r>
      <w:r>
        <w:rPr>
          <w:rFonts w:ascii="Tahoma" w:hAnsi="Tahoma" w:cs="Tahoma"/>
          <w:color w:val="333333"/>
          <w:sz w:val="21"/>
          <w:szCs w:val="21"/>
          <w:shd w:val="clear" w:color="auto" w:fill="FFFFFF"/>
        </w:rPr>
        <w:t>“挑战杯”全国大学生系列科技学术竞赛</w:t>
      </w:r>
      <w:r>
        <w:rPr>
          <w:rFonts w:hint="eastAsia" w:ascii="Tahoma" w:hAnsi="Tahoma" w:cs="Tahoma"/>
          <w:color w:val="333333"/>
          <w:sz w:val="21"/>
          <w:szCs w:val="21"/>
          <w:shd w:val="clear" w:color="auto" w:fill="FFFFFF"/>
        </w:rPr>
        <w:t>两大赛事之一,</w:t>
      </w:r>
      <w:r>
        <w:rPr>
          <w:rFonts w:ascii="Tahoma" w:hAnsi="Tahoma" w:cs="Tahoma"/>
          <w:color w:val="333333"/>
          <w:sz w:val="21"/>
          <w:szCs w:val="21"/>
          <w:shd w:val="clear" w:color="auto" w:fill="FFFFFF"/>
        </w:rPr>
        <w:t xml:space="preserve"> </w:t>
      </w:r>
      <w:r>
        <w:rPr>
          <w:rFonts w:hint="eastAsia"/>
        </w:rPr>
        <w:t>全称为“挑战杯全国大学生课外学术科技作品竞赛”。</w:t>
      </w:r>
      <w:r>
        <w:rPr>
          <w:rFonts w:ascii="Tahoma" w:hAnsi="Tahoma" w:cs="Tahoma"/>
          <w:color w:val="333333"/>
          <w:sz w:val="21"/>
          <w:szCs w:val="21"/>
          <w:shd w:val="clear" w:color="auto" w:fill="FFFFFF"/>
        </w:rPr>
        <w:t>两</w:t>
      </w:r>
      <w:r>
        <w:rPr>
          <w:rFonts w:hint="eastAsia" w:ascii="Tahoma" w:hAnsi="Tahoma" w:cs="Tahoma"/>
          <w:color w:val="333333"/>
          <w:sz w:val="21"/>
          <w:szCs w:val="21"/>
          <w:shd w:val="clear" w:color="auto" w:fill="FFFFFF"/>
        </w:rPr>
        <w:t>项赛事</w:t>
      </w:r>
      <w:r>
        <w:rPr>
          <w:rFonts w:ascii="Tahoma" w:hAnsi="Tahoma" w:cs="Tahoma"/>
          <w:color w:val="333333"/>
          <w:sz w:val="21"/>
          <w:szCs w:val="21"/>
          <w:shd w:val="clear" w:color="auto" w:fill="FFFFFF"/>
        </w:rPr>
        <w:t>的全国竞赛交叉轮流开展，每</w:t>
      </w:r>
      <w:r>
        <w:rPr>
          <w:rFonts w:hint="eastAsia" w:ascii="Tahoma" w:hAnsi="Tahoma" w:cs="Tahoma"/>
          <w:color w:val="333333"/>
          <w:sz w:val="21"/>
          <w:szCs w:val="21"/>
          <w:shd w:val="clear" w:color="auto" w:fill="FFFFFF"/>
        </w:rPr>
        <w:t>项赛事</w:t>
      </w:r>
      <w:r>
        <w:rPr>
          <w:rFonts w:ascii="Tahoma" w:hAnsi="Tahoma" w:cs="Tahoma"/>
          <w:color w:val="333333"/>
          <w:sz w:val="21"/>
          <w:szCs w:val="21"/>
          <w:shd w:val="clear" w:color="auto" w:fill="FFFFFF"/>
        </w:rPr>
        <w:t>每两年举办一届。</w:t>
      </w:r>
    </w:p>
    <w:p>
      <w:pPr>
        <w:ind w:firstLine="480" w:firstLineChars="200"/>
      </w:pPr>
      <w:r>
        <w:rPr>
          <w:rFonts w:hint="eastAsia"/>
        </w:rPr>
        <w:t>根据“大挑”竞赛章程，申报参赛的作品分为三类，分别是：科技发明制作、自然科学类学术论文、哲学社会科学类社会调查报告与学术论文三大类。自然科学类学术论文作者限本专科生。哲学社会科学类社会调查报告与学术论文限定在</w:t>
      </w:r>
      <w:r>
        <w:rPr>
          <w:rFonts w:hint="eastAsia"/>
          <w:b/>
          <w:bCs/>
          <w:kern w:val="0"/>
        </w:rPr>
        <w:t>哲学、经济、社会</w:t>
      </w:r>
      <w:r>
        <w:rPr>
          <w:rFonts w:hint="eastAsia"/>
          <w:kern w:val="0"/>
        </w:rPr>
        <w:t>、</w:t>
      </w:r>
      <w:r>
        <w:rPr>
          <w:rFonts w:hint="eastAsia"/>
          <w:b/>
          <w:bCs/>
          <w:kern w:val="0"/>
        </w:rPr>
        <w:t>法律</w:t>
      </w:r>
      <w:r>
        <w:rPr>
          <w:rFonts w:hint="eastAsia"/>
          <w:kern w:val="0"/>
        </w:rPr>
        <w:t>、</w:t>
      </w:r>
      <w:r>
        <w:rPr>
          <w:rFonts w:hint="eastAsia"/>
          <w:b/>
          <w:bCs/>
          <w:kern w:val="0"/>
        </w:rPr>
        <w:t>教育、管理6个学科内。</w:t>
      </w:r>
      <w:r>
        <w:rPr>
          <w:rFonts w:hint="eastAsia"/>
        </w:rPr>
        <w:t>科技发明制作类分为A、B两类:A类指科技含量较高、制作投入较大的作品；B类指投入较少、且为生产技术或社会生活带来便利的小发明、小制作等。</w:t>
      </w:r>
    </w:p>
    <w:p>
      <w:pPr>
        <w:ind w:firstLine="480" w:firstLineChars="200"/>
      </w:pPr>
      <w:r>
        <w:rPr>
          <w:rFonts w:hint="eastAsia"/>
        </w:rPr>
        <w:t>另外，“大挑”申报分为</w:t>
      </w:r>
      <w:r>
        <w:rPr>
          <w:rFonts w:hint="eastAsia"/>
          <w:b/>
          <w:bCs/>
        </w:rPr>
        <w:t>个人申报</w:t>
      </w:r>
      <w:r>
        <w:rPr>
          <w:rFonts w:hint="eastAsia"/>
        </w:rPr>
        <w:t>和</w:t>
      </w:r>
      <w:r>
        <w:rPr>
          <w:rFonts w:hint="eastAsia"/>
          <w:b/>
          <w:bCs/>
        </w:rPr>
        <w:t>集体申报：</w:t>
      </w:r>
      <w:r>
        <w:rPr>
          <w:rFonts w:hint="eastAsia"/>
        </w:rPr>
        <w:t>申报</w:t>
      </w:r>
      <w:r>
        <w:rPr>
          <w:rFonts w:hint="eastAsia"/>
          <w:b/>
          <w:bCs/>
        </w:rPr>
        <w:t>个人作品</w:t>
      </w:r>
      <w:r>
        <w:rPr>
          <w:rFonts w:hint="eastAsia"/>
        </w:rPr>
        <w:t>的，申报者必须承担申报作品60％以上的研究工作,作品鉴定证书、专利证书及发表的有关作品上的署名均应为第一作者，合作者必须是学生且不得超过2人。凡</w:t>
      </w:r>
      <w:r>
        <w:rPr>
          <w:rFonts w:hint="eastAsia"/>
          <w:b/>
          <w:bCs/>
        </w:rPr>
        <w:t>作者超过3人</w:t>
      </w:r>
      <w:r>
        <w:rPr>
          <w:rFonts w:hint="eastAsia"/>
        </w:rPr>
        <w:t>的项目，或者不超过3人但无法区分第一作者的项目，均须申报集体作品。集体作品参与总人数不超过8人，建议根据作品需求组建学科和年级交叉、知识和技能互补的团队参赛。并且每件作品可由不超过3名教师指导完成。</w:t>
      </w:r>
    </w:p>
    <w:p>
      <w:pPr>
        <w:ind w:firstLine="482"/>
      </w:pPr>
      <w:r>
        <w:rPr>
          <w:rFonts w:hint="eastAsia"/>
          <w:b/>
          <w:bCs/>
        </w:rPr>
        <w:t>关于赛事的进程安排</w:t>
      </w:r>
      <w:r>
        <w:rPr>
          <w:rFonts w:hint="eastAsia"/>
        </w:rPr>
        <w:t>：整个大挑比赛分为三个重要的阶段，分别是校赛阶段，省赛阶段和国赛阶段。而同学们需要重点关注各个阶段中“</w:t>
      </w:r>
      <w:r>
        <w:rPr>
          <w:rFonts w:hint="eastAsia"/>
          <w:b/>
          <w:bCs/>
        </w:rPr>
        <w:t>文本提交</w:t>
      </w:r>
      <w:r>
        <w:rPr>
          <w:rFonts w:hint="eastAsia"/>
        </w:rPr>
        <w:t>”、“</w:t>
      </w:r>
      <w:r>
        <w:rPr>
          <w:rFonts w:hint="eastAsia"/>
          <w:b/>
          <w:bCs/>
        </w:rPr>
        <w:t>决赛答辩</w:t>
      </w:r>
      <w:r>
        <w:rPr>
          <w:rFonts w:hint="eastAsia"/>
        </w:rPr>
        <w:t>”和“</w:t>
      </w:r>
      <w:r>
        <w:rPr>
          <w:rFonts w:hint="eastAsia"/>
          <w:b/>
          <w:bCs/>
        </w:rPr>
        <w:t>孵化基金申请</w:t>
      </w:r>
      <w:r>
        <w:rPr>
          <w:rFonts w:hint="eastAsia"/>
        </w:rPr>
        <w:t>”等时间点认真准备每个赛程，</w:t>
      </w:r>
      <w:r>
        <w:t>积极争取</w:t>
      </w:r>
      <w:r>
        <w:rPr>
          <w:rFonts w:hint="eastAsia"/>
        </w:rPr>
        <w:t>不断进阶，取得理想成绩</w:t>
      </w:r>
      <w:r>
        <w:t>。</w:t>
      </w:r>
    </w:p>
    <w:p>
      <w:pPr>
        <w:pStyle w:val="5"/>
      </w:pPr>
      <w:bookmarkStart w:id="241" w:name="_Toc14848"/>
      <w:bookmarkStart w:id="242" w:name="_Toc20708"/>
      <w:r>
        <w:rPr>
          <w:rFonts w:hint="eastAsia"/>
        </w:rPr>
        <w:t>2.前期准备</w:t>
      </w:r>
      <w:bookmarkEnd w:id="241"/>
      <w:bookmarkEnd w:id="242"/>
    </w:p>
    <w:p>
      <w:pPr>
        <w:pStyle w:val="49"/>
        <w:snapToGrid w:val="0"/>
      </w:pPr>
      <w:r>
        <w:rPr>
          <w:rFonts w:hint="eastAsia"/>
        </w:rPr>
        <w:t>本部分可与下文“科研竞赛篇，二·（二）大创部分”一起阅读，帮助自己融会贯通。参加科研类竞赛，需要重点考虑的是：</w:t>
      </w:r>
      <w:r>
        <w:rPr>
          <w:rFonts w:hint="eastAsia"/>
          <w:b/>
          <w:bCs/>
        </w:rPr>
        <w:t>导师选择</w:t>
      </w:r>
      <w:r>
        <w:rPr>
          <w:rFonts w:hint="eastAsia"/>
        </w:rPr>
        <w:t>、</w:t>
      </w:r>
      <w:r>
        <w:rPr>
          <w:rFonts w:hint="eastAsia"/>
          <w:b/>
          <w:bCs/>
        </w:rPr>
        <w:t>团队组建</w:t>
      </w:r>
      <w:r>
        <w:rPr>
          <w:rFonts w:hint="eastAsia"/>
        </w:rPr>
        <w:t>与</w:t>
      </w:r>
      <w:r>
        <w:rPr>
          <w:rFonts w:hint="eastAsia"/>
          <w:b/>
          <w:bCs/>
        </w:rPr>
        <w:t>项目选题</w:t>
      </w:r>
      <w:r>
        <w:rPr>
          <w:rFonts w:hint="eastAsia"/>
        </w:rPr>
        <w:t>。</w:t>
      </w:r>
    </w:p>
    <w:p>
      <w:pPr>
        <w:pStyle w:val="49"/>
        <w:snapToGrid w:val="0"/>
      </w:pPr>
      <w:r>
        <w:rPr>
          <w:rFonts w:hint="eastAsia"/>
        </w:rPr>
        <w:t>参赛的同学往往会陷入一个误区，认为这三者之间存在某种最优的执行顺序，于是往往会陷入这样的困惑：是先选题？还是先找指导老师？还是先找队友？根据小思们的经验，这三者之间并没有明确的先后顺序，而是要</w:t>
      </w:r>
      <w:r>
        <w:rPr>
          <w:rFonts w:hint="eastAsia"/>
          <w:b/>
          <w:bCs/>
        </w:rPr>
        <w:t>结合自身实际情况</w:t>
      </w:r>
      <w:r>
        <w:rPr>
          <w:rFonts w:hint="eastAsia"/>
        </w:rPr>
        <w:t>，确定一个适合自己的流程。</w:t>
      </w:r>
      <w:r>
        <w:rPr>
          <w:rFonts w:hint="eastAsia" w:cs="Microsoft JhengHei"/>
        </w:rPr>
        <w:t>这需要看初创团队或者初创个人的意愿。如果已有非常想研究的方向，就可以凭此直接去找老师交流。如果初创团队很迷茫，只是略有一点方向，就可以多向老师</w:t>
      </w:r>
      <w:r>
        <w:rPr>
          <w:rFonts w:cs="Courier New"/>
        </w:rPr>
        <w:t>(</w:t>
      </w:r>
      <w:r>
        <w:rPr>
          <w:rFonts w:hint="eastAsia" w:cs="MS Gothic"/>
        </w:rPr>
        <w:t>也不用局限于某一个老</w:t>
      </w:r>
      <w:r>
        <w:rPr>
          <w:rFonts w:hint="eastAsia" w:cs="Microsoft JhengHei"/>
        </w:rPr>
        <w:t>师</w:t>
      </w:r>
      <w:r>
        <w:rPr>
          <w:rFonts w:cs="Courier New"/>
        </w:rPr>
        <w:t>)</w:t>
      </w:r>
      <w:r>
        <w:rPr>
          <w:rFonts w:hint="eastAsia" w:cs="Microsoft JhengHei"/>
        </w:rPr>
        <w:t>请教。</w:t>
      </w:r>
      <w:r>
        <w:rPr>
          <w:rFonts w:hint="eastAsia"/>
        </w:rPr>
        <w:t>简言之，选题、组队、导师三者之间有因果联系，并且往往一件事会决定下一件事，但他们之间具体的顺序是没有一个最优解的。条条大路通罗马。一定要结合自身实际情况，因人制宜，分类讨论，量力而行，科学规划。</w:t>
      </w:r>
    </w:p>
    <w:p>
      <w:pPr>
        <w:pStyle w:val="49"/>
        <w:snapToGrid w:val="0"/>
        <w:ind w:firstLine="0" w:firstLineChars="0"/>
      </w:pPr>
      <w:r>
        <w:rPr>
          <w:rFonts w:hint="eastAsia"/>
          <w:b/>
          <w:bCs/>
        </w:rPr>
        <w:t>（1）选题与项目方向建议</w:t>
      </w:r>
    </w:p>
    <w:p>
      <w:pPr>
        <w:pStyle w:val="49"/>
        <w:snapToGrid w:val="0"/>
      </w:pPr>
      <w:r>
        <w:rPr>
          <w:rFonts w:hint="eastAsia"/>
        </w:rPr>
        <w:t>一个好的项目或者好的选题，很大程度上决定了项目的获奖等级。同学们的项目需要综合考虑以下几个方面：</w:t>
      </w:r>
      <w:r>
        <w:rPr>
          <w:rFonts w:hint="eastAsia"/>
          <w:b/>
          <w:bCs/>
        </w:rPr>
        <w:t>学术价值</w:t>
      </w:r>
      <w:r>
        <w:rPr>
          <w:rFonts w:hint="eastAsia"/>
        </w:rPr>
        <w:t>、</w:t>
      </w:r>
      <w:r>
        <w:rPr>
          <w:rFonts w:hint="eastAsia"/>
          <w:b/>
          <w:bCs/>
        </w:rPr>
        <w:t>应用前景</w:t>
      </w:r>
      <w:r>
        <w:rPr>
          <w:rFonts w:hint="eastAsia"/>
        </w:rPr>
        <w:t>、</w:t>
      </w:r>
      <w:r>
        <w:rPr>
          <w:rFonts w:hint="eastAsia"/>
          <w:b/>
          <w:bCs/>
        </w:rPr>
        <w:t>创新性</w:t>
      </w:r>
      <w:r>
        <w:rPr>
          <w:rFonts w:hint="eastAsia"/>
        </w:rPr>
        <w:t>、</w:t>
      </w:r>
      <w:r>
        <w:rPr>
          <w:rFonts w:hint="eastAsia"/>
          <w:b/>
          <w:bCs/>
        </w:rPr>
        <w:t>可行性</w:t>
      </w:r>
      <w:r>
        <w:rPr>
          <w:rFonts w:hint="eastAsia"/>
        </w:rPr>
        <w:t>。一般而言，如果选题时由导师主导，那么上述几个方面都具备。如果是团队队员自主选题，那么同学们就更需要从以上几个方面谨慎思考，秉承“胆大心细”的原则，敢于创新，积极与老师交流。</w:t>
      </w:r>
    </w:p>
    <w:p>
      <w:pPr>
        <w:pStyle w:val="49"/>
        <w:snapToGrid w:val="0"/>
      </w:pPr>
      <w:r>
        <w:rPr>
          <w:rFonts w:hint="eastAsia"/>
        </w:rPr>
        <w:t>在选题时，小思也建议各位同学</w:t>
      </w:r>
      <w:r>
        <w:rPr>
          <w:rFonts w:hint="eastAsia"/>
          <w:b/>
          <w:bCs/>
        </w:rPr>
        <w:t>借鉴以往项目的经验</w:t>
      </w:r>
      <w:r>
        <w:rPr>
          <w:rFonts w:hint="eastAsia"/>
        </w:rPr>
        <w:t>。如果对“大挑”选题有疑问，每次大赛结束后“挑战杯”官网都会公示大赛国家级别的获奖名单，学校官网也会公布省级校级级项目名单，同学们可以自行搜索了解。所谓借鉴，即即学习获奖项目选取题目的思路，如何结合当时的技术水平、学术前沿热点与政策热点，构思出最优的项目名称。</w:t>
      </w:r>
    </w:p>
    <w:p>
      <w:pPr>
        <w:pStyle w:val="49"/>
        <w:snapToGrid w:val="0"/>
        <w:ind w:firstLine="0" w:firstLineChars="0"/>
        <w:rPr>
          <w:b/>
          <w:bCs/>
        </w:rPr>
      </w:pPr>
      <w:r>
        <w:rPr>
          <w:rFonts w:hint="eastAsia"/>
          <w:b/>
          <w:bCs/>
        </w:rPr>
        <w:t>（2）团队组建</w:t>
      </w:r>
    </w:p>
    <w:p>
      <w:pPr>
        <w:pStyle w:val="12"/>
        <w:ind w:firstLine="480" w:firstLineChars="200"/>
        <w:rPr>
          <w:rFonts w:ascii="宋体" w:hAnsi="宋体" w:eastAsia="宋体" w:cs="Courier New"/>
        </w:rPr>
      </w:pPr>
      <w:r>
        <w:rPr>
          <w:rFonts w:hint="eastAsia"/>
        </w:rPr>
        <w:t>根据小思导师的过往经验，在队友寻找的过程中，其实最主要是做事“</w:t>
      </w:r>
      <w:r>
        <w:rPr>
          <w:rFonts w:hint="eastAsia"/>
          <w:b/>
          <w:bCs/>
        </w:rPr>
        <w:t>靠谱认真</w:t>
      </w:r>
      <w:r>
        <w:rPr>
          <w:rFonts w:hint="eastAsia"/>
        </w:rPr>
        <w:t>”，并且要</w:t>
      </w:r>
      <w:r>
        <w:rPr>
          <w:rFonts w:hint="eastAsia"/>
          <w:b/>
          <w:bCs/>
        </w:rPr>
        <w:t>与团队适配</w:t>
      </w:r>
      <w:r>
        <w:rPr>
          <w:rFonts w:hint="eastAsia"/>
        </w:rPr>
        <w:t>。</w:t>
      </w:r>
      <w:r>
        <w:rPr>
          <w:rFonts w:hint="eastAsia" w:ascii="宋体" w:hAnsi="宋体" w:eastAsia="宋体" w:cs="Microsoft JhengHei"/>
        </w:rPr>
        <w:t>我们可以邀请一些综合素质高的同学，但也可以关注周围有某项专长的同学。组队时要善于发挥每位成员的特长，如成绩最好的写理论基础，天生就有管理才能的就负责组织安排工</w:t>
      </w:r>
      <w:r>
        <w:rPr>
          <w:rFonts w:hint="eastAsia" w:ascii="宋体" w:hAnsi="宋体" w:eastAsia="宋体" w:cs="MS Gothic"/>
        </w:rPr>
        <w:t>作。</w:t>
      </w:r>
    </w:p>
    <w:p>
      <w:pPr>
        <w:pStyle w:val="12"/>
        <w:ind w:firstLine="480" w:firstLineChars="200"/>
        <w:rPr>
          <w:rFonts w:ascii="宋体" w:hAnsi="宋体" w:eastAsia="宋体" w:cs="Microsoft JhengHei"/>
        </w:rPr>
      </w:pPr>
      <w:r>
        <w:rPr>
          <w:rFonts w:hint="eastAsia"/>
        </w:rPr>
        <w:t>关于</w:t>
      </w:r>
      <w:r>
        <w:rPr>
          <w:rFonts w:hint="eastAsia"/>
          <w:b/>
          <w:bCs/>
        </w:rPr>
        <w:t>是否当队长，则需要慎重考虑。</w:t>
      </w:r>
      <w:r>
        <w:rPr>
          <w:rFonts w:hint="eastAsia" w:ascii="宋体" w:hAnsi="宋体" w:eastAsia="宋体" w:cs="Microsoft JhengHei"/>
        </w:rPr>
        <w:t>由于</w:t>
      </w:r>
      <w:r>
        <w:rPr>
          <w:rFonts w:hint="eastAsia"/>
        </w:rPr>
        <w:t xml:space="preserve"> “大挑”的时间战线非常长，</w:t>
      </w:r>
      <w:r>
        <w:rPr>
          <w:rFonts w:hint="eastAsia" w:ascii="宋体" w:hAnsi="宋体" w:eastAsia="宋体" w:cs="MS Gothic"/>
        </w:rPr>
        <w:t>从提交</w:t>
      </w:r>
      <w:r>
        <w:rPr>
          <w:rFonts w:hint="eastAsia" w:ascii="宋体" w:hAnsi="宋体" w:eastAsia="宋体" w:cs="Microsoft JhengHei"/>
        </w:rPr>
        <w:t>项目书</w:t>
      </w:r>
      <w:r>
        <w:rPr>
          <w:rFonts w:ascii="宋体" w:hAnsi="宋体" w:eastAsia="宋体" w:cs="Courier New"/>
        </w:rPr>
        <w:t>(12</w:t>
      </w:r>
      <w:r>
        <w:rPr>
          <w:rFonts w:hint="eastAsia" w:ascii="宋体" w:hAnsi="宋体" w:eastAsia="宋体" w:cs="MS Gothic"/>
        </w:rPr>
        <w:t>月</w:t>
      </w:r>
      <w:r>
        <w:rPr>
          <w:rFonts w:ascii="宋体" w:hAnsi="宋体" w:eastAsia="宋体" w:cs="Courier New"/>
        </w:rPr>
        <w:t>)</w:t>
      </w:r>
      <w:r>
        <w:rPr>
          <w:rFonts w:hint="eastAsia" w:ascii="宋体" w:hAnsi="宋体" w:eastAsia="宋体" w:cs="MS Gothic"/>
        </w:rPr>
        <w:t>到省</w:t>
      </w:r>
      <w:r>
        <w:rPr>
          <w:rFonts w:hint="eastAsia" w:ascii="宋体" w:hAnsi="宋体" w:eastAsia="宋体" w:cs="Microsoft JhengHei"/>
        </w:rPr>
        <w:t>赛</w:t>
      </w:r>
      <w:r>
        <w:rPr>
          <w:rFonts w:ascii="宋体" w:hAnsi="宋体" w:eastAsia="宋体" w:cs="Courier New"/>
        </w:rPr>
        <w:t>(</w:t>
      </w:r>
      <w:r>
        <w:rPr>
          <w:rFonts w:hint="eastAsia" w:ascii="宋体" w:hAnsi="宋体" w:eastAsia="宋体" w:cs="MS Gothic"/>
        </w:rPr>
        <w:t>次年</w:t>
      </w:r>
      <w:r>
        <w:rPr>
          <w:rFonts w:ascii="宋体" w:hAnsi="宋体" w:eastAsia="宋体" w:cs="Courier New"/>
        </w:rPr>
        <w:t>6</w:t>
      </w:r>
      <w:r>
        <w:rPr>
          <w:rFonts w:hint="eastAsia" w:ascii="宋体" w:hAnsi="宋体" w:eastAsia="宋体" w:cs="MS Gothic"/>
        </w:rPr>
        <w:t>月</w:t>
      </w:r>
      <w:r>
        <w:rPr>
          <w:rFonts w:ascii="宋体" w:hAnsi="宋体" w:eastAsia="宋体" w:cs="Courier New"/>
        </w:rPr>
        <w:t>)</w:t>
      </w:r>
      <w:r>
        <w:rPr>
          <w:rFonts w:hint="eastAsia" w:ascii="宋体" w:hAnsi="宋体" w:eastAsia="宋体" w:cs="MS Gothic"/>
        </w:rPr>
        <w:t>再到国</w:t>
      </w:r>
      <w:r>
        <w:rPr>
          <w:rFonts w:hint="eastAsia" w:ascii="宋体" w:hAnsi="宋体" w:eastAsia="宋体" w:cs="Microsoft JhengHei"/>
        </w:rPr>
        <w:t>赛</w:t>
      </w:r>
      <w:r>
        <w:rPr>
          <w:rFonts w:ascii="宋体" w:hAnsi="宋体" w:eastAsia="宋体" w:cs="Courier New"/>
        </w:rPr>
        <w:t>(</w:t>
      </w:r>
      <w:r>
        <w:rPr>
          <w:rFonts w:hint="eastAsia" w:ascii="宋体" w:hAnsi="宋体" w:eastAsia="宋体" w:cs="MS Gothic"/>
        </w:rPr>
        <w:t>次年</w:t>
      </w:r>
      <w:r>
        <w:rPr>
          <w:rFonts w:ascii="宋体" w:hAnsi="宋体" w:eastAsia="宋体" w:cs="Courier New"/>
        </w:rPr>
        <w:t>11</w:t>
      </w:r>
      <w:r>
        <w:rPr>
          <w:rFonts w:hint="eastAsia" w:ascii="宋体" w:hAnsi="宋体" w:eastAsia="宋体" w:cs="MS Gothic"/>
        </w:rPr>
        <w:t>月</w:t>
      </w:r>
      <w:r>
        <w:rPr>
          <w:rFonts w:ascii="宋体" w:hAnsi="宋体" w:eastAsia="宋体" w:cs="Courier New"/>
        </w:rPr>
        <w:t>)</w:t>
      </w:r>
      <w:r>
        <w:rPr>
          <w:rFonts w:hint="eastAsia" w:ascii="宋体" w:hAnsi="宋体" w:eastAsia="宋体" w:cs="MS Gothic"/>
        </w:rPr>
        <w:t>，持</w:t>
      </w:r>
      <w:r>
        <w:rPr>
          <w:rFonts w:hint="eastAsia" w:ascii="宋体" w:hAnsi="宋体" w:eastAsia="宋体" w:cs="Microsoft JhengHei"/>
        </w:rPr>
        <w:t>续近</w:t>
      </w:r>
      <w:r>
        <w:rPr>
          <w:rFonts w:ascii="宋体" w:hAnsi="宋体" w:eastAsia="宋体" w:cs="Courier New"/>
        </w:rPr>
        <w:t>1</w:t>
      </w:r>
      <w:r>
        <w:rPr>
          <w:rFonts w:hint="eastAsia" w:ascii="宋体" w:hAnsi="宋体" w:eastAsia="宋体" w:cs="MS Gothic"/>
        </w:rPr>
        <w:t>年，</w:t>
      </w:r>
      <w:r>
        <w:rPr>
          <w:rFonts w:hint="eastAsia" w:ascii="宋体" w:hAnsi="宋体" w:eastAsia="宋体" w:cs="Microsoft JhengHei"/>
        </w:rPr>
        <w:t>这一过程中队长的坚持和担当就显得非常重要了。一旦队长表现出信心不足，会影响整个团队的战斗力。并且战线拉长过后，团队成员难免会遇到突发状况，或者显露疲态，这就需要队长督促成员做好有关工作，甚至是自己把工作接过来做好。同时，队长会有最多的展示机会，也是历练自身组织管理、沟通协调能力的难得机会。因此，当不当队长，你参与比赛的初心决定了你的选择。</w:t>
      </w:r>
    </w:p>
    <w:p>
      <w:pPr>
        <w:pStyle w:val="49"/>
        <w:ind w:firstLine="0" w:firstLineChars="0"/>
        <w:rPr>
          <w:b/>
          <w:bCs/>
        </w:rPr>
      </w:pPr>
      <w:r>
        <w:rPr>
          <w:rFonts w:hint="eastAsia"/>
          <w:b/>
          <w:bCs/>
        </w:rPr>
        <w:t>（3）导师选择</w:t>
      </w:r>
    </w:p>
    <w:p>
      <w:pPr>
        <w:pStyle w:val="12"/>
        <w:ind w:firstLine="480" w:firstLineChars="200"/>
        <w:rPr>
          <w:rFonts w:ascii="宋体" w:hAnsi="宋体" w:eastAsia="宋体" w:cs="Courier New"/>
        </w:rPr>
      </w:pPr>
      <w:r>
        <w:rPr>
          <w:rFonts w:hint="eastAsia" w:ascii="宋体" w:hAnsi="宋体" w:eastAsia="宋体" w:cs="Microsoft JhengHei"/>
        </w:rPr>
        <w:t>选择指导老师时，建议寻找在选题相关领域科研经历丰富的教授或副教授。因为他们深耕这个研究领域，对这个领域有更多认识，能对我们做更多深入浅出、切实中肯的指导，帮助我们找</w:t>
      </w:r>
      <w:r>
        <w:rPr>
          <w:rFonts w:hint="eastAsia" w:ascii="宋体" w:hAnsi="宋体" w:eastAsia="宋体" w:cs="MS Gothic"/>
        </w:rPr>
        <w:t>准科研方向，</w:t>
      </w:r>
      <w:r>
        <w:rPr>
          <w:rFonts w:hint="eastAsia" w:ascii="宋体" w:hAnsi="宋体" w:eastAsia="宋体" w:cs="Microsoft JhengHei"/>
        </w:rPr>
        <w:t>选好研究方法，获得更规范的科研训练，从而让团队在立项上更有优势。</w:t>
      </w:r>
    </w:p>
    <w:p>
      <w:pPr>
        <w:ind w:firstLine="480"/>
      </w:pPr>
      <w:r>
        <w:rPr>
          <w:rFonts w:hint="eastAsia"/>
        </w:rPr>
        <w:t>联系老师一般有三种方式，第一种是联系</w:t>
      </w:r>
      <w:r>
        <w:rPr>
          <w:rFonts w:hint="eastAsia"/>
          <w:b/>
          <w:bCs/>
        </w:rPr>
        <w:t>专业课的任课老师</w:t>
      </w:r>
      <w:r>
        <w:rPr>
          <w:rFonts w:hint="eastAsia"/>
        </w:rPr>
        <w:t>。优势在于相互比较熟悉，学生通过老师的授课对老师的性格、专业程度都有一定的了解，老师也通过学生的作业与课堂表现对学生有大概的认知。第二种是在</w:t>
      </w:r>
      <w:r>
        <w:rPr>
          <w:rFonts w:hint="eastAsia"/>
          <w:b/>
          <w:bCs/>
        </w:rPr>
        <w:t>学院的网站</w:t>
      </w:r>
      <w:r>
        <w:rPr>
          <w:rFonts w:hint="eastAsia"/>
        </w:rPr>
        <w:t>上查看老师的信息。每个学院都会在自己的网站上公示教职工的简介，包括研究方向、研究成果、职称职位、联系方式等一系列信息。如果感兴趣，还可以在谷歌学术、百度学术、知网上继续查找老师往年的论文发表情况与影响指数（例如引用量、H-Index等），从而全面地了解老师。第三种方式是</w:t>
      </w:r>
      <w:r>
        <w:rPr>
          <w:rFonts w:hint="eastAsia"/>
          <w:b/>
          <w:bCs/>
        </w:rPr>
        <w:t>请学长学姐推荐</w:t>
      </w:r>
      <w:r>
        <w:rPr>
          <w:rFonts w:hint="eastAsia"/>
        </w:rPr>
        <w:t>。</w:t>
      </w:r>
    </w:p>
    <w:p>
      <w:pPr>
        <w:pStyle w:val="5"/>
      </w:pPr>
      <w:bookmarkStart w:id="243" w:name="_Toc1811"/>
      <w:bookmarkStart w:id="244" w:name="_Toc1388"/>
      <w:r>
        <w:rPr>
          <w:rFonts w:hint="eastAsia"/>
        </w:rPr>
        <w:t>3.正式比赛</w:t>
      </w:r>
      <w:bookmarkEnd w:id="243"/>
      <w:bookmarkEnd w:id="244"/>
    </w:p>
    <w:p>
      <w:pPr>
        <w:rPr>
          <w:b/>
          <w:bCs/>
        </w:rPr>
      </w:pPr>
      <w:r>
        <w:rPr>
          <w:rFonts w:hint="eastAsia"/>
          <w:b/>
          <w:bCs/>
        </w:rPr>
        <w:t>（1）项目文案</w:t>
      </w:r>
    </w:p>
    <w:p>
      <w:pPr>
        <w:ind w:firstLine="480"/>
      </w:pPr>
      <w:r>
        <w:rPr>
          <w:rFonts w:hint="eastAsia"/>
        </w:rPr>
        <w:t>关于项目文本的填写，关键点有三：选题、格式与内容。</w:t>
      </w:r>
    </w:p>
    <w:p>
      <w:pPr>
        <w:ind w:firstLine="480"/>
      </w:pPr>
      <w:r>
        <w:rPr>
          <w:rFonts w:hint="eastAsia"/>
          <w:b/>
          <w:bCs/>
        </w:rPr>
        <w:t>关于选题</w:t>
      </w:r>
      <w:r>
        <w:rPr>
          <w:rFonts w:hint="eastAsia"/>
        </w:rPr>
        <w:t>：各位同学在确定选题时请仔细琢磨用语、语法等，确保题目能够展示出项目的核心亮点。</w:t>
      </w:r>
      <w:r>
        <w:rPr>
          <w:rFonts w:hint="eastAsia" w:cs="Microsoft JhengHei"/>
        </w:rPr>
        <w:t>就社科类科研竞赛而言，选题时要跟紧社会热点，尤其是国家的时政热点</w:t>
      </w:r>
      <w:r>
        <w:rPr>
          <w:rFonts w:hint="eastAsia"/>
        </w:rPr>
        <w:t>或社会需求等。下面列举出一些获得大挑社科类国赛金奖的项目。</w:t>
      </w:r>
    </w:p>
    <w:tbl>
      <w:tblPr>
        <w:tblStyle w:val="22"/>
        <w:tblW w:w="8295" w:type="dxa"/>
        <w:tblInd w:w="93" w:type="dxa"/>
        <w:tblLayout w:type="autofit"/>
        <w:tblCellMar>
          <w:top w:w="0" w:type="dxa"/>
          <w:left w:w="108" w:type="dxa"/>
          <w:bottom w:w="0" w:type="dxa"/>
          <w:right w:w="108" w:type="dxa"/>
        </w:tblCellMar>
      </w:tblPr>
      <w:tblGrid>
        <w:gridCol w:w="6759"/>
        <w:gridCol w:w="1670"/>
      </w:tblGrid>
      <w:tr>
        <w:tblPrEx>
          <w:tblCellMar>
            <w:top w:w="0" w:type="dxa"/>
            <w:left w:w="108" w:type="dxa"/>
            <w:bottom w:w="0" w:type="dxa"/>
            <w:right w:w="108" w:type="dxa"/>
          </w:tblCellMar>
        </w:tblPrEx>
        <w:trPr>
          <w:trHeight w:val="255" w:hRule="atLeast"/>
        </w:trPr>
        <w:tc>
          <w:tcPr>
            <w:tcW w:w="6735"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jc w:val="center"/>
              <w:textAlignment w:val="center"/>
              <w:rPr>
                <w:color w:val="000000"/>
              </w:rPr>
            </w:pPr>
            <w:r>
              <w:rPr>
                <w:rFonts w:hint="eastAsia"/>
                <w:color w:val="000000"/>
                <w:kern w:val="0"/>
              </w:rPr>
              <w:t>设计立县：基于福建松溪的设计扶贫实践与模式更新</w:t>
            </w:r>
          </w:p>
        </w:tc>
        <w:tc>
          <w:tcPr>
            <w:tcW w:w="1560"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firstLine="240" w:firstLineChars="100"/>
              <w:textAlignment w:val="center"/>
              <w:rPr>
                <w:color w:val="000000"/>
              </w:rPr>
            </w:pPr>
            <w:r>
              <w:rPr>
                <w:rStyle w:val="51"/>
                <w:rFonts w:hint="eastAsia" w:ascii="宋体" w:hAnsi="宋体" w:eastAsia="宋体" w:cs="宋体"/>
                <w:sz w:val="24"/>
                <w:szCs w:val="24"/>
              </w:rPr>
              <w:t>华东理工大学</w:t>
            </w:r>
          </w:p>
        </w:tc>
      </w:tr>
      <w:tr>
        <w:tblPrEx>
          <w:tblCellMar>
            <w:top w:w="0" w:type="dxa"/>
            <w:left w:w="108" w:type="dxa"/>
            <w:bottom w:w="0" w:type="dxa"/>
            <w:right w:w="108" w:type="dxa"/>
          </w:tblCellMar>
        </w:tblPrEx>
        <w:trPr>
          <w:trHeight w:val="255" w:hRule="atLeast"/>
        </w:trPr>
        <w:tc>
          <w:tcPr>
            <w:tcW w:w="6735"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color w:val="000000"/>
              </w:rPr>
            </w:pPr>
            <w:r>
              <w:rPr>
                <w:rFonts w:hint="eastAsia"/>
                <w:color w:val="000000"/>
                <w:kern w:val="0"/>
              </w:rPr>
              <w:t>关于“塔西佗陷阱”的研究——政治史学视野下的文本追溯与古今之辩</w:t>
            </w:r>
          </w:p>
        </w:tc>
        <w:tc>
          <w:tcPr>
            <w:tcW w:w="0" w:type="auto"/>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jc w:val="center"/>
              <w:textAlignment w:val="center"/>
              <w:rPr>
                <w:color w:val="000000"/>
              </w:rPr>
            </w:pPr>
            <w:r>
              <w:rPr>
                <w:rStyle w:val="51"/>
                <w:rFonts w:hint="eastAsia" w:ascii="宋体" w:hAnsi="宋体" w:eastAsia="宋体" w:cs="宋体"/>
                <w:sz w:val="24"/>
                <w:szCs w:val="24"/>
              </w:rPr>
              <w:t>重庆大学</w:t>
            </w:r>
          </w:p>
        </w:tc>
      </w:tr>
      <w:tr>
        <w:tblPrEx>
          <w:tblCellMar>
            <w:top w:w="0" w:type="dxa"/>
            <w:left w:w="108" w:type="dxa"/>
            <w:bottom w:w="0" w:type="dxa"/>
            <w:right w:w="108" w:type="dxa"/>
          </w:tblCellMar>
        </w:tblPrEx>
        <w:trPr>
          <w:trHeight w:val="255" w:hRule="atLeast"/>
        </w:trPr>
        <w:tc>
          <w:tcPr>
            <w:tcW w:w="6735"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color w:val="000000"/>
              </w:rPr>
            </w:pPr>
            <w:r>
              <w:rPr>
                <w:rFonts w:hint="eastAsia"/>
                <w:color w:val="000000"/>
                <w:kern w:val="0"/>
              </w:rPr>
              <w:t>产业驱动的乡村振兴之路3.0版——对浙江省9镇36村地方产业驱动乡村发展的典</w:t>
            </w:r>
          </w:p>
        </w:tc>
        <w:tc>
          <w:tcPr>
            <w:tcW w:w="0" w:type="auto"/>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jc w:val="center"/>
              <w:textAlignment w:val="center"/>
              <w:rPr>
                <w:color w:val="000000"/>
              </w:rPr>
            </w:pPr>
            <w:r>
              <w:rPr>
                <w:rFonts w:hint="eastAsia"/>
                <w:color w:val="000000"/>
                <w:kern w:val="0"/>
              </w:rPr>
              <w:t>同济大学</w:t>
            </w:r>
          </w:p>
        </w:tc>
      </w:tr>
      <w:tr>
        <w:tblPrEx>
          <w:tblCellMar>
            <w:top w:w="0" w:type="dxa"/>
            <w:left w:w="108" w:type="dxa"/>
            <w:bottom w:w="0" w:type="dxa"/>
            <w:right w:w="108" w:type="dxa"/>
          </w:tblCellMar>
        </w:tblPrEx>
        <w:trPr>
          <w:trHeight w:val="255"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jc w:val="center"/>
              <w:textAlignment w:val="center"/>
              <w:rPr>
                <w:color w:val="000000"/>
              </w:rPr>
            </w:pPr>
            <w:r>
              <w:rPr>
                <w:rFonts w:hint="eastAsia"/>
                <w:color w:val="000000"/>
                <w:kern w:val="0"/>
              </w:rPr>
              <w:t>脱贫长效机制研究——基于中部三省四县的调查</w:t>
            </w:r>
          </w:p>
        </w:tc>
        <w:tc>
          <w:tcPr>
            <w:tcW w:w="0" w:type="auto"/>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jc w:val="center"/>
              <w:textAlignment w:val="center"/>
              <w:rPr>
                <w:color w:val="000000"/>
              </w:rPr>
            </w:pPr>
            <w:r>
              <w:rPr>
                <w:rStyle w:val="51"/>
                <w:rFonts w:hint="eastAsia" w:ascii="宋体" w:hAnsi="宋体" w:eastAsia="宋体" w:cs="宋体"/>
                <w:sz w:val="24"/>
                <w:szCs w:val="24"/>
              </w:rPr>
              <w:t>复旦大学</w:t>
            </w:r>
          </w:p>
        </w:tc>
      </w:tr>
      <w:tr>
        <w:tblPrEx>
          <w:tblCellMar>
            <w:top w:w="0" w:type="dxa"/>
            <w:left w:w="108" w:type="dxa"/>
            <w:bottom w:w="0" w:type="dxa"/>
            <w:right w:w="108" w:type="dxa"/>
          </w:tblCellMar>
        </w:tblPrEx>
        <w:trPr>
          <w:trHeight w:val="255"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jc w:val="center"/>
              <w:textAlignment w:val="center"/>
              <w:rPr>
                <w:color w:val="000000"/>
              </w:rPr>
            </w:pPr>
            <w:r>
              <w:rPr>
                <w:rFonts w:hint="eastAsia"/>
                <w:color w:val="000000"/>
                <w:kern w:val="0"/>
              </w:rPr>
              <w:t>制造业中小企业创新的成功之路——“协同创新+靶向服务”的江阴经验</w:t>
            </w:r>
          </w:p>
        </w:tc>
        <w:tc>
          <w:tcPr>
            <w:tcW w:w="0" w:type="auto"/>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jc w:val="center"/>
              <w:textAlignment w:val="center"/>
              <w:rPr>
                <w:color w:val="000000"/>
              </w:rPr>
            </w:pPr>
            <w:r>
              <w:rPr>
                <w:rStyle w:val="51"/>
                <w:rFonts w:hint="eastAsia" w:ascii="宋体" w:hAnsi="宋体" w:eastAsia="宋体" w:cs="宋体"/>
                <w:sz w:val="24"/>
                <w:szCs w:val="24"/>
              </w:rPr>
              <w:t>南京大学</w:t>
            </w:r>
          </w:p>
        </w:tc>
      </w:tr>
      <w:tr>
        <w:tblPrEx>
          <w:tblCellMar>
            <w:top w:w="0" w:type="dxa"/>
            <w:left w:w="108" w:type="dxa"/>
            <w:bottom w:w="0" w:type="dxa"/>
            <w:right w:w="108" w:type="dxa"/>
          </w:tblCellMar>
        </w:tblPrEx>
        <w:trPr>
          <w:trHeight w:val="465" w:hRule="atLeast"/>
        </w:trPr>
        <w:tc>
          <w:tcPr>
            <w:tcW w:w="6735"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color w:val="000000"/>
              </w:rPr>
            </w:pPr>
            <w:r>
              <w:rPr>
                <w:rFonts w:hint="eastAsia"/>
                <w:color w:val="000000"/>
                <w:kern w:val="0"/>
              </w:rPr>
              <w:t>农房共享、融通城乡：农村闲置房屋盘活利用的可行模式探索——基于陕西高陵、湖南浏阳两地三案例的调查研究</w:t>
            </w:r>
          </w:p>
        </w:tc>
        <w:tc>
          <w:tcPr>
            <w:tcW w:w="0" w:type="auto"/>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firstLine="240" w:firstLineChars="100"/>
              <w:textAlignment w:val="center"/>
              <w:rPr>
                <w:color w:val="000000"/>
              </w:rPr>
            </w:pPr>
            <w:r>
              <w:rPr>
                <w:rStyle w:val="51"/>
                <w:rFonts w:hint="eastAsia" w:ascii="宋体" w:hAnsi="宋体" w:eastAsia="宋体" w:cs="宋体"/>
                <w:sz w:val="24"/>
                <w:szCs w:val="24"/>
              </w:rPr>
              <w:t>江西师范大学</w:t>
            </w:r>
          </w:p>
        </w:tc>
      </w:tr>
      <w:tr>
        <w:tblPrEx>
          <w:tblCellMar>
            <w:top w:w="0" w:type="dxa"/>
            <w:left w:w="108" w:type="dxa"/>
            <w:bottom w:w="0" w:type="dxa"/>
            <w:right w:w="108" w:type="dxa"/>
          </w:tblCellMar>
        </w:tblPrEx>
        <w:trPr>
          <w:trHeight w:val="465"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jc w:val="center"/>
              <w:textAlignment w:val="center"/>
              <w:rPr>
                <w:color w:val="000000"/>
              </w:rPr>
            </w:pPr>
            <w:r>
              <w:rPr>
                <w:rFonts w:hint="eastAsia"/>
                <w:color w:val="000000"/>
                <w:kern w:val="0"/>
              </w:rPr>
              <w:t>新旧动能转换背景下传统制造业“潮涌现象”的形成与演化机制研究</w:t>
            </w:r>
          </w:p>
        </w:tc>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color w:val="000000"/>
              </w:rPr>
            </w:pPr>
            <w:r>
              <w:rPr>
                <w:rFonts w:hint="eastAsia"/>
                <w:color w:val="000000"/>
                <w:kern w:val="0"/>
              </w:rPr>
              <w:t>齐鲁工业大学（山东省科学院）</w:t>
            </w:r>
          </w:p>
        </w:tc>
      </w:tr>
      <w:tr>
        <w:tblPrEx>
          <w:tblCellMar>
            <w:top w:w="0" w:type="dxa"/>
            <w:left w:w="108" w:type="dxa"/>
            <w:bottom w:w="0" w:type="dxa"/>
            <w:right w:w="108" w:type="dxa"/>
          </w:tblCellMar>
        </w:tblPrEx>
        <w:trPr>
          <w:trHeight w:val="465" w:hRule="atLeast"/>
        </w:trPr>
        <w:tc>
          <w:tcPr>
            <w:tcW w:w="6735"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color w:val="000000"/>
              </w:rPr>
            </w:pPr>
            <w:r>
              <w:rPr>
                <w:rFonts w:hint="eastAsia"/>
                <w:color w:val="000000"/>
                <w:kern w:val="0"/>
              </w:rPr>
              <w:t>信息流广告的广告相关性如何提升广告转化率的机制研究——基于有调节的中介效应模型</w:t>
            </w:r>
          </w:p>
        </w:tc>
        <w:tc>
          <w:tcPr>
            <w:tcW w:w="0" w:type="auto"/>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jc w:val="center"/>
              <w:textAlignment w:val="center"/>
              <w:rPr>
                <w:color w:val="000000"/>
              </w:rPr>
            </w:pPr>
            <w:r>
              <w:rPr>
                <w:rFonts w:hint="eastAsia"/>
                <w:color w:val="000000"/>
                <w:kern w:val="0"/>
              </w:rPr>
              <w:t>南开大学</w:t>
            </w:r>
          </w:p>
        </w:tc>
      </w:tr>
      <w:tr>
        <w:tblPrEx>
          <w:tblCellMar>
            <w:top w:w="0" w:type="dxa"/>
            <w:left w:w="108" w:type="dxa"/>
            <w:bottom w:w="0" w:type="dxa"/>
            <w:right w:w="108" w:type="dxa"/>
          </w:tblCellMar>
        </w:tblPrEx>
        <w:trPr>
          <w:trHeight w:val="255"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jc w:val="center"/>
              <w:textAlignment w:val="center"/>
              <w:rPr>
                <w:color w:val="000000"/>
              </w:rPr>
            </w:pPr>
            <w:r>
              <w:rPr>
                <w:rFonts w:hint="eastAsia"/>
                <w:color w:val="000000"/>
                <w:kern w:val="0"/>
              </w:rPr>
              <w:t>民营经济如何迎来大发展的春天?——各省民营经济政策与落实情况研究</w:t>
            </w:r>
          </w:p>
        </w:tc>
        <w:tc>
          <w:tcPr>
            <w:tcW w:w="0" w:type="auto"/>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jc w:val="center"/>
              <w:textAlignment w:val="center"/>
              <w:rPr>
                <w:color w:val="000000"/>
              </w:rPr>
            </w:pPr>
            <w:r>
              <w:rPr>
                <w:rFonts w:hint="eastAsia"/>
                <w:color w:val="000000"/>
                <w:kern w:val="0"/>
              </w:rPr>
              <w:t>浙江工业大学</w:t>
            </w:r>
          </w:p>
        </w:tc>
      </w:tr>
      <w:tr>
        <w:tblPrEx>
          <w:tblCellMar>
            <w:top w:w="0" w:type="dxa"/>
            <w:left w:w="108" w:type="dxa"/>
            <w:bottom w:w="0" w:type="dxa"/>
            <w:right w:w="108" w:type="dxa"/>
          </w:tblCellMar>
        </w:tblPrEx>
        <w:trPr>
          <w:trHeight w:val="465" w:hRule="atLeast"/>
        </w:trPr>
        <w:tc>
          <w:tcPr>
            <w:tcW w:w="6735"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color w:val="000000"/>
              </w:rPr>
            </w:pPr>
            <w:r>
              <w:rPr>
                <w:rFonts w:hint="eastAsia"/>
                <w:color w:val="000000"/>
                <w:kern w:val="0"/>
              </w:rPr>
              <w:t>乡村振兴战略背景下中国农民的农地情怀与政策期待——基于8432位农民对家庭联产承包责任制的感知</w:t>
            </w:r>
          </w:p>
        </w:tc>
        <w:tc>
          <w:tcPr>
            <w:tcW w:w="0" w:type="auto"/>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firstLine="240" w:firstLineChars="100"/>
              <w:textAlignment w:val="center"/>
              <w:rPr>
                <w:color w:val="000000"/>
              </w:rPr>
            </w:pPr>
            <w:r>
              <w:rPr>
                <w:rStyle w:val="51"/>
                <w:rFonts w:hint="eastAsia" w:ascii="宋体" w:hAnsi="宋体" w:eastAsia="宋体" w:cs="宋体"/>
                <w:sz w:val="24"/>
                <w:szCs w:val="24"/>
              </w:rPr>
              <w:t>华南理工大学</w:t>
            </w:r>
          </w:p>
        </w:tc>
      </w:tr>
      <w:tr>
        <w:tblPrEx>
          <w:tblCellMar>
            <w:top w:w="0" w:type="dxa"/>
            <w:left w:w="108" w:type="dxa"/>
            <w:bottom w:w="0" w:type="dxa"/>
            <w:right w:w="108" w:type="dxa"/>
          </w:tblCellMar>
        </w:tblPrEx>
        <w:trPr>
          <w:trHeight w:val="255"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jc w:val="center"/>
              <w:textAlignment w:val="center"/>
              <w:rPr>
                <w:color w:val="000000"/>
              </w:rPr>
            </w:pPr>
            <w:r>
              <w:rPr>
                <w:rFonts w:hint="eastAsia"/>
                <w:color w:val="000000"/>
                <w:kern w:val="0"/>
              </w:rPr>
              <w:t>印度主流媒体对“一带一路”倡议的认知情感变化及原因分析</w:t>
            </w:r>
          </w:p>
        </w:tc>
        <w:tc>
          <w:tcPr>
            <w:tcW w:w="0" w:type="auto"/>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jc w:val="center"/>
              <w:textAlignment w:val="center"/>
              <w:rPr>
                <w:color w:val="000000"/>
              </w:rPr>
            </w:pPr>
            <w:r>
              <w:rPr>
                <w:rStyle w:val="51"/>
                <w:rFonts w:hint="eastAsia" w:ascii="宋体" w:hAnsi="宋体" w:eastAsia="宋体" w:cs="宋体"/>
                <w:sz w:val="24"/>
                <w:szCs w:val="24"/>
              </w:rPr>
              <w:t>南通大学</w:t>
            </w:r>
          </w:p>
        </w:tc>
      </w:tr>
      <w:tr>
        <w:tblPrEx>
          <w:tblCellMar>
            <w:top w:w="0" w:type="dxa"/>
            <w:left w:w="108" w:type="dxa"/>
            <w:bottom w:w="0" w:type="dxa"/>
            <w:right w:w="108" w:type="dxa"/>
          </w:tblCellMar>
        </w:tblPrEx>
        <w:trPr>
          <w:trHeight w:val="255"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jc w:val="center"/>
              <w:textAlignment w:val="center"/>
              <w:rPr>
                <w:color w:val="000000"/>
              </w:rPr>
            </w:pPr>
            <w:r>
              <w:rPr>
                <w:rFonts w:hint="eastAsia"/>
                <w:color w:val="000000"/>
                <w:kern w:val="0"/>
              </w:rPr>
              <w:t>“</w:t>
            </w:r>
            <w:r>
              <w:rPr>
                <w:rStyle w:val="52"/>
                <w:rFonts w:hint="default"/>
                <w:sz w:val="24"/>
                <w:szCs w:val="24"/>
              </w:rPr>
              <w:t>追梦人</w:t>
            </w:r>
            <w:r>
              <w:rPr>
                <w:rStyle w:val="53"/>
                <w:rFonts w:hint="eastAsia" w:ascii="宋体" w:hAnsi="宋体"/>
                <w:sz w:val="24"/>
                <w:szCs w:val="24"/>
              </w:rPr>
              <w:t>”</w:t>
            </w:r>
            <w:r>
              <w:rPr>
                <w:rStyle w:val="52"/>
                <w:rFonts w:hint="default"/>
                <w:sz w:val="24"/>
                <w:szCs w:val="24"/>
              </w:rPr>
              <w:t>的逐梦路：探寻大学生创客群体的发展之道</w:t>
            </w:r>
          </w:p>
        </w:tc>
        <w:tc>
          <w:tcPr>
            <w:tcW w:w="0" w:type="auto"/>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jc w:val="center"/>
              <w:textAlignment w:val="center"/>
              <w:rPr>
                <w:color w:val="000000"/>
              </w:rPr>
            </w:pPr>
            <w:r>
              <w:rPr>
                <w:rStyle w:val="51"/>
                <w:rFonts w:hint="eastAsia" w:ascii="宋体" w:hAnsi="宋体" w:eastAsia="宋体" w:cs="宋体"/>
                <w:sz w:val="24"/>
                <w:szCs w:val="24"/>
              </w:rPr>
              <w:t>南京工程学院</w:t>
            </w:r>
          </w:p>
        </w:tc>
      </w:tr>
    </w:tbl>
    <w:p>
      <w:pPr>
        <w:pStyle w:val="9"/>
        <w:jc w:val="center"/>
        <w:rPr>
          <w:rFonts w:ascii="宋体" w:hAnsi="宋体" w:eastAsia="宋体"/>
          <w:sz w:val="18"/>
          <w:szCs w:val="18"/>
        </w:rPr>
      </w:pPr>
      <w:r>
        <w:rPr>
          <w:rFonts w:hint="eastAsia" w:ascii="宋体" w:hAnsi="宋体" w:eastAsia="宋体"/>
          <w:sz w:val="18"/>
          <w:szCs w:val="18"/>
        </w:rPr>
        <w:t>表4-3 部分“大挑”社科类国赛金奖项目</w:t>
      </w:r>
    </w:p>
    <w:p>
      <w:pPr>
        <w:ind w:firstLine="482"/>
      </w:pPr>
      <w:r>
        <w:rPr>
          <w:rFonts w:hint="eastAsia"/>
          <w:b/>
          <w:bCs/>
        </w:rPr>
        <w:t>关于格式：</w:t>
      </w:r>
      <w:r>
        <w:rPr>
          <w:rFonts w:hint="eastAsia"/>
        </w:rPr>
        <w:t>注重格式的目的是为了让立项书“好看”。如果立项书排版乱，评审老师阅读起来会很困难。一般来说，最简单的排版技巧就是</w:t>
      </w:r>
      <w:r>
        <w:rPr>
          <w:rFonts w:hint="eastAsia"/>
          <w:b/>
          <w:bCs/>
        </w:rPr>
        <w:t>注重对比性和一致性</w:t>
      </w:r>
      <w:r>
        <w:rPr>
          <w:rFonts w:hint="eastAsia"/>
        </w:rPr>
        <w:t>。不同类型的元素相互对比，相同类型的元素格式一致。例如，如果标题和正文之间没有格式上的差异，那就难以一眼分清内容层次；如果同为正文却每一段格式都不一样，那就会造成阅读上视觉的混乱。</w:t>
      </w:r>
    </w:p>
    <w:p>
      <w:pPr>
        <w:ind w:firstLine="480"/>
      </w:pPr>
      <w:r>
        <w:rPr>
          <w:rFonts w:hint="eastAsia"/>
          <w:b/>
          <w:bCs/>
        </w:rPr>
        <w:t>关于内容：</w:t>
      </w:r>
      <w:r>
        <w:rPr>
          <w:rFonts w:hint="eastAsia"/>
        </w:rPr>
        <w:t>申报书等相关文案的内容要写得“易懂”。 撰写过程中除基本的</w:t>
      </w:r>
      <w:r>
        <w:rPr>
          <w:rFonts w:hint="eastAsia"/>
          <w:b/>
          <w:bCs/>
        </w:rPr>
        <w:t>语言简洁</w:t>
      </w:r>
      <w:r>
        <w:rPr>
          <w:rFonts w:hint="eastAsia"/>
        </w:rPr>
        <w:t>、</w:t>
      </w:r>
      <w:r>
        <w:rPr>
          <w:rFonts w:hint="eastAsia"/>
          <w:b/>
          <w:bCs/>
        </w:rPr>
        <w:t>逻辑清晰</w:t>
      </w:r>
      <w:r>
        <w:rPr>
          <w:rFonts w:hint="eastAsia"/>
        </w:rPr>
        <w:t>、论证充分要求外，还要注重表达方式的得当与丰富，更易被人理解读懂。如，数据用表格或者统计图表示，结构层次或流程类的内容以思维导图的方式描述，</w:t>
      </w:r>
      <w:r>
        <w:rPr>
          <w:rFonts w:hint="eastAsia"/>
          <w:b/>
          <w:bCs/>
        </w:rPr>
        <w:t>图表文三结合</w:t>
      </w:r>
      <w:r>
        <w:rPr>
          <w:rFonts w:hint="eastAsia"/>
        </w:rPr>
        <w:t>，更能高效清晰地传递信息。</w:t>
      </w:r>
    </w:p>
    <w:p>
      <w:pPr>
        <w:ind w:firstLine="480"/>
      </w:pPr>
      <w:r>
        <w:rPr>
          <w:rFonts w:hint="eastAsia"/>
        </w:rPr>
        <w:t>科研硬实力固然重要，但如何将其清晰简洁地表述给他人，做到“</w:t>
      </w:r>
      <w:r>
        <w:rPr>
          <w:rFonts w:hint="eastAsia"/>
          <w:b/>
          <w:bCs/>
        </w:rPr>
        <w:t>内外兼修</w:t>
      </w:r>
      <w:r>
        <w:rPr>
          <w:rFonts w:hint="eastAsia"/>
        </w:rPr>
        <w:t>”，亦是同学们在科研赛事训练中需要思考的。</w:t>
      </w:r>
    </w:p>
    <w:p>
      <w:pPr>
        <w:rPr>
          <w:b/>
          <w:bCs/>
        </w:rPr>
      </w:pPr>
      <w:r>
        <w:rPr>
          <w:rFonts w:hint="eastAsia"/>
          <w:b/>
          <w:bCs/>
        </w:rPr>
        <w:t>（2）现场答辩</w:t>
      </w:r>
    </w:p>
    <w:p>
      <w:pPr>
        <w:ind w:firstLine="480"/>
      </w:pPr>
      <w:r>
        <w:rPr>
          <w:rFonts w:hint="eastAsia"/>
        </w:rPr>
        <w:t>现场答辩环节一般分为“项目陈述”与“项目答辩”两个部分。评委老师会允许项目组优先陈述自己的项目，时长一般为5-8分钟。陈述过后，评委老师会就刚才展示的内容，结合文本，与项目团队进行5-8分钟的讨论，称为“项目答辩”。而后给项目打分排名定级。</w:t>
      </w:r>
    </w:p>
    <w:p>
      <w:pPr>
        <w:ind w:firstLine="480"/>
      </w:pPr>
      <w:r>
        <w:rPr>
          <w:rFonts w:hint="eastAsia"/>
        </w:rPr>
        <w:t>如何在“现场答辩”时将项目的优势和特点充分展示给评委老师，需要我们事先做足准备。下面，小思将就</w:t>
      </w:r>
      <w:r>
        <w:rPr>
          <w:rFonts w:hint="eastAsia"/>
          <w:b/>
          <w:bCs/>
        </w:rPr>
        <w:t>“PPT的准备”</w:t>
      </w:r>
      <w:r>
        <w:rPr>
          <w:rFonts w:hint="eastAsia"/>
        </w:rPr>
        <w:t>、</w:t>
      </w:r>
      <w:r>
        <w:rPr>
          <w:rFonts w:hint="eastAsia"/>
          <w:b/>
          <w:bCs/>
        </w:rPr>
        <w:t>“演讲稿的撰写”</w:t>
      </w:r>
      <w:r>
        <w:rPr>
          <w:rFonts w:hint="eastAsia"/>
        </w:rPr>
        <w:t>与</w:t>
      </w:r>
      <w:r>
        <w:rPr>
          <w:rFonts w:hint="eastAsia"/>
          <w:b/>
          <w:bCs/>
        </w:rPr>
        <w:t>“项目答辩准备”</w:t>
      </w:r>
      <w:r>
        <w:rPr>
          <w:rFonts w:hint="eastAsia"/>
        </w:rPr>
        <w:t>三方面提出建议。</w:t>
      </w:r>
    </w:p>
    <w:p>
      <w:pPr>
        <w:ind w:firstLine="482"/>
        <w:rPr>
          <w:b/>
          <w:bCs/>
        </w:rPr>
      </w:pPr>
      <w:r>
        <w:rPr>
          <w:rFonts w:hint="eastAsia"/>
          <w:b/>
          <w:bCs/>
        </w:rPr>
        <w:t>A.关于PPT的制作</w:t>
      </w:r>
    </w:p>
    <w:p>
      <w:pPr>
        <w:ind w:firstLine="480"/>
      </w:pPr>
      <w:r>
        <w:rPr>
          <w:rFonts w:hint="eastAsia"/>
        </w:rPr>
        <w:t>从结构上，PPT最基本要包含</w:t>
      </w:r>
      <w:r>
        <w:rPr>
          <w:rFonts w:hint="eastAsia"/>
          <w:b/>
          <w:bCs/>
        </w:rPr>
        <w:t>“研究价值”</w:t>
      </w:r>
      <w:r>
        <w:rPr>
          <w:rFonts w:hint="eastAsia"/>
        </w:rPr>
        <w:t>、</w:t>
      </w:r>
      <w:r>
        <w:rPr>
          <w:rFonts w:hint="eastAsia"/>
          <w:b/>
          <w:bCs/>
        </w:rPr>
        <w:t>“研究方法与过程”</w:t>
      </w:r>
      <w:r>
        <w:rPr>
          <w:rFonts w:hint="eastAsia"/>
        </w:rPr>
        <w:t>与</w:t>
      </w:r>
      <w:r>
        <w:rPr>
          <w:rFonts w:hint="eastAsia"/>
          <w:b/>
          <w:bCs/>
        </w:rPr>
        <w:t>“研究成果”</w:t>
      </w:r>
      <w:r>
        <w:rPr>
          <w:rFonts w:hint="eastAsia"/>
        </w:rPr>
        <w:t>三部分。“研究价值”重点探讨本项目对学界的理论、实践意义，或对某现实问题的积极解决，又或具有极强的商业潜力与价值。简单来说，本部分就是对目前存在的某种“痛点”进行解决，而现实生活中对某个“痛点”的解决可能有多个团队在做，甚至已经有较为理想的解决方法，故项目阐述研究价值时，也一定要阐述清楚自己的“创新点”与“独到之处”。而“研究方法与过程”主要阐述项目为了解决“痛点”，使用了什么方法，经历了哪些过程才得到最终具有价值的成果。最后，“研究成果”主要阐述本项目得到的是什么，能够让评委在听完讲述后“拿走什么”（目前学界十分重视本部分。为了自己的报告给专家教授留下深刻印象，需要言简意赅地讲述评委能“拿走”的是一种新的解决方法、抑或新的看待问题的角度、新的社会调查结果等）。</w:t>
      </w:r>
    </w:p>
    <w:p>
      <w:pPr>
        <w:ind w:firstLine="480"/>
      </w:pPr>
      <w:r>
        <w:rPr>
          <w:rFonts w:hint="eastAsia"/>
        </w:rPr>
        <w:t>从内容上，PPT需要准确描述自己项目的有关信息，同时又不能使用过多的页数，出现过多的文字。为了保证PPT的逻辑性，小思为大家提供一条经验：</w:t>
      </w:r>
      <w:r>
        <w:rPr>
          <w:rFonts w:hint="eastAsia"/>
          <w:b/>
          <w:bCs/>
        </w:rPr>
        <w:t>每页PPT都可以概括出一句话</w:t>
      </w:r>
      <w:r>
        <w:rPr>
          <w:rFonts w:hint="eastAsia"/>
        </w:rPr>
        <w:t>，而每页PPT概括出的话按顺序连在一起，就是一段完整的前后连贯的演讲稿。</w:t>
      </w:r>
    </w:p>
    <w:p>
      <w:pPr>
        <w:ind w:firstLine="482" w:firstLineChars="200"/>
      </w:pPr>
      <w:r>
        <w:rPr>
          <w:rFonts w:hint="eastAsia"/>
          <w:b/>
          <w:bCs/>
        </w:rPr>
        <w:t>Ｂ．关于陈述稿的撰写与答辩准备</w:t>
      </w:r>
    </w:p>
    <w:p>
      <w:pPr>
        <w:ind w:firstLine="480" w:firstLineChars="200"/>
      </w:pPr>
      <w:r>
        <w:rPr>
          <w:rFonts w:hint="eastAsia"/>
        </w:rPr>
        <w:t>陈述稿撰写亦是一门艺术，它能帮助主讲者在紧张的情况下用较短的时间，向评审老师传递最为重点的信息。一般而言，陈述稿的篇幅标准大概在5分钟对应1300-1500字，并且演讲稿的顺序要契合PPT的放映。演讲稿对于项目的描述一定要</w:t>
      </w:r>
      <w:r>
        <w:rPr>
          <w:rFonts w:hint="eastAsia"/>
          <w:b/>
          <w:bCs/>
        </w:rPr>
        <w:t>详略得当</w:t>
      </w:r>
      <w:r>
        <w:rPr>
          <w:rFonts w:hint="eastAsia"/>
        </w:rPr>
        <w:t>。如果对现实痛点描述太多，而没有突出项目的创新性，就是在白白浪费时间。</w:t>
      </w:r>
    </w:p>
    <w:p>
      <w:pPr>
        <w:ind w:firstLine="480" w:firstLineChars="200"/>
      </w:pPr>
      <w:r>
        <w:rPr>
          <w:rFonts w:hint="eastAsia"/>
        </w:rPr>
        <w:t>准备现场答辩时，项目团队一定要养成</w:t>
      </w:r>
      <w:r>
        <w:rPr>
          <w:rFonts w:hint="eastAsia"/>
          <w:b/>
          <w:bCs/>
        </w:rPr>
        <w:t>“构建题库”</w:t>
      </w:r>
      <w:r>
        <w:rPr>
          <w:rFonts w:hint="eastAsia"/>
        </w:rPr>
        <w:t>的习惯，即主动去思考评委老师对项目的哪些部分感兴趣，并主动与有经验的学长学姐交流，评委老师在项目陈述完成后最可能怎么提问。比如评委老师一般会对项目的可行性感兴趣，那么老师很可能问：A方法在本项目中是怎么实现的？A方法的实现依靠较苛刻的实验条件，学生团队是如何完成等等，以上问题均需要被写入项目题库，而后由项目组成员共同给出答案，并不断复习巩固以及更新，这样才能说得上“准备充分”。</w:t>
      </w:r>
    </w:p>
    <w:p>
      <w:pPr>
        <w:pStyle w:val="49"/>
        <w:snapToGrid w:val="0"/>
      </w:pPr>
      <w:r>
        <w:rPr>
          <w:rFonts w:hint="eastAsia"/>
        </w:rPr>
        <w:t>大家参与科研竞赛的初心天差地别，有的同学想要获得保研加分，有的同学想要借此加入心仪老师的团队，发表论文，而有的同学是想了心中的一个“执念”。小思尊重大家的每一种参赛目的，也很愿意和每位同学交流沟通针对每一种目的的较优操作方法。小思希望参加竞赛的每一位同学，能以一种</w:t>
      </w:r>
      <w:r>
        <w:rPr>
          <w:rFonts w:hint="eastAsia"/>
          <w:b/>
          <w:bCs/>
        </w:rPr>
        <w:t>“春游”的心态</w:t>
      </w:r>
      <w:r>
        <w:rPr>
          <w:rFonts w:hint="eastAsia"/>
        </w:rPr>
        <w:t>去享受比赛：比赛前，团队成员能用心准备，精诚合作，乐在其中；比赛中，合理安排时间，努力锻炼自己的各项能力；比赛后，平静接受属于自己的比赛结果，只为遇见那个更好的自己。</w:t>
      </w:r>
    </w:p>
    <w:p>
      <w:pPr>
        <w:widowControl/>
        <w:jc w:val="right"/>
        <w:rPr>
          <w:rFonts w:ascii="楷体" w:hAnsi="楷体" w:eastAsia="楷体"/>
        </w:rPr>
      </w:pPr>
      <w:r>
        <w:rPr>
          <w:rFonts w:hint="eastAsia"/>
        </w:rPr>
        <w:t> </w:t>
      </w:r>
      <w:r>
        <w:rPr>
          <w:rFonts w:hint="eastAsia" w:ascii="楷体" w:hAnsi="楷体" w:eastAsia="楷体" w:cs="楷体"/>
        </w:rPr>
        <w:t>（</w:t>
      </w:r>
      <w:r>
        <w:rPr>
          <w:rFonts w:hint="eastAsia" w:ascii="楷体" w:hAnsi="楷体" w:eastAsia="楷体" w:cs="楷体"/>
          <w:color w:val="333333"/>
          <w:kern w:val="0"/>
        </w:rPr>
        <w:t>唐彬鹏、王兆基</w:t>
      </w:r>
      <w:r>
        <w:rPr>
          <w:rFonts w:hint="eastAsia" w:ascii="楷体" w:hAnsi="楷体" w:eastAsia="楷体" w:cs="楷体"/>
        </w:rPr>
        <w:t>）</w:t>
      </w:r>
    </w:p>
    <w:p>
      <w:pPr>
        <w:pStyle w:val="4"/>
        <w:spacing w:before="0" w:beforeAutospacing="0" w:after="0" w:afterAutospacing="0"/>
      </w:pPr>
      <w:bookmarkStart w:id="245" w:name="_Toc67338153"/>
      <w:bookmarkStart w:id="246" w:name="_Toc75364270"/>
      <w:r>
        <w:rPr>
          <w:rFonts w:hint="eastAsia"/>
        </w:rPr>
        <w:t>（四）创业类</w:t>
      </w:r>
      <w:bookmarkEnd w:id="245"/>
      <w:bookmarkEnd w:id="246"/>
    </w:p>
    <w:p>
      <w:pPr>
        <w:pStyle w:val="12"/>
        <w:spacing w:line="360" w:lineRule="auto"/>
        <w:ind w:firstLine="480" w:firstLineChars="200"/>
        <w:rPr>
          <w:rFonts w:ascii="宋体" w:hAnsi="宋体" w:eastAsia="宋体" w:cs="宋体"/>
          <w:kern w:val="2"/>
          <w:szCs w:val="24"/>
        </w:rPr>
      </w:pPr>
      <w:r>
        <w:rPr>
          <w:rFonts w:hint="eastAsia" w:ascii="宋体" w:hAnsi="宋体" w:eastAsia="宋体" w:cs="宋体"/>
          <w:kern w:val="2"/>
          <w:szCs w:val="24"/>
        </w:rPr>
        <w:t>双创比赛是造就“大众创业、万众创新”生力军的重要平台，也是当代大学生施展才华的舞台。由教育部主办的中国国际“互联网+”大学生创新创业大赛（简称“互联网+”，详见https://cy.ncss.cn）和由共青团中央主办的“创青春”全国大学生创业大赛（简称“小挑”，详见h</w:t>
      </w:r>
      <w:r>
        <w:rPr>
          <w:rFonts w:ascii="宋体" w:hAnsi="宋体" w:eastAsia="宋体" w:cs="宋体"/>
          <w:kern w:val="2"/>
          <w:szCs w:val="24"/>
        </w:rPr>
        <w:t>ttps://www.chuangqingchun.net</w:t>
      </w:r>
      <w:r>
        <w:rPr>
          <w:rFonts w:hint="eastAsia" w:ascii="宋体" w:hAnsi="宋体" w:eastAsia="宋体" w:cs="宋体"/>
          <w:kern w:val="2"/>
          <w:szCs w:val="24"/>
        </w:rPr>
        <w:t>），是面向大学生的最高级别的两项双创竞赛。其中，第六届“互联网+”共有117个国家和地区、147万个项目、631万人报名参赛，成为全球参赛人数最多的赛事之一。通过参加这样高水平的双创比赛，大家不仅能够丰富自己的课外生活，锻炼自己的创新创业能力，还能有机会获得高级别的认可</w:t>
      </w:r>
      <w:r>
        <w:rPr>
          <w:rFonts w:ascii="宋体" w:hAnsi="宋体" w:eastAsia="宋体" w:cs="宋体"/>
          <w:kern w:val="2"/>
          <w:szCs w:val="24"/>
        </w:rPr>
        <w:t>……</w:t>
      </w:r>
      <w:r>
        <w:rPr>
          <w:rFonts w:hint="eastAsia" w:ascii="宋体" w:hAnsi="宋体" w:eastAsia="宋体" w:cs="宋体"/>
          <w:kern w:val="2"/>
          <w:szCs w:val="24"/>
        </w:rPr>
        <w:t>一不小心，说不定</w:t>
      </w:r>
      <w:ins w:id="31" w:author="Admin" w:date="2021-07-02T09:45:00Z">
        <w:r>
          <w:rPr>
            <w:rFonts w:hint="eastAsia" w:ascii="宋体" w:hAnsi="宋体" w:eastAsia="宋体" w:cs="宋体"/>
            <w:kern w:val="2"/>
            <w:szCs w:val="24"/>
          </w:rPr>
          <w:t>还</w:t>
        </w:r>
      </w:ins>
      <w:del w:id="32" w:author="Admin" w:date="2021-07-02T09:45:00Z">
        <w:r>
          <w:rPr>
            <w:rFonts w:hint="eastAsia" w:ascii="宋体" w:hAnsi="宋体" w:eastAsia="宋体" w:cs="宋体"/>
            <w:kern w:val="2"/>
            <w:szCs w:val="24"/>
          </w:rPr>
          <w:delText>就</w:delText>
        </w:r>
      </w:del>
      <w:r>
        <w:rPr>
          <w:rFonts w:hint="eastAsia" w:ascii="宋体" w:hAnsi="宋体" w:eastAsia="宋体" w:cs="宋体"/>
          <w:kern w:val="2"/>
          <w:szCs w:val="24"/>
        </w:rPr>
        <w:t>能实现一个</w:t>
      </w:r>
      <w:r>
        <w:rPr>
          <w:rFonts w:ascii="宋体" w:hAnsi="宋体" w:eastAsia="宋体" w:cs="宋体"/>
          <w:kern w:val="2"/>
          <w:szCs w:val="24"/>
        </w:rPr>
        <w:t>“</w:t>
      </w:r>
      <w:r>
        <w:rPr>
          <w:rFonts w:hint="eastAsia" w:ascii="宋体" w:hAnsi="宋体" w:eastAsia="宋体" w:cs="宋体"/>
          <w:kern w:val="2"/>
          <w:szCs w:val="24"/>
        </w:rPr>
        <w:t>小目标</w:t>
      </w:r>
      <w:r>
        <w:rPr>
          <w:rFonts w:ascii="宋体" w:hAnsi="宋体" w:eastAsia="宋体" w:cs="宋体"/>
          <w:kern w:val="2"/>
          <w:szCs w:val="24"/>
        </w:rPr>
        <w:t>”</w:t>
      </w:r>
      <w:r>
        <w:rPr>
          <w:rFonts w:hint="eastAsia" w:ascii="宋体" w:hAnsi="宋体" w:eastAsia="宋体" w:cs="宋体"/>
          <w:kern w:val="2"/>
          <w:szCs w:val="24"/>
        </w:rPr>
        <w:t>！</w:t>
      </w:r>
    </w:p>
    <w:p>
      <w:pPr>
        <w:ind w:firstLine="480"/>
      </w:pPr>
    </w:p>
    <w:p>
      <w:pPr>
        <w:ind w:firstLine="480"/>
      </w:pPr>
      <w:r>
        <w:rPr>
          <w:rFonts w:hint="eastAsia"/>
        </w:rPr>
        <w:t>上述两项创新创业竞赛在赛道划分、评审规则方面存在一些不同，但本质上都是在考察项目的“三大逻辑”，即技术逻辑、商业逻辑和呈现逻辑。具体而言，创新创业竞赛的评价要点在于创新性、商业性、团队情况、社会效益等方面。</w:t>
      </w:r>
    </w:p>
    <w:p>
      <w:pPr>
        <w:pStyle w:val="5"/>
      </w:pPr>
      <w:r>
        <w:rPr>
          <w:rFonts w:hint="eastAsia"/>
        </w:rPr>
        <w:t>1.什么是“好”的创新创业竞赛项目？</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简单来说，就是“捅破天”和</w:t>
      </w:r>
      <w:r>
        <w:rPr>
          <w:color w:val="000000" w:themeColor="text1"/>
          <w14:textFill>
            <w14:solidFill>
              <w14:schemeClr w14:val="tx1"/>
            </w14:solidFill>
          </w14:textFill>
        </w:rPr>
        <w:t>“能落地”。</w:t>
      </w:r>
    </w:p>
    <w:p>
      <w:pPr>
        <w:ind w:firstLine="480"/>
      </w:pPr>
      <w:r>
        <w:rPr>
          <w:rFonts w:hint="eastAsia"/>
        </w:rPr>
        <w:t>第一，“捅破天”，是指项目技术要有充足的</w:t>
      </w:r>
      <w:r>
        <w:rPr>
          <w:rFonts w:hint="eastAsia"/>
          <w:b/>
          <w:bCs/>
        </w:rPr>
        <w:t>创新性</w:t>
      </w:r>
      <w:r>
        <w:rPr>
          <w:rFonts w:hint="eastAsia"/>
        </w:rPr>
        <w:t>。这是创新创业竞赛首先考量的方面。创新主要分为技术创新和模式创新。鉴于市场经验，多数模式创新往往趋同于“炒概念”而难以落实。因此，目前大赛中通常会更加鼓励技术创新型的项目。竞赛中所谓的技术创新体现在很多方面，例如底层的原理创新、生产过程中的工艺创新等（理工医专业同学大展身手的良机）。当然，每项创新点均需有足够的材料佐证，常见的有受理或授权的专利、论文、重大奖项等（例如第六届“互联网</w:t>
      </w:r>
      <w:r>
        <w:t>+”国赛冠军，“星网测通”项目具有国家技术发明奖）。在其他条件类似的情况下，技术创新性越强的项目，就越容易脱颖而出。已经具有一定技术创新基础的团队，需要打磨、精炼、突出项目的重大创新，体现项目各项技术的关系，建立合理可靠的</w:t>
      </w:r>
      <w:r>
        <w:rPr>
          <w:rFonts w:hint="eastAsia"/>
          <w:b/>
          <w:bCs/>
        </w:rPr>
        <w:t>技术逻辑</w:t>
      </w:r>
      <w:r>
        <w:rPr>
          <w:rFonts w:hint="eastAsia"/>
        </w:rPr>
        <w:t>。并有针对性地进行专利布局，建立技术壁垒。在校赛阶段，技术逻辑往往是筛选晋级项目的关键。</w:t>
      </w:r>
    </w:p>
    <w:p>
      <w:pPr>
        <w:ind w:firstLine="480"/>
      </w:pPr>
      <w:r>
        <w:rPr>
          <w:rFonts w:hint="eastAsia"/>
        </w:rPr>
        <w:t>第二，“能落地”，主要考察的是项目的</w:t>
      </w:r>
      <w:r>
        <w:rPr>
          <w:rFonts w:hint="eastAsia"/>
          <w:b/>
          <w:bCs/>
        </w:rPr>
        <w:t>商业性</w:t>
      </w:r>
      <w:r>
        <w:rPr>
          <w:rFonts w:hint="eastAsia"/>
        </w:rPr>
        <w:t>。指项目要具有落实发展，获得盈利的能力，而非“飞上天”的童话故事。为了打磨项目的商业逻辑，需要进行行业市场分析和商业模式设计。这往往是经管商科同学最擅长的方向。行业与市场分析的目的是明确市场容量、市场结构、市场增速等“大环境”因素，从而评估项目是否有发展的空间，是否在一条前景乐观的赛道上。行业与市场的调研分析是创业项目需要最早做的重要工作之一。如果说前者是明确“做什么”，则商业模式设计是力图解决“怎么做”的问题。商业模式主要分为盈利模式、运营模式、生产模式、销售模式等方面。合理的商业模式是初创项目落地的关键。通常，技术创新型的初创企业采用轻资产的商业运营模式，牢牢把握技术研发环节，在生产和销售环节进行外包。无论如何，商业模式需要结合项目自身特点，综合考虑产品服务的性质、公司发展规划等多个方面进行设计安排，体现</w:t>
      </w:r>
      <w:r>
        <w:rPr>
          <w:rFonts w:hint="eastAsia"/>
          <w:b/>
          <w:bCs/>
        </w:rPr>
        <w:t>商业逻辑</w:t>
      </w:r>
      <w:r>
        <w:rPr>
          <w:rFonts w:hint="eastAsia"/>
        </w:rPr>
        <w:t>。</w:t>
      </w:r>
    </w:p>
    <w:p>
      <w:pPr>
        <w:ind w:firstLine="480"/>
      </w:pPr>
      <w:r>
        <w:rPr>
          <w:rFonts w:hint="eastAsia"/>
        </w:rPr>
        <w:t>在技术上</w:t>
      </w:r>
      <w:r>
        <w:t xml:space="preserve"> </w:t>
      </w:r>
      <w:r>
        <w:rPr>
          <w:rFonts w:hint="eastAsia"/>
        </w:rPr>
        <w:t>“捅破天”、在商业上“能落地”是一个优秀项目的“里子”，是脱颖而出的关键因素。另外，需要着重强调的是，在创新创业竞赛中，项目需要在有限的时间内，直观清晰地呈现出自身优势来打动评委，因此连贯自洽的</w:t>
      </w:r>
      <w:r>
        <w:rPr>
          <w:rFonts w:hint="eastAsia"/>
          <w:b/>
          <w:bCs/>
        </w:rPr>
        <w:t>呈现逻辑</w:t>
      </w:r>
      <w:r>
        <w:rPr>
          <w:rFonts w:hint="eastAsia"/>
        </w:rPr>
        <w:t>至关重要。这是一个项目的“面子”，往往能起到锦上添花的作用。呈现逻辑的打磨会贯穿校、省、国赛三个阶段，是项目在竞赛后期的重要工作内容。</w:t>
      </w:r>
    </w:p>
    <w:p>
      <w:pPr>
        <w:pStyle w:val="5"/>
      </w:pPr>
      <w:r>
        <w:rPr>
          <w:rFonts w:hint="eastAsia"/>
        </w:rPr>
        <w:t>2.如何打造“好”的创新创业竞赛项目？</w:t>
      </w:r>
    </w:p>
    <w:p>
      <w:pPr>
        <w:ind w:firstLine="482"/>
      </w:pPr>
      <w:r>
        <w:rPr>
          <w:rFonts w:hint="eastAsia"/>
        </w:rPr>
        <w:t>（</w:t>
      </w:r>
      <w:r>
        <w:t>1</w:t>
      </w:r>
      <w:r>
        <w:rPr>
          <w:rFonts w:hint="eastAsia"/>
        </w:rPr>
        <w:t>）选题</w:t>
      </w:r>
    </w:p>
    <w:p>
      <w:pPr>
        <w:ind w:firstLine="480"/>
      </w:pPr>
      <w:r>
        <w:rPr>
          <w:rFonts w:hint="eastAsia"/>
        </w:rPr>
        <w:t>在创新创业大赛中，能够解决行业难题、市场痛点的题目才是有价值的。价值是创业的内在驱动力，包括商业价值和社会价值。商业价值，涉及到市场容量、市场结构、商业模式等。创业产品都需要个人或企业为其买单。消费端的需求决定了市场容量的规模。例如某疾病患者人数众多，但传统药物成本高、药效弱、副作用高，本项目研制的创新型药物成本低、药效强，甚至连副作用也很小。正所谓能够提供更有优势的产品或服务，才能赢得目标客户的青睐，赢得市场。此外，在具有商业价值的同时，项目的社会价值也很重要，比如能够带来多少就业机会，可不可以助力脱贫或者能不能打破国外技术垄断（如制造芯片的核心技术），能不能解决当前的人类难题等（如癌症、环境污染、新能源等）。</w:t>
      </w:r>
    </w:p>
    <w:p>
      <w:pPr>
        <w:ind w:firstLine="482"/>
      </w:pPr>
      <w:r>
        <w:rPr>
          <w:rFonts w:hint="eastAsia"/>
        </w:rPr>
        <w:t>（</w:t>
      </w:r>
      <w:r>
        <w:t>2</w:t>
      </w:r>
      <w:r>
        <w:rPr>
          <w:rFonts w:hint="eastAsia"/>
        </w:rPr>
        <w:t>）组队</w:t>
      </w:r>
    </w:p>
    <w:p>
      <w:pPr>
        <w:ind w:firstLine="480"/>
      </w:pPr>
      <w:r>
        <w:rPr>
          <w:rFonts w:hint="eastAsia"/>
        </w:rPr>
        <w:t>要组建一支“梦之队”。从参赛的角度来说，团队组成当然是“斜杠青年”越多越好。成员应具备一些基础素质，如特别有热情、特别能合作、特别能干</w:t>
      </w:r>
      <w:r>
        <w:t>……</w:t>
      </w:r>
      <w:r>
        <w:rPr>
          <w:rFonts w:hint="eastAsia"/>
        </w:rPr>
        <w:t>成员之间专业能力应合理匹配，理想的成员构成为：</w:t>
      </w:r>
      <w:r>
        <w:t>2~3个技术“大神”；至少3个商业精英，1个负责财务融资、1个负责商业市场、1个负责营销推广等其他工作；1个口才极佳的答辩人（当然，答辩人最好是项目负责人）；1~2个美工，负责PPT、商业计划书、视频、Logo的设计剪辑美化等工作。还需</w:t>
      </w:r>
      <w:r>
        <w:rPr>
          <w:rFonts w:hint="eastAsia"/>
        </w:rPr>
        <w:t>要邀请合适的导师在技术、商业等方面担任顾问。</w:t>
      </w:r>
    </w:p>
    <w:p>
      <w:pPr>
        <w:ind w:firstLine="482"/>
      </w:pPr>
      <w:r>
        <w:rPr>
          <w:rFonts w:hint="eastAsia"/>
        </w:rPr>
        <w:t>（</w:t>
      </w:r>
      <w:r>
        <w:t>3</w:t>
      </w:r>
      <w:r>
        <w:rPr>
          <w:rFonts w:hint="eastAsia"/>
        </w:rPr>
        <w:t>）呈现</w:t>
      </w:r>
    </w:p>
    <w:p>
      <w:pPr>
        <w:ind w:firstLine="480"/>
      </w:pPr>
      <w:r>
        <w:rPr>
          <w:rFonts w:hint="eastAsia"/>
        </w:rPr>
        <w:t>创新创业竞赛的两份重要材料便是商业计划书和</w:t>
      </w:r>
      <w:r>
        <w:t>PPT。主要包括市场痛点、技术难点、产品技术、行业与市场分析、商业模式、营销推广、专家团队、财务融资、发展规划等方面。每个板块均需逻辑清晰、突出重点，材料充分，并且要保证逻辑连贯自洽。</w:t>
      </w:r>
    </w:p>
    <w:p>
      <w:pPr>
        <w:widowControl/>
        <w:ind w:right="240"/>
        <w:rPr>
          <w:sz w:val="18"/>
          <w:szCs w:val="18"/>
        </w:rPr>
      </w:pPr>
      <w:r>
        <w:rPr>
          <w:rFonts w:hint="eastAsia"/>
        </w:rPr>
        <w:t>附录 ：</w:t>
      </w:r>
      <w:r>
        <w:rPr>
          <w:rFonts w:hint="eastAsia"/>
          <w:sz w:val="18"/>
          <w:szCs w:val="18"/>
        </w:rPr>
        <w:t>2020全国普通高校大学生竞赛排行榜内竞赛项目名单</w:t>
      </w:r>
    </w:p>
    <w:p>
      <w:pPr>
        <w:widowControl/>
        <w:ind w:right="240"/>
        <w:rPr>
          <w:sz w:val="18"/>
          <w:szCs w:val="18"/>
        </w:rPr>
      </w:pPr>
      <w:r>
        <w:rPr>
          <w:rFonts w:hint="eastAsia"/>
          <w:sz w:val="18"/>
          <w:szCs w:val="18"/>
        </w:rPr>
        <w:t>（</w:t>
      </w:r>
      <w:r>
        <w:rPr>
          <w:sz w:val="18"/>
          <w:szCs w:val="18"/>
        </w:rPr>
        <w:t>中国高等教育学会高校竞赛评估与管理体系研究工作组2021年3月22日发布</w:t>
      </w:r>
      <w:r>
        <w:rPr>
          <w:rFonts w:hint="eastAsia"/>
          <w:sz w:val="18"/>
          <w:szCs w:val="18"/>
        </w:rPr>
        <w:t>）</w:t>
      </w:r>
    </w:p>
    <w:p>
      <w:pPr>
        <w:widowControl/>
        <w:ind w:right="240"/>
        <w:rPr>
          <w:rFonts w:ascii="楷体" w:hAnsi="楷体" w:eastAsia="楷体" w:cs="楷体"/>
        </w:rPr>
      </w:pPr>
    </w:p>
    <w:tbl>
      <w:tblPr>
        <w:tblStyle w:val="22"/>
        <w:tblW w:w="15954" w:type="dxa"/>
        <w:tblInd w:w="93" w:type="dxa"/>
        <w:tblLayout w:type="autofit"/>
        <w:tblCellMar>
          <w:top w:w="0" w:type="dxa"/>
          <w:left w:w="108" w:type="dxa"/>
          <w:bottom w:w="0" w:type="dxa"/>
          <w:right w:w="108" w:type="dxa"/>
        </w:tblCellMar>
      </w:tblPr>
      <w:tblGrid>
        <w:gridCol w:w="1008"/>
        <w:gridCol w:w="7087"/>
        <w:gridCol w:w="7859"/>
      </w:tblGrid>
      <w:tr>
        <w:tblPrEx>
          <w:tblCellMar>
            <w:top w:w="0" w:type="dxa"/>
            <w:left w:w="108" w:type="dxa"/>
            <w:bottom w:w="0" w:type="dxa"/>
            <w:right w:w="108" w:type="dxa"/>
          </w:tblCellMar>
        </w:tblPrEx>
        <w:trPr>
          <w:gridAfter w:val="1"/>
          <w:wAfter w:w="7859" w:type="dxa"/>
          <w:trHeight w:val="285" w:hRule="atLeast"/>
        </w:trPr>
        <w:tc>
          <w:tcPr>
            <w:tcW w:w="1008"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序号</w:t>
            </w:r>
          </w:p>
        </w:tc>
        <w:tc>
          <w:tcPr>
            <w:tcW w:w="7087"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竞赛名称</w:t>
            </w:r>
          </w:p>
        </w:tc>
      </w:tr>
      <w:tr>
        <w:tblPrEx>
          <w:tblCellMar>
            <w:top w:w="0" w:type="dxa"/>
            <w:left w:w="108" w:type="dxa"/>
            <w:bottom w:w="0" w:type="dxa"/>
            <w:right w:w="108" w:type="dxa"/>
          </w:tblCellMar>
        </w:tblPrEx>
        <w:trPr>
          <w:gridAfter w:val="1"/>
          <w:wAfter w:w="7859" w:type="dxa"/>
          <w:trHeight w:val="330" w:hRule="atLeast"/>
        </w:trPr>
        <w:tc>
          <w:tcPr>
            <w:tcW w:w="1008"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1</w:t>
            </w:r>
          </w:p>
        </w:tc>
        <w:tc>
          <w:tcPr>
            <w:tcW w:w="7087"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中国“互联网+”大学生创新创业大赛</w:t>
            </w:r>
          </w:p>
        </w:tc>
      </w:tr>
      <w:tr>
        <w:tblPrEx>
          <w:tblCellMar>
            <w:top w:w="0" w:type="dxa"/>
            <w:left w:w="108" w:type="dxa"/>
            <w:bottom w:w="0" w:type="dxa"/>
            <w:right w:w="108" w:type="dxa"/>
          </w:tblCellMar>
        </w:tblPrEx>
        <w:trPr>
          <w:gridAfter w:val="1"/>
          <w:wAfter w:w="7859" w:type="dxa"/>
          <w:trHeight w:val="315" w:hRule="atLeast"/>
        </w:trPr>
        <w:tc>
          <w:tcPr>
            <w:tcW w:w="1008"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2</w:t>
            </w:r>
          </w:p>
        </w:tc>
        <w:tc>
          <w:tcPr>
            <w:tcW w:w="7087"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hint="eastAsia" w:ascii="楷体" w:hAnsi="楷体" w:eastAsia="楷体" w:cs="楷体"/>
              </w:rPr>
              <w:t>“挑战杯”全国大学生课外学术科技作品竞赛</w:t>
            </w:r>
          </w:p>
        </w:tc>
      </w:tr>
      <w:tr>
        <w:trPr>
          <w:gridAfter w:val="1"/>
          <w:wAfter w:w="7859" w:type="dxa"/>
          <w:trHeight w:val="315" w:hRule="atLeast"/>
        </w:trPr>
        <w:tc>
          <w:tcPr>
            <w:tcW w:w="1008"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3</w:t>
            </w:r>
          </w:p>
        </w:tc>
        <w:tc>
          <w:tcPr>
            <w:tcW w:w="7087"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hint="eastAsia" w:ascii="楷体" w:hAnsi="楷体" w:eastAsia="楷体" w:cs="楷体"/>
              </w:rPr>
              <w:t>“挑战杯”中国大学生创业计划大赛</w:t>
            </w:r>
          </w:p>
        </w:tc>
      </w:tr>
      <w:tr>
        <w:tblPrEx>
          <w:tblCellMar>
            <w:top w:w="0" w:type="dxa"/>
            <w:left w:w="108" w:type="dxa"/>
            <w:bottom w:w="0" w:type="dxa"/>
            <w:right w:w="108" w:type="dxa"/>
          </w:tblCellMar>
        </w:tblPrEx>
        <w:trPr>
          <w:gridAfter w:val="1"/>
          <w:wAfter w:w="7859" w:type="dxa"/>
          <w:trHeight w:val="315" w:hRule="atLeast"/>
        </w:trPr>
        <w:tc>
          <w:tcPr>
            <w:tcW w:w="1008"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4</w:t>
            </w:r>
          </w:p>
        </w:tc>
        <w:tc>
          <w:tcPr>
            <w:tcW w:w="7087"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ACM-ICPC国际大学生程序设计竞赛</w:t>
            </w:r>
          </w:p>
        </w:tc>
      </w:tr>
      <w:tr>
        <w:trPr>
          <w:gridAfter w:val="1"/>
          <w:wAfter w:w="7859" w:type="dxa"/>
          <w:trHeight w:val="315" w:hRule="atLeast"/>
        </w:trPr>
        <w:tc>
          <w:tcPr>
            <w:tcW w:w="1008"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5</w:t>
            </w:r>
          </w:p>
        </w:tc>
        <w:tc>
          <w:tcPr>
            <w:tcW w:w="7087"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全国大学生数学建模竞赛</w:t>
            </w:r>
          </w:p>
        </w:tc>
      </w:tr>
      <w:tr>
        <w:tblPrEx>
          <w:tblCellMar>
            <w:top w:w="0" w:type="dxa"/>
            <w:left w:w="108" w:type="dxa"/>
            <w:bottom w:w="0" w:type="dxa"/>
            <w:right w:w="108" w:type="dxa"/>
          </w:tblCellMar>
        </w:tblPrEx>
        <w:trPr>
          <w:gridAfter w:val="1"/>
          <w:wAfter w:w="7859" w:type="dxa"/>
          <w:trHeight w:val="315" w:hRule="atLeast"/>
        </w:trPr>
        <w:tc>
          <w:tcPr>
            <w:tcW w:w="1008"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6</w:t>
            </w:r>
          </w:p>
        </w:tc>
        <w:tc>
          <w:tcPr>
            <w:tcW w:w="7087"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全国大学生电子设计竞赛</w:t>
            </w:r>
          </w:p>
        </w:tc>
      </w:tr>
      <w:tr>
        <w:tblPrEx>
          <w:tblCellMar>
            <w:top w:w="0" w:type="dxa"/>
            <w:left w:w="108" w:type="dxa"/>
            <w:bottom w:w="0" w:type="dxa"/>
            <w:right w:w="108" w:type="dxa"/>
          </w:tblCellMar>
        </w:tblPrEx>
        <w:trPr>
          <w:gridAfter w:val="1"/>
          <w:wAfter w:w="7859" w:type="dxa"/>
          <w:trHeight w:val="315" w:hRule="atLeast"/>
        </w:trPr>
        <w:tc>
          <w:tcPr>
            <w:tcW w:w="1008"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7</w:t>
            </w:r>
          </w:p>
        </w:tc>
        <w:tc>
          <w:tcPr>
            <w:tcW w:w="7087"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全国大学生化学实验邀请赛</w:t>
            </w:r>
          </w:p>
        </w:tc>
      </w:tr>
      <w:tr>
        <w:trPr>
          <w:gridAfter w:val="1"/>
          <w:wAfter w:w="7859" w:type="dxa"/>
          <w:trHeight w:val="315" w:hRule="atLeast"/>
        </w:trPr>
        <w:tc>
          <w:tcPr>
            <w:tcW w:w="1008"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8</w:t>
            </w:r>
          </w:p>
        </w:tc>
        <w:tc>
          <w:tcPr>
            <w:tcW w:w="7087"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全国高等医学院校大学生临床技能竞赛</w:t>
            </w:r>
          </w:p>
        </w:tc>
      </w:tr>
      <w:tr>
        <w:tblPrEx>
          <w:tblCellMar>
            <w:top w:w="0" w:type="dxa"/>
            <w:left w:w="108" w:type="dxa"/>
            <w:bottom w:w="0" w:type="dxa"/>
            <w:right w:w="108" w:type="dxa"/>
          </w:tblCellMar>
        </w:tblPrEx>
        <w:trPr>
          <w:gridAfter w:val="1"/>
          <w:wAfter w:w="7859" w:type="dxa"/>
          <w:trHeight w:val="315" w:hRule="atLeast"/>
        </w:trPr>
        <w:tc>
          <w:tcPr>
            <w:tcW w:w="1008"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9</w:t>
            </w:r>
          </w:p>
        </w:tc>
        <w:tc>
          <w:tcPr>
            <w:tcW w:w="7087"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全国大学生机械创新设计大赛</w:t>
            </w:r>
          </w:p>
        </w:tc>
      </w:tr>
      <w:tr>
        <w:tblPrEx>
          <w:tblCellMar>
            <w:top w:w="0" w:type="dxa"/>
            <w:left w:w="108" w:type="dxa"/>
            <w:bottom w:w="0" w:type="dxa"/>
            <w:right w:w="108" w:type="dxa"/>
          </w:tblCellMar>
        </w:tblPrEx>
        <w:trPr>
          <w:gridAfter w:val="1"/>
          <w:wAfter w:w="7859" w:type="dxa"/>
          <w:trHeight w:val="315" w:hRule="atLeast"/>
        </w:trPr>
        <w:tc>
          <w:tcPr>
            <w:tcW w:w="1008"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10</w:t>
            </w:r>
          </w:p>
        </w:tc>
        <w:tc>
          <w:tcPr>
            <w:tcW w:w="7087"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全国大学生结构设计竞赛</w:t>
            </w:r>
          </w:p>
        </w:tc>
      </w:tr>
      <w:tr>
        <w:tblPrEx>
          <w:tblCellMar>
            <w:top w:w="0" w:type="dxa"/>
            <w:left w:w="108" w:type="dxa"/>
            <w:bottom w:w="0" w:type="dxa"/>
            <w:right w:w="108" w:type="dxa"/>
          </w:tblCellMar>
        </w:tblPrEx>
        <w:trPr>
          <w:gridAfter w:val="1"/>
          <w:wAfter w:w="7859" w:type="dxa"/>
          <w:trHeight w:val="315" w:hRule="atLeast"/>
        </w:trPr>
        <w:tc>
          <w:tcPr>
            <w:tcW w:w="1008"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11</w:t>
            </w:r>
          </w:p>
        </w:tc>
        <w:tc>
          <w:tcPr>
            <w:tcW w:w="7087"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全国大学生广告艺术大赛</w:t>
            </w:r>
          </w:p>
        </w:tc>
      </w:tr>
      <w:tr>
        <w:tblPrEx>
          <w:tblCellMar>
            <w:top w:w="0" w:type="dxa"/>
            <w:left w:w="108" w:type="dxa"/>
            <w:bottom w:w="0" w:type="dxa"/>
            <w:right w:w="108" w:type="dxa"/>
          </w:tblCellMar>
        </w:tblPrEx>
        <w:trPr>
          <w:gridAfter w:val="1"/>
          <w:wAfter w:w="7859" w:type="dxa"/>
          <w:trHeight w:val="315" w:hRule="atLeast"/>
        </w:trPr>
        <w:tc>
          <w:tcPr>
            <w:tcW w:w="1008"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12</w:t>
            </w:r>
          </w:p>
        </w:tc>
        <w:tc>
          <w:tcPr>
            <w:tcW w:w="7087"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全国大学生智能汽车竞赛</w:t>
            </w:r>
          </w:p>
        </w:tc>
      </w:tr>
      <w:tr>
        <w:tblPrEx>
          <w:tblCellMar>
            <w:top w:w="0" w:type="dxa"/>
            <w:left w:w="108" w:type="dxa"/>
            <w:bottom w:w="0" w:type="dxa"/>
            <w:right w:w="108" w:type="dxa"/>
          </w:tblCellMar>
        </w:tblPrEx>
        <w:trPr>
          <w:gridAfter w:val="1"/>
          <w:wAfter w:w="7859" w:type="dxa"/>
          <w:trHeight w:val="315" w:hRule="atLeast"/>
        </w:trPr>
        <w:tc>
          <w:tcPr>
            <w:tcW w:w="1008"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13</w:t>
            </w:r>
          </w:p>
        </w:tc>
        <w:tc>
          <w:tcPr>
            <w:tcW w:w="7087"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全国大学生交通科技大赛</w:t>
            </w:r>
          </w:p>
        </w:tc>
      </w:tr>
      <w:tr>
        <w:tblPrEx>
          <w:tblCellMar>
            <w:top w:w="0" w:type="dxa"/>
            <w:left w:w="108" w:type="dxa"/>
            <w:bottom w:w="0" w:type="dxa"/>
            <w:right w:w="108" w:type="dxa"/>
          </w:tblCellMar>
        </w:tblPrEx>
        <w:trPr>
          <w:gridAfter w:val="1"/>
          <w:wAfter w:w="7859" w:type="dxa"/>
          <w:trHeight w:val="315" w:hRule="atLeast"/>
        </w:trPr>
        <w:tc>
          <w:tcPr>
            <w:tcW w:w="1008"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14</w:t>
            </w:r>
          </w:p>
        </w:tc>
        <w:tc>
          <w:tcPr>
            <w:tcW w:w="7087"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hint="eastAsia" w:ascii="楷体" w:hAnsi="楷体" w:eastAsia="楷体" w:cs="楷体"/>
              </w:rPr>
              <w:t>全国大学生电子商务“创新、创意及创业”挑战赛</w:t>
            </w:r>
          </w:p>
        </w:tc>
      </w:tr>
      <w:tr>
        <w:trPr>
          <w:gridAfter w:val="1"/>
          <w:wAfter w:w="7859" w:type="dxa"/>
          <w:trHeight w:val="315" w:hRule="atLeast"/>
        </w:trPr>
        <w:tc>
          <w:tcPr>
            <w:tcW w:w="1008"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15</w:t>
            </w:r>
          </w:p>
        </w:tc>
        <w:tc>
          <w:tcPr>
            <w:tcW w:w="7087"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全国大学生节能减排社会实践与科技竞赛</w:t>
            </w:r>
          </w:p>
        </w:tc>
      </w:tr>
      <w:tr>
        <w:tblPrEx>
          <w:tblCellMar>
            <w:top w:w="0" w:type="dxa"/>
            <w:left w:w="108" w:type="dxa"/>
            <w:bottom w:w="0" w:type="dxa"/>
            <w:right w:w="108" w:type="dxa"/>
          </w:tblCellMar>
        </w:tblPrEx>
        <w:trPr>
          <w:gridAfter w:val="1"/>
          <w:wAfter w:w="7859" w:type="dxa"/>
          <w:trHeight w:val="315" w:hRule="atLeast"/>
        </w:trPr>
        <w:tc>
          <w:tcPr>
            <w:tcW w:w="1008"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16</w:t>
            </w:r>
          </w:p>
        </w:tc>
        <w:tc>
          <w:tcPr>
            <w:tcW w:w="7087"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全国大学生工程训练综合能力竞赛</w:t>
            </w:r>
          </w:p>
        </w:tc>
      </w:tr>
      <w:tr>
        <w:tblPrEx>
          <w:tblCellMar>
            <w:top w:w="0" w:type="dxa"/>
            <w:left w:w="108" w:type="dxa"/>
            <w:bottom w:w="0" w:type="dxa"/>
            <w:right w:w="108" w:type="dxa"/>
          </w:tblCellMar>
        </w:tblPrEx>
        <w:trPr>
          <w:gridAfter w:val="1"/>
          <w:wAfter w:w="7859" w:type="dxa"/>
          <w:trHeight w:val="315" w:hRule="atLeast"/>
        </w:trPr>
        <w:tc>
          <w:tcPr>
            <w:tcW w:w="1008"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17</w:t>
            </w:r>
          </w:p>
        </w:tc>
        <w:tc>
          <w:tcPr>
            <w:tcW w:w="7087"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全国大学生物流设计大赛</w:t>
            </w:r>
          </w:p>
        </w:tc>
      </w:tr>
      <w:tr>
        <w:trPr>
          <w:gridAfter w:val="1"/>
          <w:wAfter w:w="7859" w:type="dxa"/>
          <w:trHeight w:val="630" w:hRule="atLeast"/>
        </w:trPr>
        <w:tc>
          <w:tcPr>
            <w:tcW w:w="1008"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18</w:t>
            </w:r>
          </w:p>
        </w:tc>
        <w:tc>
          <w:tcPr>
            <w:tcW w:w="7087"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ind w:right="240"/>
              <w:rPr>
                <w:rFonts w:ascii="楷体" w:hAnsi="楷体" w:eastAsia="楷体" w:cs="楷体"/>
              </w:rPr>
            </w:pPr>
            <w:r>
              <w:rPr>
                <w:rFonts w:hint="eastAsia" w:ascii="楷体" w:hAnsi="楷体" w:eastAsia="楷体" w:cs="楷体"/>
              </w:rPr>
              <w:t>外研社全国大学生英语系列赛</w:t>
            </w:r>
            <w:r>
              <w:rPr>
                <w:rFonts w:hint="eastAsia"/>
              </w:rPr>
              <w:t>•</w:t>
            </w:r>
            <w:r>
              <w:rPr>
                <w:rFonts w:hint="eastAsia" w:ascii="楷体" w:hAnsi="楷体" w:eastAsia="楷体" w:cs="楷体"/>
              </w:rPr>
              <w:t>英语演讲、英语辩论、</w:t>
            </w:r>
            <w:r>
              <w:rPr>
                <w:rFonts w:ascii="楷体" w:hAnsi="楷体" w:eastAsia="楷体" w:cs="楷体"/>
              </w:rPr>
              <w:t xml:space="preserve"> </w:t>
            </w:r>
            <w:r>
              <w:rPr>
                <w:rFonts w:hint="eastAsia" w:ascii="楷体" w:hAnsi="楷体" w:eastAsia="楷体" w:cs="楷体"/>
              </w:rPr>
              <w:t>英语写作、英语阅读</w:t>
            </w:r>
          </w:p>
        </w:tc>
      </w:tr>
      <w:tr>
        <w:tblPrEx>
          <w:tblCellMar>
            <w:top w:w="0" w:type="dxa"/>
            <w:left w:w="108" w:type="dxa"/>
            <w:bottom w:w="0" w:type="dxa"/>
            <w:right w:w="108" w:type="dxa"/>
          </w:tblCellMar>
        </w:tblPrEx>
        <w:trPr>
          <w:gridAfter w:val="1"/>
          <w:wAfter w:w="7859" w:type="dxa"/>
          <w:trHeight w:val="315" w:hRule="atLeast"/>
        </w:trPr>
        <w:tc>
          <w:tcPr>
            <w:tcW w:w="1008"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20</w:t>
            </w:r>
          </w:p>
        </w:tc>
        <w:tc>
          <w:tcPr>
            <w:tcW w:w="7087"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全国大学生创新创业训练计划年会展示</w:t>
            </w:r>
          </w:p>
        </w:tc>
      </w:tr>
      <w:tr>
        <w:tblPrEx>
          <w:tblCellMar>
            <w:top w:w="0" w:type="dxa"/>
            <w:left w:w="108" w:type="dxa"/>
            <w:bottom w:w="0" w:type="dxa"/>
            <w:right w:w="108" w:type="dxa"/>
          </w:tblCellMar>
        </w:tblPrEx>
        <w:trPr>
          <w:gridAfter w:val="1"/>
          <w:wAfter w:w="7859" w:type="dxa"/>
          <w:trHeight w:val="585" w:hRule="atLeast"/>
        </w:trPr>
        <w:tc>
          <w:tcPr>
            <w:tcW w:w="1008"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21</w:t>
            </w:r>
          </w:p>
        </w:tc>
        <w:tc>
          <w:tcPr>
            <w:tcW w:w="7087"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ind w:right="240"/>
              <w:rPr>
                <w:rFonts w:ascii="楷体" w:hAnsi="楷体" w:eastAsia="楷体" w:cs="楷体"/>
              </w:rPr>
            </w:pPr>
            <w:r>
              <w:rPr>
                <w:rFonts w:hint="eastAsia" w:ascii="楷体" w:hAnsi="楷体" w:eastAsia="楷体" w:cs="楷体"/>
              </w:rPr>
              <w:t>全国大学生机器人大赛</w:t>
            </w:r>
            <w:r>
              <w:rPr>
                <w:rFonts w:ascii="楷体" w:hAnsi="楷体" w:eastAsia="楷体" w:cs="楷体"/>
              </w:rPr>
              <w:t xml:space="preserve">-RoboMaster, RoboCon. </w:t>
            </w:r>
          </w:p>
        </w:tc>
      </w:tr>
      <w:tr>
        <w:tblPrEx>
          <w:tblCellMar>
            <w:top w:w="0" w:type="dxa"/>
            <w:left w:w="108" w:type="dxa"/>
            <w:bottom w:w="0" w:type="dxa"/>
            <w:right w:w="108" w:type="dxa"/>
          </w:tblCellMar>
        </w:tblPrEx>
        <w:trPr>
          <w:gridAfter w:val="1"/>
          <w:wAfter w:w="7859" w:type="dxa"/>
          <w:trHeight w:val="315" w:hRule="atLeast"/>
        </w:trPr>
        <w:tc>
          <w:tcPr>
            <w:tcW w:w="1008"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22</w:t>
            </w:r>
          </w:p>
        </w:tc>
        <w:tc>
          <w:tcPr>
            <w:tcW w:w="7087"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hint="eastAsia" w:ascii="楷体" w:hAnsi="楷体" w:eastAsia="楷体" w:cs="楷体"/>
              </w:rPr>
              <w:t>“西门子杯”中国智能制造挑战赛</w:t>
            </w:r>
          </w:p>
        </w:tc>
      </w:tr>
      <w:tr>
        <w:tblPrEx>
          <w:tblCellMar>
            <w:top w:w="0" w:type="dxa"/>
            <w:left w:w="108" w:type="dxa"/>
            <w:bottom w:w="0" w:type="dxa"/>
            <w:right w:w="108" w:type="dxa"/>
          </w:tblCellMar>
        </w:tblPrEx>
        <w:trPr>
          <w:gridAfter w:val="1"/>
          <w:wAfter w:w="7859" w:type="dxa"/>
          <w:trHeight w:val="315" w:hRule="atLeast"/>
        </w:trPr>
        <w:tc>
          <w:tcPr>
            <w:tcW w:w="1008"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23</w:t>
            </w:r>
          </w:p>
        </w:tc>
        <w:tc>
          <w:tcPr>
            <w:tcW w:w="7087"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全国大学生化工设计竞赛</w:t>
            </w:r>
          </w:p>
        </w:tc>
      </w:tr>
      <w:tr>
        <w:tblPrEx>
          <w:tblCellMar>
            <w:top w:w="0" w:type="dxa"/>
            <w:left w:w="108" w:type="dxa"/>
            <w:bottom w:w="0" w:type="dxa"/>
            <w:right w:w="108" w:type="dxa"/>
          </w:tblCellMar>
        </w:tblPrEx>
        <w:trPr>
          <w:gridAfter w:val="1"/>
          <w:wAfter w:w="7859" w:type="dxa"/>
          <w:trHeight w:val="315" w:hRule="atLeast"/>
        </w:trPr>
        <w:tc>
          <w:tcPr>
            <w:tcW w:w="1008" w:type="dxa"/>
            <w:tcBorders>
              <w:top w:val="single" w:color="000000" w:sz="8" w:space="0"/>
              <w:left w:val="single" w:color="000000" w:sz="8" w:space="0"/>
              <w:bottom w:val="nil"/>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24</w:t>
            </w:r>
          </w:p>
        </w:tc>
        <w:tc>
          <w:tcPr>
            <w:tcW w:w="7087" w:type="dxa"/>
            <w:tcBorders>
              <w:top w:val="single" w:color="000000" w:sz="8" w:space="0"/>
              <w:left w:val="single" w:color="000000" w:sz="8" w:space="0"/>
              <w:bottom w:val="nil"/>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全国大学生先进成图技术与产品信息建模创新大赛</w:t>
            </w:r>
          </w:p>
        </w:tc>
      </w:tr>
      <w:tr>
        <w:tblPrEx>
          <w:tblCellMar>
            <w:top w:w="0" w:type="dxa"/>
            <w:left w:w="108" w:type="dxa"/>
            <w:bottom w:w="0" w:type="dxa"/>
            <w:right w:w="108" w:type="dxa"/>
          </w:tblCellMar>
        </w:tblPrEx>
        <w:trPr>
          <w:gridAfter w:val="1"/>
          <w:wAfter w:w="7859" w:type="dxa"/>
          <w:trHeight w:val="315" w:hRule="atLeast"/>
        </w:trPr>
        <w:tc>
          <w:tcPr>
            <w:tcW w:w="1008"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25</w:t>
            </w:r>
          </w:p>
        </w:tc>
        <w:tc>
          <w:tcPr>
            <w:tcW w:w="7087"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中国大学生计算机设计大赛</w:t>
            </w:r>
          </w:p>
        </w:tc>
      </w:tr>
      <w:tr>
        <w:tblPrEx>
          <w:tblCellMar>
            <w:top w:w="0" w:type="dxa"/>
            <w:left w:w="108" w:type="dxa"/>
            <w:bottom w:w="0" w:type="dxa"/>
            <w:right w:w="108" w:type="dxa"/>
          </w:tblCellMar>
        </w:tblPrEx>
        <w:trPr>
          <w:gridAfter w:val="1"/>
          <w:wAfter w:w="7859" w:type="dxa"/>
          <w:trHeight w:val="315" w:hRule="atLeast"/>
        </w:trPr>
        <w:tc>
          <w:tcPr>
            <w:tcW w:w="1008"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26</w:t>
            </w:r>
          </w:p>
        </w:tc>
        <w:tc>
          <w:tcPr>
            <w:tcW w:w="7087"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全国大学生市场调查与分析大赛</w:t>
            </w:r>
          </w:p>
        </w:tc>
      </w:tr>
      <w:tr>
        <w:tblPrEx>
          <w:tblCellMar>
            <w:top w:w="0" w:type="dxa"/>
            <w:left w:w="108" w:type="dxa"/>
            <w:bottom w:w="0" w:type="dxa"/>
            <w:right w:w="108" w:type="dxa"/>
          </w:tblCellMar>
        </w:tblPrEx>
        <w:trPr>
          <w:gridAfter w:val="1"/>
          <w:wAfter w:w="7859" w:type="dxa"/>
          <w:trHeight w:val="315" w:hRule="atLeast"/>
        </w:trPr>
        <w:tc>
          <w:tcPr>
            <w:tcW w:w="1008"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27</w:t>
            </w:r>
          </w:p>
        </w:tc>
        <w:tc>
          <w:tcPr>
            <w:tcW w:w="7087"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中国大学生服务外包创新创业大赛</w:t>
            </w:r>
          </w:p>
        </w:tc>
      </w:tr>
      <w:tr>
        <w:tblPrEx>
          <w:tblCellMar>
            <w:top w:w="0" w:type="dxa"/>
            <w:left w:w="108" w:type="dxa"/>
            <w:bottom w:w="0" w:type="dxa"/>
            <w:right w:w="108" w:type="dxa"/>
          </w:tblCellMar>
        </w:tblPrEx>
        <w:trPr>
          <w:gridAfter w:val="1"/>
          <w:wAfter w:w="7859" w:type="dxa"/>
          <w:trHeight w:val="330" w:hRule="atLeast"/>
        </w:trPr>
        <w:tc>
          <w:tcPr>
            <w:tcW w:w="1008"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28</w:t>
            </w:r>
          </w:p>
        </w:tc>
        <w:tc>
          <w:tcPr>
            <w:tcW w:w="7087"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两岸新锐设计竞赛“华灿奖"</w:t>
            </w:r>
          </w:p>
        </w:tc>
      </w:tr>
      <w:tr>
        <w:tblPrEx>
          <w:tblCellMar>
            <w:top w:w="0" w:type="dxa"/>
            <w:left w:w="108" w:type="dxa"/>
            <w:bottom w:w="0" w:type="dxa"/>
            <w:right w:w="108" w:type="dxa"/>
          </w:tblCellMar>
        </w:tblPrEx>
        <w:trPr>
          <w:gridAfter w:val="1"/>
          <w:wAfter w:w="7859" w:type="dxa"/>
          <w:trHeight w:val="90" w:hRule="atLeast"/>
        </w:trPr>
        <w:tc>
          <w:tcPr>
            <w:tcW w:w="1008"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29</w:t>
            </w:r>
          </w:p>
        </w:tc>
        <w:tc>
          <w:tcPr>
            <w:tcW w:w="7087"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ind w:right="240"/>
              <w:rPr>
                <w:rFonts w:ascii="楷体" w:hAnsi="楷体" w:eastAsia="楷体" w:cs="楷体"/>
              </w:rPr>
            </w:pPr>
            <w:r>
              <w:rPr>
                <w:rFonts w:ascii="楷体" w:hAnsi="楷体" w:eastAsia="楷体" w:cs="楷体"/>
              </w:rPr>
              <w:t>中国高校计算机大赛.大数据挑战赛、团体程序设计</w:t>
            </w:r>
            <w:r>
              <w:rPr>
                <w:rFonts w:hint="eastAsia" w:ascii="楷体" w:hAnsi="楷体" w:eastAsia="楷体" w:cs="楷体"/>
              </w:rPr>
              <w:t>天</w:t>
            </w:r>
            <w:r>
              <w:rPr>
                <w:rFonts w:ascii="楷体" w:hAnsi="楷体" w:eastAsia="楷体" w:cs="楷体"/>
              </w:rPr>
              <w:t>梯赛、移动应用创新赛、网络技术挑战赛</w:t>
            </w:r>
          </w:p>
        </w:tc>
      </w:tr>
      <w:tr>
        <w:tblPrEx>
          <w:tblCellMar>
            <w:top w:w="0" w:type="dxa"/>
            <w:left w:w="108" w:type="dxa"/>
            <w:bottom w:w="0" w:type="dxa"/>
            <w:right w:w="108" w:type="dxa"/>
          </w:tblCellMar>
        </w:tblPrEx>
        <w:trPr>
          <w:gridAfter w:val="1"/>
          <w:wAfter w:w="7859" w:type="dxa"/>
          <w:trHeight w:val="315" w:hRule="atLeast"/>
        </w:trPr>
        <w:tc>
          <w:tcPr>
            <w:tcW w:w="1008"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30</w:t>
            </w:r>
          </w:p>
        </w:tc>
        <w:tc>
          <w:tcPr>
            <w:tcW w:w="7087"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世界技能大赛</w:t>
            </w:r>
          </w:p>
        </w:tc>
      </w:tr>
      <w:tr>
        <w:tblPrEx>
          <w:tblCellMar>
            <w:top w:w="0" w:type="dxa"/>
            <w:left w:w="108" w:type="dxa"/>
            <w:bottom w:w="0" w:type="dxa"/>
            <w:right w:w="108" w:type="dxa"/>
          </w:tblCellMar>
        </w:tblPrEx>
        <w:trPr>
          <w:gridAfter w:val="1"/>
          <w:wAfter w:w="7859" w:type="dxa"/>
          <w:trHeight w:val="600" w:hRule="atLeast"/>
        </w:trPr>
        <w:tc>
          <w:tcPr>
            <w:tcW w:w="1008"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31</w:t>
            </w:r>
          </w:p>
        </w:tc>
        <w:tc>
          <w:tcPr>
            <w:tcW w:w="7087"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世界技能大赛中国选拔赛</w:t>
            </w:r>
          </w:p>
        </w:tc>
      </w:tr>
      <w:tr>
        <w:tblPrEx>
          <w:tblCellMar>
            <w:top w:w="0" w:type="dxa"/>
            <w:left w:w="108" w:type="dxa"/>
            <w:bottom w:w="0" w:type="dxa"/>
            <w:right w:w="108" w:type="dxa"/>
          </w:tblCellMar>
        </w:tblPrEx>
        <w:trPr>
          <w:gridAfter w:val="1"/>
          <w:wAfter w:w="7859" w:type="dxa"/>
          <w:trHeight w:val="315" w:hRule="atLeast"/>
        </w:trPr>
        <w:tc>
          <w:tcPr>
            <w:tcW w:w="1008"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32</w:t>
            </w:r>
          </w:p>
        </w:tc>
        <w:tc>
          <w:tcPr>
            <w:tcW w:w="7087"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中国机器人大赛暨RoboC</w:t>
            </w:r>
            <w:r>
              <w:rPr>
                <w:rFonts w:hint="eastAsia" w:ascii="楷体" w:hAnsi="楷体" w:eastAsia="楷体" w:cs="楷体"/>
              </w:rPr>
              <w:t>up</w:t>
            </w:r>
            <w:r>
              <w:rPr>
                <w:rFonts w:ascii="楷体" w:hAnsi="楷体" w:eastAsia="楷体" w:cs="楷体"/>
              </w:rPr>
              <w:t>机器人世界杯中国赛</w:t>
            </w:r>
          </w:p>
        </w:tc>
      </w:tr>
      <w:tr>
        <w:tblPrEx>
          <w:tblCellMar>
            <w:top w:w="0" w:type="dxa"/>
            <w:left w:w="108" w:type="dxa"/>
            <w:bottom w:w="0" w:type="dxa"/>
            <w:right w:w="108" w:type="dxa"/>
          </w:tblCellMar>
        </w:tblPrEx>
        <w:trPr>
          <w:gridAfter w:val="1"/>
          <w:wAfter w:w="7859" w:type="dxa"/>
          <w:trHeight w:val="315" w:hRule="atLeast"/>
        </w:trPr>
        <w:tc>
          <w:tcPr>
            <w:tcW w:w="1008"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33</w:t>
            </w:r>
          </w:p>
        </w:tc>
        <w:tc>
          <w:tcPr>
            <w:tcW w:w="7087"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全国大学生信息安全竞赛</w:t>
            </w:r>
          </w:p>
        </w:tc>
      </w:tr>
      <w:tr>
        <w:tblPrEx>
          <w:tblCellMar>
            <w:top w:w="0" w:type="dxa"/>
            <w:left w:w="108" w:type="dxa"/>
            <w:bottom w:w="0" w:type="dxa"/>
            <w:right w:w="108" w:type="dxa"/>
          </w:tblCellMar>
        </w:tblPrEx>
        <w:trPr>
          <w:gridAfter w:val="1"/>
          <w:wAfter w:w="7859" w:type="dxa"/>
          <w:trHeight w:val="315" w:hRule="atLeast"/>
        </w:trPr>
        <w:tc>
          <w:tcPr>
            <w:tcW w:w="1008"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34</w:t>
            </w:r>
          </w:p>
        </w:tc>
        <w:tc>
          <w:tcPr>
            <w:tcW w:w="7087"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全国周培源大学生力学竞赛</w:t>
            </w:r>
          </w:p>
        </w:tc>
      </w:tr>
      <w:tr>
        <w:tblPrEx>
          <w:tblCellMar>
            <w:top w:w="0" w:type="dxa"/>
            <w:left w:w="108" w:type="dxa"/>
            <w:bottom w:w="0" w:type="dxa"/>
            <w:right w:w="108" w:type="dxa"/>
          </w:tblCellMar>
        </w:tblPrEx>
        <w:trPr>
          <w:gridAfter w:val="1"/>
          <w:wAfter w:w="7859" w:type="dxa"/>
          <w:trHeight w:val="915" w:hRule="atLeast"/>
        </w:trPr>
        <w:tc>
          <w:tcPr>
            <w:tcW w:w="1008"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35</w:t>
            </w:r>
          </w:p>
        </w:tc>
        <w:tc>
          <w:tcPr>
            <w:tcW w:w="7087"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ind w:right="240"/>
              <w:rPr>
                <w:rFonts w:ascii="楷体" w:hAnsi="楷体" w:eastAsia="楷体" w:cs="楷体"/>
              </w:rPr>
            </w:pPr>
            <w:r>
              <w:rPr>
                <w:rFonts w:ascii="楷体" w:hAnsi="楷体" w:eastAsia="楷体" w:cs="楷体"/>
              </w:rPr>
              <w:t>中国大学生机械工程创新创意大赛</w:t>
            </w:r>
            <w:r>
              <w:rPr>
                <w:rFonts w:hint="eastAsia"/>
              </w:rPr>
              <w:t>•</w:t>
            </w:r>
            <w:r>
              <w:rPr>
                <w:rFonts w:ascii="楷体" w:hAnsi="楷体" w:eastAsia="楷体" w:cs="楷体"/>
              </w:rPr>
              <w:t>过程裝备实践与 创新赛、铸造工艺设计赛、材料热处理创新创业赛、 起重机创意赛</w:t>
            </w:r>
          </w:p>
        </w:tc>
      </w:tr>
      <w:tr>
        <w:tblPrEx>
          <w:tblCellMar>
            <w:top w:w="0" w:type="dxa"/>
            <w:left w:w="108" w:type="dxa"/>
            <w:bottom w:w="0" w:type="dxa"/>
            <w:right w:w="108" w:type="dxa"/>
          </w:tblCellMar>
        </w:tblPrEx>
        <w:trPr>
          <w:gridAfter w:val="1"/>
          <w:wAfter w:w="7859" w:type="dxa"/>
          <w:trHeight w:val="315" w:hRule="atLeast"/>
        </w:trPr>
        <w:tc>
          <w:tcPr>
            <w:tcW w:w="1008"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36</w:t>
            </w:r>
          </w:p>
        </w:tc>
        <w:tc>
          <w:tcPr>
            <w:tcW w:w="7087"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蓝桥杯全国软件和信息技术专业人才大赛</w:t>
            </w:r>
          </w:p>
        </w:tc>
      </w:tr>
      <w:tr>
        <w:trPr>
          <w:gridAfter w:val="1"/>
          <w:wAfter w:w="7859" w:type="dxa"/>
          <w:trHeight w:val="315" w:hRule="atLeast"/>
        </w:trPr>
        <w:tc>
          <w:tcPr>
            <w:tcW w:w="1008"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37</w:t>
            </w:r>
          </w:p>
        </w:tc>
        <w:tc>
          <w:tcPr>
            <w:tcW w:w="7087"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全国大学生金相技能大赛</w:t>
            </w:r>
          </w:p>
        </w:tc>
      </w:tr>
      <w:tr>
        <w:tblPrEx>
          <w:tblCellMar>
            <w:top w:w="0" w:type="dxa"/>
            <w:left w:w="108" w:type="dxa"/>
            <w:bottom w:w="0" w:type="dxa"/>
            <w:right w:w="108" w:type="dxa"/>
          </w:tblCellMar>
        </w:tblPrEx>
        <w:trPr>
          <w:gridAfter w:val="1"/>
          <w:wAfter w:w="7859" w:type="dxa"/>
          <w:trHeight w:val="315" w:hRule="atLeast"/>
        </w:trPr>
        <w:tc>
          <w:tcPr>
            <w:tcW w:w="1008"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38</w:t>
            </w:r>
          </w:p>
        </w:tc>
        <w:tc>
          <w:tcPr>
            <w:tcW w:w="7087"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hint="eastAsia" w:ascii="楷体" w:hAnsi="楷体" w:eastAsia="楷体" w:cs="楷体"/>
              </w:rPr>
              <w:t>“中国软件杯”大学生软件设计大赛</w:t>
            </w:r>
          </w:p>
        </w:tc>
      </w:tr>
      <w:tr>
        <w:tblPrEx>
          <w:tblCellMar>
            <w:top w:w="0" w:type="dxa"/>
            <w:left w:w="108" w:type="dxa"/>
            <w:bottom w:w="0" w:type="dxa"/>
            <w:right w:w="108" w:type="dxa"/>
          </w:tblCellMar>
        </w:tblPrEx>
        <w:trPr>
          <w:gridAfter w:val="1"/>
          <w:wAfter w:w="7859" w:type="dxa"/>
          <w:trHeight w:val="90" w:hRule="atLeast"/>
        </w:trPr>
        <w:tc>
          <w:tcPr>
            <w:tcW w:w="1008"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39</w:t>
            </w:r>
          </w:p>
        </w:tc>
        <w:tc>
          <w:tcPr>
            <w:tcW w:w="7087"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全国大学生光电设计竞赛</w:t>
            </w:r>
          </w:p>
        </w:tc>
      </w:tr>
      <w:tr>
        <w:tblPrEx>
          <w:tblCellMar>
            <w:top w:w="0" w:type="dxa"/>
            <w:left w:w="108" w:type="dxa"/>
            <w:bottom w:w="0" w:type="dxa"/>
            <w:right w:w="108" w:type="dxa"/>
          </w:tblCellMar>
        </w:tblPrEx>
        <w:trPr>
          <w:gridAfter w:val="1"/>
          <w:wAfter w:w="7859" w:type="dxa"/>
          <w:trHeight w:val="315" w:hRule="atLeast"/>
        </w:trPr>
        <w:tc>
          <w:tcPr>
            <w:tcW w:w="1008"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40</w:t>
            </w:r>
          </w:p>
        </w:tc>
        <w:tc>
          <w:tcPr>
            <w:tcW w:w="7087"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全国高校数字艺术设计大赛</w:t>
            </w:r>
          </w:p>
        </w:tc>
      </w:tr>
      <w:tr>
        <w:tblPrEx>
          <w:tblCellMar>
            <w:top w:w="0" w:type="dxa"/>
            <w:left w:w="108" w:type="dxa"/>
            <w:bottom w:w="0" w:type="dxa"/>
            <w:right w:w="108" w:type="dxa"/>
          </w:tblCellMar>
        </w:tblPrEx>
        <w:trPr>
          <w:gridAfter w:val="1"/>
          <w:wAfter w:w="7859" w:type="dxa"/>
          <w:trHeight w:val="315" w:hRule="atLeast"/>
        </w:trPr>
        <w:tc>
          <w:tcPr>
            <w:tcW w:w="1008"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41</w:t>
            </w:r>
          </w:p>
        </w:tc>
        <w:tc>
          <w:tcPr>
            <w:tcW w:w="7087"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hint="eastAsia" w:ascii="楷体" w:hAnsi="楷体" w:eastAsia="楷体" w:cs="楷体"/>
              </w:rPr>
              <w:t>中美青年创客大赛</w:t>
            </w:r>
          </w:p>
        </w:tc>
      </w:tr>
      <w:tr>
        <w:tblPrEx>
          <w:tblCellMar>
            <w:top w:w="0" w:type="dxa"/>
            <w:left w:w="108" w:type="dxa"/>
            <w:bottom w:w="0" w:type="dxa"/>
            <w:right w:w="108" w:type="dxa"/>
          </w:tblCellMar>
        </w:tblPrEx>
        <w:trPr>
          <w:gridAfter w:val="1"/>
          <w:wAfter w:w="7859" w:type="dxa"/>
          <w:trHeight w:val="315" w:hRule="atLeast"/>
        </w:trPr>
        <w:tc>
          <w:tcPr>
            <w:tcW w:w="1008" w:type="dxa"/>
            <w:tcBorders>
              <w:top w:val="single" w:color="000000" w:sz="8" w:space="0"/>
              <w:left w:val="single" w:color="auto" w:sz="4" w:space="0"/>
              <w:bottom w:val="single" w:color="000000" w:sz="8" w:space="0"/>
              <w:right w:val="single" w:color="000000" w:sz="8" w:space="0"/>
            </w:tcBorders>
            <w:shd w:val="clear" w:color="auto" w:fill="auto"/>
            <w:noWrap/>
            <w:vAlign w:val="bottom"/>
          </w:tcPr>
          <w:p>
            <w:pPr>
              <w:widowControl/>
              <w:ind w:right="240"/>
              <w:rPr>
                <w:rFonts w:ascii="楷体" w:hAnsi="楷体" w:eastAsia="楷体" w:cs="楷体"/>
              </w:rPr>
            </w:pPr>
            <w:r>
              <w:rPr>
                <w:rFonts w:ascii="楷体" w:hAnsi="楷体" w:eastAsia="楷体" w:cs="楷体"/>
              </w:rPr>
              <w:t>42</w:t>
            </w:r>
          </w:p>
        </w:tc>
        <w:tc>
          <w:tcPr>
            <w:tcW w:w="7087" w:type="dxa"/>
            <w:tcBorders>
              <w:top w:val="single" w:color="000000" w:sz="8" w:space="0"/>
              <w:left w:val="single" w:color="000000" w:sz="8" w:space="0"/>
              <w:bottom w:val="single" w:color="000000" w:sz="8" w:space="0"/>
              <w:right w:val="single" w:color="000000" w:sz="8" w:space="0"/>
            </w:tcBorders>
            <w:shd w:val="clear" w:color="auto" w:fill="auto"/>
            <w:noWrap/>
          </w:tcPr>
          <w:p>
            <w:pPr>
              <w:widowControl/>
              <w:ind w:right="240"/>
              <w:rPr>
                <w:rFonts w:ascii="楷体" w:hAnsi="楷体" w:eastAsia="楷体" w:cs="楷体"/>
              </w:rPr>
            </w:pPr>
            <w:r>
              <w:rPr>
                <w:rFonts w:hint="eastAsia" w:ascii="楷体" w:hAnsi="楷体" w:eastAsia="楷体" w:cs="楷体"/>
              </w:rPr>
              <w:t>全国大学生地质技能竞赛</w:t>
            </w:r>
          </w:p>
        </w:tc>
      </w:tr>
      <w:tr>
        <w:trPr>
          <w:gridAfter w:val="1"/>
          <w:wAfter w:w="7859" w:type="dxa"/>
          <w:trHeight w:val="315" w:hRule="atLeast"/>
        </w:trPr>
        <w:tc>
          <w:tcPr>
            <w:tcW w:w="1008"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43</w:t>
            </w:r>
          </w:p>
        </w:tc>
        <w:tc>
          <w:tcPr>
            <w:tcW w:w="7087"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hint="eastAsia" w:ascii="楷体" w:hAnsi="楷体" w:eastAsia="楷体" w:cs="楷体"/>
              </w:rPr>
              <w:t>米兰设计周--中国高校设计学科师生优秀作品展</w:t>
            </w:r>
          </w:p>
        </w:tc>
      </w:tr>
      <w:tr>
        <w:trPr>
          <w:gridAfter w:val="1"/>
          <w:wAfter w:w="7859" w:type="dxa"/>
          <w:trHeight w:val="315" w:hRule="atLeast"/>
        </w:trPr>
        <w:tc>
          <w:tcPr>
            <w:tcW w:w="1008"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44</w:t>
            </w:r>
          </w:p>
        </w:tc>
        <w:tc>
          <w:tcPr>
            <w:tcW w:w="7087"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ascii="楷体" w:hAnsi="楷体" w:eastAsia="楷体" w:cs="楷体"/>
              </w:rPr>
              <w:t>全国大学生集成电路创新创业大赛</w:t>
            </w:r>
          </w:p>
        </w:tc>
      </w:tr>
      <w:tr>
        <w:tblPrEx>
          <w:tblCellMar>
            <w:top w:w="0" w:type="dxa"/>
            <w:left w:w="108" w:type="dxa"/>
            <w:bottom w:w="0" w:type="dxa"/>
            <w:right w:w="108" w:type="dxa"/>
          </w:tblCellMar>
        </w:tblPrEx>
        <w:trPr>
          <w:gridAfter w:val="1"/>
          <w:wAfter w:w="7859" w:type="dxa"/>
          <w:trHeight w:val="315" w:hRule="atLeast"/>
        </w:trPr>
        <w:tc>
          <w:tcPr>
            <w:tcW w:w="1008"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hint="eastAsia" w:ascii="楷体" w:hAnsi="楷体" w:eastAsia="楷体" w:cs="楷体"/>
              </w:rPr>
              <w:t>45</w:t>
            </w:r>
          </w:p>
        </w:tc>
        <w:tc>
          <w:tcPr>
            <w:tcW w:w="7087"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hint="eastAsia" w:ascii="楷体" w:hAnsi="楷体" w:eastAsia="楷体" w:cs="楷体"/>
              </w:rPr>
              <w:t>中国机器人及人工智能大赛</w:t>
            </w:r>
          </w:p>
        </w:tc>
      </w:tr>
      <w:tr>
        <w:tblPrEx>
          <w:tblCellMar>
            <w:top w:w="0" w:type="dxa"/>
            <w:left w:w="108" w:type="dxa"/>
            <w:bottom w:w="0" w:type="dxa"/>
            <w:right w:w="108" w:type="dxa"/>
          </w:tblCellMar>
        </w:tblPrEx>
        <w:trPr>
          <w:gridAfter w:val="1"/>
          <w:wAfter w:w="7859" w:type="dxa"/>
          <w:trHeight w:val="315" w:hRule="atLeast"/>
        </w:trPr>
        <w:tc>
          <w:tcPr>
            <w:tcW w:w="1008"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hint="eastAsia" w:ascii="楷体" w:hAnsi="楷体" w:eastAsia="楷体" w:cs="楷体"/>
              </w:rPr>
              <w:t>46</w:t>
            </w:r>
          </w:p>
        </w:tc>
        <w:tc>
          <w:tcPr>
            <w:tcW w:w="7087"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hint="eastAsia" w:ascii="楷体" w:hAnsi="楷体" w:eastAsia="楷体" w:cs="楷体"/>
              </w:rPr>
              <w:t>全国高校商业精英挑战赛-品牌策划竞赛、会展专业创新创业实践竞赛、国际贸易竞赛、创新创业竞赛</w:t>
            </w:r>
          </w:p>
        </w:tc>
      </w:tr>
      <w:tr>
        <w:tblPrEx>
          <w:tblCellMar>
            <w:top w:w="0" w:type="dxa"/>
            <w:left w:w="108" w:type="dxa"/>
            <w:bottom w:w="0" w:type="dxa"/>
            <w:right w:w="108" w:type="dxa"/>
          </w:tblCellMar>
        </w:tblPrEx>
        <w:trPr>
          <w:trHeight w:val="315" w:hRule="atLeast"/>
        </w:trPr>
        <w:tc>
          <w:tcPr>
            <w:tcW w:w="1008"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hint="eastAsia" w:ascii="楷体" w:hAnsi="楷体" w:eastAsia="楷体" w:cs="楷体"/>
              </w:rPr>
              <w:t>47</w:t>
            </w:r>
          </w:p>
        </w:tc>
        <w:tc>
          <w:tcPr>
            <w:tcW w:w="7087"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hint="eastAsia" w:ascii="楷体" w:hAnsi="楷体" w:eastAsia="楷体" w:cs="楷体"/>
              </w:rPr>
              <w:t>中国好创意暨全国数字艺术设计大赛</w:t>
            </w:r>
          </w:p>
        </w:tc>
        <w:tc>
          <w:tcPr>
            <w:tcW w:w="7859" w:type="dxa"/>
            <w:vAlign w:val="center"/>
          </w:tcPr>
          <w:p>
            <w:pPr>
              <w:widowControl/>
              <w:ind w:right="240"/>
              <w:rPr>
                <w:rFonts w:ascii="楷体" w:hAnsi="楷体" w:eastAsia="楷体" w:cs="楷体"/>
              </w:rPr>
            </w:pPr>
          </w:p>
        </w:tc>
      </w:tr>
      <w:tr>
        <w:tblPrEx>
          <w:tblCellMar>
            <w:top w:w="0" w:type="dxa"/>
            <w:left w:w="108" w:type="dxa"/>
            <w:bottom w:w="0" w:type="dxa"/>
            <w:right w:w="108" w:type="dxa"/>
          </w:tblCellMar>
        </w:tblPrEx>
        <w:trPr>
          <w:trHeight w:val="315" w:hRule="atLeast"/>
        </w:trPr>
        <w:tc>
          <w:tcPr>
            <w:tcW w:w="1008"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hint="eastAsia" w:ascii="楷体" w:hAnsi="楷体" w:eastAsia="楷体" w:cs="楷体"/>
              </w:rPr>
              <w:t>48</w:t>
            </w:r>
          </w:p>
        </w:tc>
        <w:tc>
          <w:tcPr>
            <w:tcW w:w="7087"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hint="eastAsia" w:ascii="楷体" w:hAnsi="楷体" w:eastAsia="楷体" w:cs="楷体"/>
              </w:rPr>
              <w:t>全国三维数字化创新设计大赛</w:t>
            </w:r>
          </w:p>
        </w:tc>
        <w:tc>
          <w:tcPr>
            <w:tcW w:w="7859" w:type="dxa"/>
            <w:vAlign w:val="center"/>
          </w:tcPr>
          <w:p>
            <w:pPr>
              <w:widowControl/>
              <w:ind w:right="240"/>
              <w:rPr>
                <w:rFonts w:ascii="楷体" w:hAnsi="楷体" w:eastAsia="楷体" w:cs="楷体"/>
              </w:rPr>
            </w:pPr>
          </w:p>
        </w:tc>
      </w:tr>
      <w:tr>
        <w:tblPrEx>
          <w:tblCellMar>
            <w:top w:w="0" w:type="dxa"/>
            <w:left w:w="108" w:type="dxa"/>
            <w:bottom w:w="0" w:type="dxa"/>
            <w:right w:w="108" w:type="dxa"/>
          </w:tblCellMar>
        </w:tblPrEx>
        <w:trPr>
          <w:trHeight w:val="315" w:hRule="atLeast"/>
        </w:trPr>
        <w:tc>
          <w:tcPr>
            <w:tcW w:w="1008"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hint="eastAsia" w:ascii="楷体" w:hAnsi="楷体" w:eastAsia="楷体" w:cs="楷体"/>
              </w:rPr>
              <w:t>49</w:t>
            </w:r>
          </w:p>
        </w:tc>
        <w:tc>
          <w:tcPr>
            <w:tcW w:w="7087"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hint="eastAsia" w:ascii="楷体" w:hAnsi="楷体" w:eastAsia="楷体" w:cs="楷体"/>
              </w:rPr>
              <w:t xml:space="preserve"> “学创杯”全国大学生创业综合模拟大赛</w:t>
            </w:r>
          </w:p>
        </w:tc>
        <w:tc>
          <w:tcPr>
            <w:tcW w:w="7859" w:type="dxa"/>
            <w:vAlign w:val="center"/>
          </w:tcPr>
          <w:p>
            <w:pPr>
              <w:widowControl/>
              <w:ind w:right="240"/>
              <w:rPr>
                <w:rFonts w:ascii="楷体" w:hAnsi="楷体" w:eastAsia="楷体" w:cs="楷体"/>
              </w:rPr>
            </w:pPr>
          </w:p>
        </w:tc>
      </w:tr>
      <w:tr>
        <w:tblPrEx>
          <w:tblCellMar>
            <w:top w:w="0" w:type="dxa"/>
            <w:left w:w="108" w:type="dxa"/>
            <w:bottom w:w="0" w:type="dxa"/>
            <w:right w:w="108" w:type="dxa"/>
          </w:tblCellMar>
        </w:tblPrEx>
        <w:trPr>
          <w:trHeight w:val="315" w:hRule="atLeast"/>
        </w:trPr>
        <w:tc>
          <w:tcPr>
            <w:tcW w:w="1008"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hint="eastAsia" w:ascii="楷体" w:hAnsi="楷体" w:eastAsia="楷体" w:cs="楷体"/>
              </w:rPr>
              <w:t>50</w:t>
            </w:r>
          </w:p>
        </w:tc>
        <w:tc>
          <w:tcPr>
            <w:tcW w:w="7087"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hint="eastAsia" w:ascii="楷体" w:hAnsi="楷体" w:eastAsia="楷体" w:cs="楷体"/>
              </w:rPr>
              <w:t>“大唐杯”全国大学生移动通信5G技术大赛</w:t>
            </w:r>
          </w:p>
        </w:tc>
        <w:tc>
          <w:tcPr>
            <w:tcW w:w="7859" w:type="dxa"/>
            <w:vAlign w:val="center"/>
          </w:tcPr>
          <w:p>
            <w:pPr>
              <w:widowControl/>
              <w:ind w:right="240"/>
              <w:rPr>
                <w:rFonts w:ascii="楷体" w:hAnsi="楷体" w:eastAsia="楷体" w:cs="楷体"/>
              </w:rPr>
            </w:pPr>
          </w:p>
        </w:tc>
      </w:tr>
      <w:tr>
        <w:tblPrEx>
          <w:tblCellMar>
            <w:top w:w="0" w:type="dxa"/>
            <w:left w:w="108" w:type="dxa"/>
            <w:bottom w:w="0" w:type="dxa"/>
            <w:right w:w="108" w:type="dxa"/>
          </w:tblCellMar>
        </w:tblPrEx>
        <w:trPr>
          <w:trHeight w:val="315" w:hRule="atLeast"/>
        </w:trPr>
        <w:tc>
          <w:tcPr>
            <w:tcW w:w="1008"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hint="eastAsia" w:ascii="楷体" w:hAnsi="楷体" w:eastAsia="楷体" w:cs="楷体"/>
              </w:rPr>
              <w:t>51</w:t>
            </w:r>
          </w:p>
        </w:tc>
        <w:tc>
          <w:tcPr>
            <w:tcW w:w="7087"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hint="eastAsia" w:ascii="楷体" w:hAnsi="楷体" w:eastAsia="楷体" w:cs="楷体"/>
              </w:rPr>
              <w:t>全国大学生物理实验竞赛</w:t>
            </w:r>
          </w:p>
        </w:tc>
        <w:tc>
          <w:tcPr>
            <w:tcW w:w="7859" w:type="dxa"/>
            <w:vAlign w:val="center"/>
          </w:tcPr>
          <w:p>
            <w:pPr>
              <w:widowControl/>
              <w:ind w:right="240"/>
              <w:rPr>
                <w:rFonts w:ascii="楷体" w:hAnsi="楷体" w:eastAsia="楷体" w:cs="楷体"/>
              </w:rPr>
            </w:pPr>
          </w:p>
        </w:tc>
      </w:tr>
      <w:tr>
        <w:tblPrEx>
          <w:tblCellMar>
            <w:top w:w="0" w:type="dxa"/>
            <w:left w:w="108" w:type="dxa"/>
            <w:bottom w:w="0" w:type="dxa"/>
            <w:right w:w="108" w:type="dxa"/>
          </w:tblCellMar>
        </w:tblPrEx>
        <w:trPr>
          <w:trHeight w:val="315" w:hRule="atLeast"/>
        </w:trPr>
        <w:tc>
          <w:tcPr>
            <w:tcW w:w="1008"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hint="eastAsia" w:ascii="楷体" w:hAnsi="楷体" w:eastAsia="楷体" w:cs="楷体"/>
              </w:rPr>
              <w:t>52</w:t>
            </w:r>
          </w:p>
        </w:tc>
        <w:tc>
          <w:tcPr>
            <w:tcW w:w="7087"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hint="eastAsia" w:ascii="楷体" w:hAnsi="楷体" w:eastAsia="楷体" w:cs="楷体"/>
              </w:rPr>
              <w:t>全国高校BIM毕业设计创新大赛</w:t>
            </w:r>
          </w:p>
        </w:tc>
        <w:tc>
          <w:tcPr>
            <w:tcW w:w="7859" w:type="dxa"/>
            <w:vAlign w:val="center"/>
          </w:tcPr>
          <w:p>
            <w:pPr>
              <w:widowControl/>
              <w:ind w:right="240"/>
              <w:rPr>
                <w:rFonts w:ascii="楷体" w:hAnsi="楷体" w:eastAsia="楷体" w:cs="楷体"/>
              </w:rPr>
            </w:pPr>
          </w:p>
        </w:tc>
      </w:tr>
      <w:tr>
        <w:tblPrEx>
          <w:tblCellMar>
            <w:top w:w="0" w:type="dxa"/>
            <w:left w:w="108" w:type="dxa"/>
            <w:bottom w:w="0" w:type="dxa"/>
            <w:right w:w="108" w:type="dxa"/>
          </w:tblCellMar>
        </w:tblPrEx>
        <w:trPr>
          <w:trHeight w:val="315" w:hRule="atLeast"/>
        </w:trPr>
        <w:tc>
          <w:tcPr>
            <w:tcW w:w="1008"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hint="eastAsia" w:ascii="楷体" w:hAnsi="楷体" w:eastAsia="楷体" w:cs="楷体"/>
              </w:rPr>
              <w:t>53</w:t>
            </w:r>
          </w:p>
        </w:tc>
        <w:tc>
          <w:tcPr>
            <w:tcW w:w="7087"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hint="eastAsia" w:ascii="楷体" w:hAnsi="楷体" w:eastAsia="楷体" w:cs="楷体"/>
              </w:rPr>
              <w:t>RoboCom机器人开发者大赛</w:t>
            </w:r>
          </w:p>
        </w:tc>
        <w:tc>
          <w:tcPr>
            <w:tcW w:w="7859" w:type="dxa"/>
            <w:vAlign w:val="center"/>
          </w:tcPr>
          <w:p>
            <w:pPr>
              <w:widowControl/>
              <w:ind w:right="240"/>
              <w:rPr>
                <w:rFonts w:ascii="楷体" w:hAnsi="楷体" w:eastAsia="楷体" w:cs="楷体"/>
              </w:rPr>
            </w:pPr>
          </w:p>
        </w:tc>
      </w:tr>
      <w:tr>
        <w:tblPrEx>
          <w:tblCellMar>
            <w:top w:w="0" w:type="dxa"/>
            <w:left w:w="108" w:type="dxa"/>
            <w:bottom w:w="0" w:type="dxa"/>
            <w:right w:w="108" w:type="dxa"/>
          </w:tblCellMar>
        </w:tblPrEx>
        <w:trPr>
          <w:trHeight w:val="315" w:hRule="atLeast"/>
        </w:trPr>
        <w:tc>
          <w:tcPr>
            <w:tcW w:w="1008"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hint="eastAsia" w:ascii="楷体" w:hAnsi="楷体" w:eastAsia="楷体" w:cs="楷体"/>
              </w:rPr>
              <w:t>54</w:t>
            </w:r>
          </w:p>
        </w:tc>
        <w:tc>
          <w:tcPr>
            <w:tcW w:w="7087"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hint="eastAsia" w:ascii="楷体" w:hAnsi="楷体" w:eastAsia="楷体" w:cs="楷体"/>
              </w:rPr>
              <w:t>全国大学生生命科学竞赛（CULSC）-生命科学竞赛、生命创新创业大赛</w:t>
            </w:r>
          </w:p>
        </w:tc>
        <w:tc>
          <w:tcPr>
            <w:tcW w:w="7859" w:type="dxa"/>
            <w:vAlign w:val="center"/>
          </w:tcPr>
          <w:p>
            <w:pPr>
              <w:widowControl/>
              <w:ind w:right="240"/>
              <w:rPr>
                <w:rFonts w:ascii="楷体" w:hAnsi="楷体" w:eastAsia="楷体" w:cs="楷体"/>
              </w:rPr>
            </w:pPr>
          </w:p>
        </w:tc>
      </w:tr>
      <w:tr>
        <w:trPr>
          <w:trHeight w:val="315" w:hRule="atLeast"/>
        </w:trPr>
        <w:tc>
          <w:tcPr>
            <w:tcW w:w="1008"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hint="eastAsia" w:ascii="楷体" w:hAnsi="楷体" w:eastAsia="楷体" w:cs="楷体"/>
              </w:rPr>
              <w:t>55</w:t>
            </w:r>
          </w:p>
        </w:tc>
        <w:tc>
          <w:tcPr>
            <w:tcW w:w="7087"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hint="eastAsia" w:ascii="楷体" w:hAnsi="楷体" w:eastAsia="楷体" w:cs="楷体"/>
              </w:rPr>
              <w:t>华为ICT大赛</w:t>
            </w:r>
          </w:p>
        </w:tc>
        <w:tc>
          <w:tcPr>
            <w:tcW w:w="7859" w:type="dxa"/>
            <w:vAlign w:val="center"/>
          </w:tcPr>
          <w:p>
            <w:pPr>
              <w:widowControl/>
              <w:ind w:right="240"/>
              <w:rPr>
                <w:rFonts w:ascii="楷体" w:hAnsi="楷体" w:eastAsia="楷体" w:cs="楷体"/>
              </w:rPr>
            </w:pPr>
          </w:p>
        </w:tc>
      </w:tr>
      <w:tr>
        <w:tblPrEx>
          <w:tblCellMar>
            <w:top w:w="0" w:type="dxa"/>
            <w:left w:w="108" w:type="dxa"/>
            <w:bottom w:w="0" w:type="dxa"/>
            <w:right w:w="108" w:type="dxa"/>
          </w:tblCellMar>
        </w:tblPrEx>
        <w:trPr>
          <w:trHeight w:val="315" w:hRule="atLeast"/>
        </w:trPr>
        <w:tc>
          <w:tcPr>
            <w:tcW w:w="1008"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hint="eastAsia" w:ascii="楷体" w:hAnsi="楷体" w:eastAsia="楷体" w:cs="楷体"/>
              </w:rPr>
              <w:t>56</w:t>
            </w:r>
          </w:p>
        </w:tc>
        <w:tc>
          <w:tcPr>
            <w:tcW w:w="7087"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hint="eastAsia" w:ascii="楷体" w:hAnsi="楷体" w:eastAsia="楷体" w:cs="楷体"/>
              </w:rPr>
              <w:t>全国大学生嵌入式芯片与系统设计竞赛</w:t>
            </w:r>
          </w:p>
        </w:tc>
        <w:tc>
          <w:tcPr>
            <w:tcW w:w="7859" w:type="dxa"/>
            <w:vAlign w:val="center"/>
          </w:tcPr>
          <w:p>
            <w:pPr>
              <w:widowControl/>
              <w:ind w:right="240"/>
              <w:rPr>
                <w:rFonts w:ascii="楷体" w:hAnsi="楷体" w:eastAsia="楷体" w:cs="楷体"/>
              </w:rPr>
            </w:pPr>
          </w:p>
        </w:tc>
      </w:tr>
      <w:tr>
        <w:tblPrEx>
          <w:tblCellMar>
            <w:top w:w="0" w:type="dxa"/>
            <w:left w:w="108" w:type="dxa"/>
            <w:bottom w:w="0" w:type="dxa"/>
            <w:right w:w="108" w:type="dxa"/>
          </w:tblCellMar>
        </w:tblPrEx>
        <w:trPr>
          <w:trHeight w:val="315" w:hRule="atLeast"/>
        </w:trPr>
        <w:tc>
          <w:tcPr>
            <w:tcW w:w="1008"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hint="eastAsia" w:ascii="楷体" w:hAnsi="楷体" w:eastAsia="楷体" w:cs="楷体"/>
              </w:rPr>
              <w:t>57</w:t>
            </w:r>
          </w:p>
        </w:tc>
        <w:tc>
          <w:tcPr>
            <w:tcW w:w="7087"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ind w:right="240"/>
              <w:rPr>
                <w:rFonts w:ascii="楷体" w:hAnsi="楷体" w:eastAsia="楷体" w:cs="楷体"/>
              </w:rPr>
            </w:pPr>
            <w:r>
              <w:rPr>
                <w:rFonts w:hint="eastAsia" w:ascii="楷体" w:hAnsi="楷体" w:eastAsia="楷体" w:cs="楷体"/>
              </w:rPr>
              <w:t>中国高校智能机器人创意大赛</w:t>
            </w:r>
          </w:p>
        </w:tc>
        <w:tc>
          <w:tcPr>
            <w:tcW w:w="7859" w:type="dxa"/>
            <w:vAlign w:val="center"/>
          </w:tcPr>
          <w:p>
            <w:pPr>
              <w:widowControl/>
              <w:ind w:right="240"/>
              <w:rPr>
                <w:rFonts w:ascii="楷体" w:hAnsi="楷体" w:eastAsia="楷体" w:cs="楷体"/>
              </w:rPr>
            </w:pPr>
          </w:p>
        </w:tc>
      </w:tr>
    </w:tbl>
    <w:p>
      <w:pPr>
        <w:pStyle w:val="9"/>
        <w:jc w:val="center"/>
        <w:rPr>
          <w:rFonts w:ascii="宋体" w:hAnsi="宋体" w:eastAsia="宋体"/>
          <w:sz w:val="18"/>
          <w:szCs w:val="18"/>
        </w:rPr>
      </w:pPr>
      <w:r>
        <w:rPr>
          <w:rFonts w:hint="eastAsia" w:ascii="宋体" w:hAnsi="宋体" w:eastAsia="宋体"/>
          <w:sz w:val="18"/>
          <w:szCs w:val="18"/>
        </w:rPr>
        <w:t>表4-4 2020全国普通高校大学生竞赛排行榜内竞赛项目名单（来源：中国高等教育学会官网）</w:t>
      </w:r>
    </w:p>
    <w:p>
      <w:pPr>
        <w:pStyle w:val="3"/>
        <w:spacing w:before="0" w:beforeAutospacing="0" w:after="0" w:afterAutospacing="0"/>
      </w:pPr>
      <w:bookmarkStart w:id="247" w:name="_Toc75364271"/>
      <w:bookmarkStart w:id="248" w:name="_Toc67338113"/>
      <w:r>
        <w:rPr>
          <w:rFonts w:hint="eastAsia"/>
        </w:rPr>
        <w:t>二、科研</w:t>
      </w:r>
      <w:bookmarkEnd w:id="247"/>
    </w:p>
    <w:p>
      <w:pPr>
        <w:pStyle w:val="4"/>
        <w:spacing w:before="0" w:beforeAutospacing="0" w:after="0" w:afterAutospacing="0"/>
      </w:pPr>
      <w:bookmarkStart w:id="249" w:name="_Toc75364272"/>
      <w:r>
        <w:rPr>
          <w:rFonts w:hint="eastAsia"/>
        </w:rPr>
        <w:t>（一）</w:t>
      </w:r>
      <w:bookmarkEnd w:id="248"/>
      <w:r>
        <w:rPr>
          <w:rFonts w:hint="eastAsia"/>
        </w:rPr>
        <w:t>科研训练基础</w:t>
      </w:r>
      <w:bookmarkEnd w:id="249"/>
    </w:p>
    <w:p>
      <w:pPr>
        <w:pStyle w:val="5"/>
      </w:pPr>
      <w:r>
        <w:rPr>
          <w:rFonts w:hint="eastAsia"/>
        </w:rPr>
        <w:t>1.文献检索篇</w:t>
      </w:r>
    </w:p>
    <w:p>
      <w:pPr>
        <w:rPr>
          <w:b/>
          <w:bCs/>
        </w:rPr>
      </w:pPr>
      <w:r>
        <w:rPr>
          <w:rFonts w:hint="eastAsia"/>
          <w:b/>
          <w:bCs/>
        </w:rPr>
        <w:t>（1）文献检索资源库</w:t>
      </w:r>
    </w:p>
    <w:p>
      <w:r>
        <w:rPr>
          <w:rFonts w:hint="eastAsia"/>
          <w:b/>
          <w:bCs/>
        </w:rPr>
        <w:t>通用篇</w:t>
      </w:r>
    </w:p>
    <w:p>
      <w:pPr>
        <w:ind w:left="480" w:leftChars="200"/>
        <w:rPr>
          <w:rFonts w:cs="Times New Roman"/>
          <w:b/>
          <w:bCs/>
          <w:szCs w:val="28"/>
        </w:rPr>
      </w:pPr>
      <w:r>
        <w:rPr>
          <w:rFonts w:hint="eastAsia" w:cs="微软雅黑"/>
          <w:b/>
          <w:bCs/>
          <w:szCs w:val="28"/>
        </w:rPr>
        <w:t>①</w:t>
      </w:r>
      <w:r>
        <w:rPr>
          <w:rFonts w:cs="Times New Roman"/>
          <w:b/>
          <w:bCs/>
          <w:szCs w:val="28"/>
        </w:rPr>
        <w:t>CNKI</w:t>
      </w:r>
      <w:r>
        <w:rPr>
          <w:rFonts w:hint="eastAsia" w:cs="Times New Roman"/>
          <w:b/>
          <w:bCs/>
          <w:szCs w:val="28"/>
        </w:rPr>
        <w:t>（中国知网）</w:t>
      </w:r>
    </w:p>
    <w:p>
      <w:pPr>
        <w:ind w:firstLine="480" w:firstLineChars="200"/>
        <w:rPr>
          <w:rFonts w:cs="Times New Roman"/>
        </w:rPr>
      </w:pPr>
      <w:r>
        <w:rPr>
          <w:rFonts w:cs="Times New Roman"/>
        </w:rPr>
        <w:t>面向海内外读者提供中国学术文献、外文文献、学位论文、报纸、会议、年鉴、工具书等各类资源统一检索、统一导航、在线阅读和下载服务。</w:t>
      </w:r>
    </w:p>
    <w:p>
      <w:pPr>
        <w:ind w:firstLine="482" w:firstLineChars="200"/>
        <w:rPr>
          <w:rFonts w:cs="Times New Roman"/>
          <w:b/>
          <w:bCs/>
          <w:szCs w:val="21"/>
        </w:rPr>
      </w:pPr>
      <w:r>
        <w:rPr>
          <w:rFonts w:hint="eastAsia" w:cs="微软雅黑"/>
          <w:b/>
          <w:bCs/>
          <w:szCs w:val="21"/>
        </w:rPr>
        <w:t>②</w:t>
      </w:r>
      <w:r>
        <w:rPr>
          <w:rFonts w:hint="eastAsia" w:cs="Times New Roman"/>
          <w:b/>
          <w:bCs/>
          <w:szCs w:val="21"/>
        </w:rPr>
        <w:t>万方数据知识服务平台</w:t>
      </w:r>
    </w:p>
    <w:p>
      <w:pPr>
        <w:ind w:firstLine="480" w:firstLineChars="200"/>
        <w:rPr>
          <w:rFonts w:cs="Times New Roman"/>
        </w:rPr>
      </w:pPr>
      <w:r>
        <w:rPr>
          <w:rFonts w:hint="eastAsia" w:cs="Times New Roman"/>
        </w:rPr>
        <w:t>万方数据库同样是一款非常优秀的中文文献数据库，</w:t>
      </w:r>
      <w:r>
        <w:rPr>
          <w:rFonts w:cs="Times New Roman"/>
        </w:rPr>
        <w:t>整合数亿条全球优质学术资源，集成期刊、学位、会议、科技报告、专利、视频等十余种资源类型</w:t>
      </w:r>
      <w:r>
        <w:rPr>
          <w:rFonts w:hint="eastAsia" w:cs="Times New Roman"/>
        </w:rPr>
        <w:t>。</w:t>
      </w:r>
    </w:p>
    <w:p>
      <w:pPr>
        <w:ind w:left="480" w:leftChars="200"/>
        <w:rPr>
          <w:rFonts w:cs="微软雅黑"/>
          <w:b/>
          <w:bCs/>
          <w:szCs w:val="28"/>
        </w:rPr>
      </w:pPr>
      <w:r>
        <w:rPr>
          <w:rFonts w:hint="eastAsia" w:cs="微软雅黑"/>
          <w:b/>
          <w:bCs/>
          <w:szCs w:val="28"/>
        </w:rPr>
        <w:t>③维普数据库（中文期刊服务平台）</w:t>
      </w:r>
    </w:p>
    <w:p>
      <w:pPr>
        <w:ind w:firstLine="480" w:firstLineChars="200"/>
        <w:rPr>
          <w:rFonts w:cs="Times New Roman"/>
        </w:rPr>
      </w:pPr>
      <w:r>
        <w:rPr>
          <w:rFonts w:hint="eastAsia" w:cs="Times New Roman"/>
        </w:rPr>
        <w:t>该平台</w:t>
      </w:r>
      <w:r>
        <w:rPr>
          <w:rFonts w:cs="Times New Roman"/>
        </w:rPr>
        <w:t>以中文期刊资源保障为基础</w:t>
      </w:r>
      <w:r>
        <w:rPr>
          <w:rFonts w:hint="eastAsia" w:cs="Times New Roman"/>
        </w:rPr>
        <w:t>，</w:t>
      </w:r>
      <w:r>
        <w:rPr>
          <w:rFonts w:cs="Times New Roman"/>
        </w:rPr>
        <w:t>提供期刊资源服务和知识情报服务的一体化服务平台</w:t>
      </w:r>
      <w:r>
        <w:rPr>
          <w:rFonts w:hint="eastAsia" w:cs="Times New Roman"/>
        </w:rPr>
        <w:t>。</w:t>
      </w:r>
    </w:p>
    <w:p>
      <w:pPr>
        <w:ind w:left="480" w:leftChars="200"/>
        <w:rPr>
          <w:rFonts w:cs="Times New Roman"/>
        </w:rPr>
      </w:pPr>
      <w:r>
        <w:rPr>
          <w:rFonts w:hint="eastAsia" w:cs="微软雅黑"/>
          <w:b/>
          <w:bCs/>
          <w:szCs w:val="28"/>
        </w:rPr>
        <w:t>④</w:t>
      </w:r>
      <w:r>
        <w:rPr>
          <w:rFonts w:hint="eastAsia" w:cs="Times New Roman"/>
          <w:b/>
          <w:bCs/>
          <w:szCs w:val="28"/>
        </w:rPr>
        <w:t>Web</w:t>
      </w:r>
      <w:r>
        <w:rPr>
          <w:rFonts w:cs="Times New Roman"/>
          <w:b/>
          <w:bCs/>
          <w:szCs w:val="28"/>
        </w:rPr>
        <w:t xml:space="preserve"> </w:t>
      </w:r>
      <w:r>
        <w:rPr>
          <w:rFonts w:hint="eastAsia" w:cs="Times New Roman"/>
          <w:b/>
          <w:bCs/>
          <w:szCs w:val="28"/>
        </w:rPr>
        <w:t>o</w:t>
      </w:r>
      <w:r>
        <w:rPr>
          <w:rFonts w:cs="Times New Roman"/>
          <w:b/>
          <w:bCs/>
          <w:szCs w:val="28"/>
        </w:rPr>
        <w:t>f Science</w:t>
      </w:r>
    </w:p>
    <w:p>
      <w:pPr>
        <w:ind w:firstLine="480" w:firstLineChars="200"/>
        <w:rPr>
          <w:rFonts w:cs="Times New Roman"/>
        </w:rPr>
      </w:pPr>
      <w:r>
        <w:rPr>
          <w:rFonts w:hint="eastAsia" w:cs="Times New Roman"/>
        </w:rPr>
        <w:t>Web of Science是高质量的综合性学术平台，其内容包括DII、Inspec、SCI、SSCI、A&amp;HCI等索引，覆盖了专利、自然学科、社会科学、艺术人文等各个领域具有较大影响力的研究，同样也是英文论文检索的利器。平台还有JCR数据库，可以查询期刊影响因子等信息。</w:t>
      </w:r>
    </w:p>
    <w:p>
      <w:pPr>
        <w:ind w:left="480" w:leftChars="200"/>
        <w:rPr>
          <w:rFonts w:cs="Times New Roman"/>
          <w:b/>
          <w:bCs/>
          <w:szCs w:val="28"/>
        </w:rPr>
      </w:pPr>
      <w:r>
        <w:rPr>
          <w:rFonts w:hint="eastAsia" w:cs="微软雅黑"/>
          <w:b/>
          <w:bCs/>
          <w:szCs w:val="28"/>
        </w:rPr>
        <w:t>⑤</w:t>
      </w:r>
      <w:r>
        <w:rPr>
          <w:rFonts w:cs="微软雅黑"/>
          <w:b/>
          <w:bCs/>
          <w:szCs w:val="28"/>
        </w:rPr>
        <w:t>Scopus数据库</w:t>
      </w:r>
    </w:p>
    <w:p>
      <w:pPr>
        <w:ind w:firstLine="480" w:firstLineChars="200"/>
        <w:rPr>
          <w:rFonts w:cs="Times New Roman"/>
        </w:rPr>
      </w:pPr>
      <w:r>
        <w:rPr>
          <w:rFonts w:hint="eastAsia" w:cs="Times New Roman"/>
        </w:rPr>
        <w:t>S</w:t>
      </w:r>
      <w:r>
        <w:rPr>
          <w:rFonts w:cs="Times New Roman"/>
        </w:rPr>
        <w:t>copus数据库是目前全球规模最大的文摘和引文数据库。涵盖了科技、医学和社会科学方面的22000多种期刊。相对于其他单一的文摘索引数据库而言，Scopus的内容更加全面，学科更加广泛，特别是在获取非英语国家的文献方面(中文期刊近600种)，</w:t>
      </w:r>
      <w:r>
        <w:rPr>
          <w:rFonts w:hint="eastAsia" w:cs="Times New Roman"/>
        </w:rPr>
        <w:t>同学们</w:t>
      </w:r>
      <w:r>
        <w:rPr>
          <w:rFonts w:cs="Times New Roman"/>
        </w:rPr>
        <w:t>可检索出更多的文献数量和相关的参考文献及引文信息。</w:t>
      </w:r>
    </w:p>
    <w:p>
      <w:pPr>
        <w:ind w:left="480" w:leftChars="200"/>
        <w:rPr>
          <w:rFonts w:cs="Times New Roman"/>
          <w:b/>
          <w:bCs/>
          <w:szCs w:val="28"/>
        </w:rPr>
      </w:pPr>
      <w:r>
        <w:rPr>
          <w:rFonts w:cs="微软雅黑"/>
          <w:b/>
          <w:bCs/>
          <w:szCs w:val="28"/>
        </w:rPr>
        <w:fldChar w:fldCharType="begin"/>
      </w:r>
      <w:r>
        <w:rPr>
          <w:rFonts w:cs="微软雅黑"/>
          <w:b/>
          <w:bCs/>
          <w:szCs w:val="28"/>
        </w:rPr>
        <w:instrText xml:space="preserve"> </w:instrText>
      </w:r>
      <w:r>
        <w:rPr>
          <w:rFonts w:hint="eastAsia" w:cs="微软雅黑"/>
          <w:b/>
          <w:bCs/>
          <w:szCs w:val="28"/>
        </w:rPr>
        <w:instrText xml:space="preserve">= 6 \* GB3</w:instrText>
      </w:r>
      <w:r>
        <w:rPr>
          <w:rFonts w:cs="微软雅黑"/>
          <w:b/>
          <w:bCs/>
          <w:szCs w:val="28"/>
        </w:rPr>
        <w:instrText xml:space="preserve"> </w:instrText>
      </w:r>
      <w:r>
        <w:rPr>
          <w:rFonts w:cs="微软雅黑"/>
          <w:b/>
          <w:bCs/>
          <w:szCs w:val="28"/>
        </w:rPr>
        <w:fldChar w:fldCharType="separate"/>
      </w:r>
      <w:r>
        <w:rPr>
          <w:rFonts w:hint="eastAsia" w:cs="微软雅黑"/>
          <w:b/>
          <w:bCs/>
          <w:szCs w:val="28"/>
        </w:rPr>
        <w:t>⑥</w:t>
      </w:r>
      <w:r>
        <w:rPr>
          <w:rFonts w:cs="微软雅黑"/>
          <w:b/>
          <w:bCs/>
          <w:szCs w:val="28"/>
        </w:rPr>
        <w:fldChar w:fldCharType="end"/>
      </w:r>
      <w:r>
        <w:rPr>
          <w:rFonts w:cs="Times New Roman"/>
          <w:b/>
          <w:bCs/>
          <w:szCs w:val="28"/>
        </w:rPr>
        <w:t>Google Scholar</w:t>
      </w:r>
      <w:r>
        <w:rPr>
          <w:rFonts w:hint="eastAsia" w:cs="Times New Roman"/>
          <w:b/>
          <w:bCs/>
          <w:szCs w:val="28"/>
        </w:rPr>
        <w:t>（谷歌学术）</w:t>
      </w:r>
    </w:p>
    <w:p>
      <w:pPr>
        <w:ind w:firstLine="480" w:firstLineChars="200"/>
        <w:rPr>
          <w:rFonts w:cs="Times New Roman"/>
        </w:rPr>
      </w:pPr>
      <w:r>
        <w:rPr>
          <w:rFonts w:hint="eastAsia" w:cs="Times New Roman"/>
        </w:rPr>
        <w:t>谷歌学术囊括了众多知识领域和来源的学术资源，是一款十分优秀的免费学术搜索引擎。除了基本检索功能外，谷歌学术还包括指定格式的引用生成，支持高级搜索语法，被引查询等诸多功能，其中scholar profile功能提供的学者个人研究页面是发掘领域内优秀学者和了解相关学者研究方向的重要工具，主页具体内容包括引用量、h-index、发表文献列表等。大家可以通过Google</w:t>
      </w:r>
      <w:r>
        <w:rPr>
          <w:rFonts w:cs="Times New Roman"/>
        </w:rPr>
        <w:t xml:space="preserve"> S</w:t>
      </w:r>
      <w:r>
        <w:rPr>
          <w:rFonts w:hint="eastAsia" w:cs="Times New Roman"/>
        </w:rPr>
        <w:t>cholar镜像网站和Google浏览器安装插件这两个方法使用谷歌学术。</w:t>
      </w:r>
    </w:p>
    <w:p>
      <w:pPr>
        <w:pStyle w:val="49"/>
        <w:ind w:firstLine="0" w:firstLineChars="0"/>
        <w:rPr>
          <w:b/>
          <w:bCs/>
        </w:rPr>
      </w:pPr>
    </w:p>
    <w:p>
      <w:pPr>
        <w:pStyle w:val="49"/>
        <w:ind w:firstLine="0" w:firstLineChars="0"/>
        <w:rPr>
          <w:b/>
          <w:bCs/>
        </w:rPr>
      </w:pPr>
      <w:r>
        <w:rPr>
          <w:rFonts w:hint="eastAsia"/>
          <w:b/>
          <w:bCs/>
        </w:rPr>
        <w:t>理工篇</w:t>
      </w:r>
    </w:p>
    <w:p>
      <w:pPr>
        <w:ind w:left="480" w:leftChars="200"/>
        <w:rPr>
          <w:rFonts w:cs="微软雅黑"/>
          <w:b/>
          <w:bCs/>
          <w:szCs w:val="28"/>
        </w:rPr>
      </w:pPr>
      <w:r>
        <w:rPr>
          <w:rFonts w:hint="eastAsia" w:cs="微软雅黑"/>
          <w:b/>
          <w:bCs/>
          <w:szCs w:val="28"/>
        </w:rPr>
        <w:t>①EI</w:t>
      </w:r>
      <w:r>
        <w:rPr>
          <w:rFonts w:cs="微软雅黑"/>
          <w:b/>
          <w:bCs/>
          <w:szCs w:val="28"/>
        </w:rPr>
        <w:t xml:space="preserve"> Compendex</w:t>
      </w:r>
      <w:r>
        <w:rPr>
          <w:rFonts w:hint="eastAsia" w:cs="微软雅黑"/>
          <w:b/>
          <w:bCs/>
          <w:szCs w:val="28"/>
        </w:rPr>
        <w:t>（工程索引）</w:t>
      </w:r>
    </w:p>
    <w:p>
      <w:pPr>
        <w:ind w:firstLine="480" w:firstLineChars="200"/>
        <w:rPr>
          <w:rFonts w:cs="Times New Roman"/>
        </w:rPr>
      </w:pPr>
      <w:r>
        <w:rPr>
          <w:rFonts w:cs="Times New Roman"/>
        </w:rPr>
        <w:t>是目前工程技术领域中最常用的综合性文摘数据库，提供全文链接</w:t>
      </w:r>
      <w:r>
        <w:rPr>
          <w:rFonts w:hint="eastAsia" w:cs="Times New Roman"/>
        </w:rPr>
        <w:t>。</w:t>
      </w:r>
      <w:r>
        <w:rPr>
          <w:rFonts w:cs="Times New Roman"/>
        </w:rPr>
        <w:t>数据库内容涵盖工程和应用科学领域的各学科，其数据来源于5100种工程类期刊、会议论文集和技术报告</w:t>
      </w:r>
      <w:r>
        <w:rPr>
          <w:rFonts w:hint="eastAsia" w:cs="Times New Roman"/>
        </w:rPr>
        <w:t>。</w:t>
      </w:r>
    </w:p>
    <w:p>
      <w:pPr>
        <w:ind w:left="480" w:leftChars="200"/>
        <w:rPr>
          <w:rFonts w:cs="Times New Roman"/>
          <w:b/>
          <w:bCs/>
          <w:szCs w:val="28"/>
        </w:rPr>
      </w:pPr>
      <w:r>
        <w:rPr>
          <w:rFonts w:cs="微软雅黑"/>
          <w:b/>
          <w:bCs/>
          <w:szCs w:val="28"/>
        </w:rPr>
        <w:fldChar w:fldCharType="begin"/>
      </w:r>
      <w:r>
        <w:rPr>
          <w:rFonts w:cs="微软雅黑"/>
          <w:b/>
          <w:bCs/>
          <w:szCs w:val="28"/>
        </w:rPr>
        <w:instrText xml:space="preserve"> </w:instrText>
      </w:r>
      <w:r>
        <w:rPr>
          <w:rFonts w:hint="eastAsia" w:cs="微软雅黑"/>
          <w:b/>
          <w:bCs/>
          <w:szCs w:val="28"/>
        </w:rPr>
        <w:instrText xml:space="preserve">= 2 \* GB3</w:instrText>
      </w:r>
      <w:r>
        <w:rPr>
          <w:rFonts w:cs="微软雅黑"/>
          <w:b/>
          <w:bCs/>
          <w:szCs w:val="28"/>
        </w:rPr>
        <w:instrText xml:space="preserve"> </w:instrText>
      </w:r>
      <w:r>
        <w:rPr>
          <w:rFonts w:cs="微软雅黑"/>
          <w:b/>
          <w:bCs/>
          <w:szCs w:val="28"/>
        </w:rPr>
        <w:fldChar w:fldCharType="separate"/>
      </w:r>
      <w:r>
        <w:rPr>
          <w:rFonts w:hint="eastAsia" w:cs="微软雅黑"/>
          <w:b/>
          <w:bCs/>
          <w:szCs w:val="28"/>
        </w:rPr>
        <w:t>②</w:t>
      </w:r>
      <w:r>
        <w:rPr>
          <w:rFonts w:cs="微软雅黑"/>
          <w:b/>
          <w:bCs/>
          <w:szCs w:val="28"/>
        </w:rPr>
        <w:fldChar w:fldCharType="end"/>
      </w:r>
      <w:r>
        <w:rPr>
          <w:rFonts w:cs="Times New Roman"/>
          <w:b/>
          <w:bCs/>
          <w:szCs w:val="28"/>
        </w:rPr>
        <w:t>ar</w:t>
      </w:r>
      <w:r>
        <w:rPr>
          <w:rFonts w:hint="eastAsia" w:cs="Times New Roman"/>
          <w:b/>
          <w:bCs/>
          <w:szCs w:val="28"/>
        </w:rPr>
        <w:t>Xi</w:t>
      </w:r>
      <w:r>
        <w:rPr>
          <w:rFonts w:cs="Times New Roman"/>
          <w:b/>
          <w:bCs/>
          <w:szCs w:val="28"/>
        </w:rPr>
        <w:t>v</w:t>
      </w:r>
    </w:p>
    <w:p>
      <w:pPr>
        <w:ind w:firstLine="482" w:firstLineChars="200"/>
        <w:rPr>
          <w:rFonts w:cs="Times New Roman"/>
        </w:rPr>
      </w:pPr>
      <w:r>
        <w:rPr>
          <w:rFonts w:cs="Times New Roman"/>
          <w:b/>
          <w:bCs/>
          <w:szCs w:val="28"/>
        </w:rPr>
        <w:t>ar</w:t>
      </w:r>
      <w:r>
        <w:rPr>
          <w:rFonts w:hint="eastAsia" w:cs="Times New Roman"/>
          <w:b/>
          <w:bCs/>
          <w:szCs w:val="28"/>
        </w:rPr>
        <w:t>Xi</w:t>
      </w:r>
      <w:r>
        <w:rPr>
          <w:rFonts w:cs="Times New Roman"/>
          <w:b/>
          <w:bCs/>
          <w:szCs w:val="28"/>
        </w:rPr>
        <w:t>v</w:t>
      </w:r>
      <w:r>
        <w:rPr>
          <w:rFonts w:cs="Times New Roman"/>
        </w:rPr>
        <w:t>是一个收集物理学、数学、计算机科学与生物学论文预印本的网站。a</w:t>
      </w:r>
      <w:r>
        <w:rPr>
          <w:rFonts w:hint="eastAsia" w:cs="Times New Roman"/>
        </w:rPr>
        <w:t>rXiv不是标准的学术发表数据库，而是预印本数据库。学者在有了新的想法并完成论文后，为了证明工作的时效性，往往会在投稿或者论文被正式接收前以预印本的形式上传至arXiv，因此arXiv是最具时效性的科研前沿论文来源，但是也由于缺乏同行审议，上面的文章质量良莠不齐，需要搜索者具有很强的甄别能力。</w:t>
      </w:r>
    </w:p>
    <w:p>
      <w:pPr>
        <w:ind w:firstLine="480" w:firstLineChars="200"/>
        <w:rPr>
          <w:rFonts w:cs="Times New Roman"/>
        </w:rPr>
      </w:pPr>
    </w:p>
    <w:p>
      <w:pPr>
        <w:pStyle w:val="49"/>
        <w:ind w:firstLine="0" w:firstLineChars="0"/>
        <w:rPr>
          <w:rFonts w:ascii="仿宋" w:hAnsi="仿宋"/>
          <w:b/>
          <w:bCs/>
        </w:rPr>
      </w:pPr>
      <w:r>
        <w:rPr>
          <w:rFonts w:hint="eastAsia" w:ascii="仿宋" w:hAnsi="仿宋"/>
          <w:b/>
          <w:bCs/>
        </w:rPr>
        <w:t>文科篇</w:t>
      </w:r>
    </w:p>
    <w:p>
      <w:pPr>
        <w:ind w:left="480" w:leftChars="200"/>
        <w:rPr>
          <w:rFonts w:cs="Times New Roman"/>
          <w:b/>
          <w:bCs/>
          <w:szCs w:val="28"/>
        </w:rPr>
      </w:pPr>
      <w:r>
        <w:rPr>
          <w:rFonts w:hint="eastAsia" w:cs="微软雅黑"/>
          <w:b/>
          <w:bCs/>
          <w:szCs w:val="28"/>
        </w:rPr>
        <w:t>①</w:t>
      </w:r>
      <w:r>
        <w:rPr>
          <w:rFonts w:hint="eastAsia" w:cs="Times New Roman"/>
          <w:b/>
          <w:bCs/>
          <w:szCs w:val="28"/>
        </w:rPr>
        <w:t>中文社会科学引文索引（C</w:t>
      </w:r>
      <w:r>
        <w:rPr>
          <w:rFonts w:cs="Times New Roman"/>
          <w:b/>
          <w:bCs/>
          <w:szCs w:val="28"/>
        </w:rPr>
        <w:t>SSCI</w:t>
      </w:r>
      <w:r>
        <w:rPr>
          <w:rFonts w:hint="eastAsia" w:cs="Times New Roman"/>
          <w:b/>
          <w:bCs/>
          <w:szCs w:val="28"/>
        </w:rPr>
        <w:t>）</w:t>
      </w:r>
    </w:p>
    <w:p>
      <w:pPr>
        <w:ind w:firstLine="480" w:firstLineChars="200"/>
        <w:rPr>
          <w:rFonts w:cs="Times New Roman"/>
        </w:rPr>
      </w:pPr>
      <w:r>
        <w:rPr>
          <w:rFonts w:hint="eastAsia" w:cs="Times New Roman"/>
        </w:rPr>
        <w:t>中文社会科学引文索引（CSSCI）精选学术性强、编辑规范的期刊作为来源期刊，文献质量非常高。</w:t>
      </w:r>
    </w:p>
    <w:p>
      <w:pPr>
        <w:ind w:left="480" w:leftChars="200"/>
        <w:rPr>
          <w:rFonts w:cs="Times New Roman"/>
          <w:b/>
          <w:bCs/>
          <w:szCs w:val="28"/>
        </w:rPr>
      </w:pPr>
      <w:r>
        <w:rPr>
          <w:rFonts w:hint="eastAsia" w:cs="微软雅黑"/>
          <w:b/>
          <w:bCs/>
          <w:szCs w:val="28"/>
        </w:rPr>
        <w:t>②</w:t>
      </w:r>
      <w:r>
        <w:rPr>
          <w:rFonts w:hint="eastAsia" w:cs="Times New Roman"/>
          <w:b/>
          <w:bCs/>
          <w:szCs w:val="28"/>
        </w:rPr>
        <w:t>中国人民大学复印报刊资料</w:t>
      </w:r>
    </w:p>
    <w:p>
      <w:pPr>
        <w:ind w:firstLine="480" w:firstLineChars="200"/>
        <w:rPr>
          <w:rFonts w:cs="Times New Roman"/>
          <w:b/>
          <w:bCs/>
          <w:szCs w:val="28"/>
        </w:rPr>
      </w:pPr>
      <w:r>
        <w:rPr>
          <w:rFonts w:hint="eastAsia" w:cs="Times New Roman"/>
        </w:rPr>
        <w:t>人大复印报刊资料转载的文章均来源于优质刊物，文章学术价值高，囊括了人文社会科学领域的各个学科。</w:t>
      </w:r>
    </w:p>
    <w:p>
      <w:pPr>
        <w:ind w:left="480" w:leftChars="200"/>
        <w:rPr>
          <w:rFonts w:cs="Times New Roman"/>
          <w:b/>
          <w:bCs/>
          <w:szCs w:val="28"/>
        </w:rPr>
      </w:pPr>
      <w:r>
        <w:rPr>
          <w:rFonts w:hint="eastAsia" w:cs="微软雅黑"/>
          <w:b/>
          <w:bCs/>
          <w:szCs w:val="28"/>
        </w:rPr>
        <w:t>③</w:t>
      </w:r>
      <w:r>
        <w:rPr>
          <w:rFonts w:cs="Times New Roman"/>
          <w:b/>
          <w:bCs/>
          <w:szCs w:val="28"/>
        </w:rPr>
        <w:t>超星数字图书馆</w:t>
      </w:r>
    </w:p>
    <w:p>
      <w:pPr>
        <w:ind w:firstLine="480" w:firstLineChars="200"/>
        <w:rPr>
          <w:rFonts w:cs="Times New Roman"/>
        </w:rPr>
      </w:pPr>
      <w:r>
        <w:rPr>
          <w:rFonts w:hint="eastAsia" w:cs="Times New Roman"/>
        </w:rPr>
        <w:t>超星数字图书馆</w:t>
      </w:r>
      <w:r>
        <w:rPr>
          <w:rFonts w:cs="Times New Roman"/>
        </w:rPr>
        <w:t>是目前中国最大的网上数字图书馆</w:t>
      </w:r>
      <w:r>
        <w:rPr>
          <w:rFonts w:hint="eastAsia" w:cs="Times New Roman"/>
        </w:rPr>
        <w:t>,它不仅可以下载图书全文，还可以直接定位到书籍中自己检索的关键词，比如以“法律责任的竞合”为关键词进行检索，可以直接定位到图书中与之相关的内容，适用于期末复习时名词解释、简答题、论述题等题型的整理。</w:t>
      </w:r>
    </w:p>
    <w:p>
      <w:pPr>
        <w:pStyle w:val="57"/>
        <w:ind w:firstLine="482"/>
        <w:rPr>
          <w:rFonts w:cs="Times New Roman"/>
          <w:b/>
          <w:bCs/>
        </w:rPr>
      </w:pPr>
      <w:r>
        <w:rPr>
          <w:rFonts w:hint="eastAsia" w:cs="微软雅黑"/>
          <w:b/>
          <w:bCs/>
          <w:szCs w:val="28"/>
        </w:rPr>
        <w:t>④</w:t>
      </w:r>
      <w:r>
        <w:rPr>
          <w:rFonts w:cs="Times New Roman"/>
          <w:b/>
          <w:bCs/>
          <w:szCs w:val="28"/>
        </w:rPr>
        <w:t>中国高校人文社会科</w:t>
      </w:r>
      <w:r>
        <w:rPr>
          <w:rFonts w:hint="eastAsia" w:cs="Times New Roman"/>
          <w:b/>
          <w:bCs/>
        </w:rPr>
        <w:t>学文献中心（</w:t>
      </w:r>
      <w:r>
        <w:rPr>
          <w:rFonts w:cs="Times New Roman"/>
          <w:b/>
          <w:bCs/>
        </w:rPr>
        <w:t>CASHL</w:t>
      </w:r>
      <w:r>
        <w:rPr>
          <w:rFonts w:hint="eastAsia" w:cs="Times New Roman"/>
          <w:b/>
          <w:bCs/>
        </w:rPr>
        <w:t>）</w:t>
      </w:r>
    </w:p>
    <w:p>
      <w:pPr>
        <w:ind w:firstLine="480" w:firstLineChars="200"/>
        <w:rPr>
          <w:rFonts w:cs="Times New Roman"/>
        </w:rPr>
      </w:pPr>
      <w:r>
        <w:rPr>
          <w:rFonts w:hint="eastAsia" w:cs="Times New Roman"/>
        </w:rPr>
        <w:t>中国高校人文社会科学文献中心（China Academic Social Sciences and Humanities Library，简称C</w:t>
      </w:r>
      <w:r>
        <w:rPr>
          <w:rFonts w:cs="Times New Roman"/>
        </w:rPr>
        <w:t>ASHL</w:t>
      </w:r>
      <w:r>
        <w:rPr>
          <w:rFonts w:hint="eastAsia" w:cs="Times New Roman"/>
        </w:rPr>
        <w:t>，门户网站名称，开世览文），是全国性的唯一的人文社会科学文献收藏与服务中心。C</w:t>
      </w:r>
      <w:r>
        <w:rPr>
          <w:rFonts w:cs="Times New Roman"/>
        </w:rPr>
        <w:t>ASHL</w:t>
      </w:r>
      <w:r>
        <w:rPr>
          <w:rFonts w:hint="eastAsia" w:cs="Times New Roman"/>
        </w:rPr>
        <w:t>具有以下优点：资源全部由高校学者实名荐购；学科集中，有相对完整的专题；在国内（至少高校范围内）具备相对唯一性。</w:t>
      </w:r>
    </w:p>
    <w:p>
      <w:pPr>
        <w:pStyle w:val="57"/>
        <w:ind w:firstLine="482"/>
        <w:rPr>
          <w:rFonts w:cs="Times New Roman"/>
        </w:rPr>
      </w:pPr>
      <w:r>
        <w:rPr>
          <w:rFonts w:hint="eastAsia" w:cs="微软雅黑"/>
          <w:b/>
          <w:bCs/>
          <w:szCs w:val="28"/>
        </w:rPr>
        <w:t>⑤</w:t>
      </w:r>
      <w:r>
        <w:rPr>
          <w:rFonts w:hint="eastAsia" w:cs="Times New Roman"/>
          <w:b/>
          <w:bCs/>
          <w:szCs w:val="28"/>
        </w:rPr>
        <w:t>全国图书馆参考咨询联盟</w:t>
      </w:r>
    </w:p>
    <w:p>
      <w:pPr>
        <w:ind w:firstLine="480" w:firstLineChars="200"/>
        <w:rPr>
          <w:rFonts w:cs="Times New Roman"/>
        </w:rPr>
      </w:pPr>
      <w:r>
        <w:rPr>
          <w:rFonts w:hint="eastAsia" w:cs="Times New Roman"/>
        </w:rPr>
        <w:t>全国图书馆参考咨询联盟是大规模的中文数字化资源库群，其主要优势在于免费的电子版图书传递服务。</w:t>
      </w:r>
    </w:p>
    <w:p>
      <w:pPr>
        <w:pStyle w:val="49"/>
        <w:ind w:firstLine="0" w:firstLineChars="0"/>
        <w:rPr>
          <w:rFonts w:ascii="仿宋" w:hAnsi="仿宋"/>
          <w:b/>
          <w:bCs/>
        </w:rPr>
      </w:pPr>
    </w:p>
    <w:p>
      <w:pPr>
        <w:pStyle w:val="49"/>
        <w:ind w:firstLine="0" w:firstLineChars="0"/>
        <w:rPr>
          <w:rFonts w:ascii="仿宋" w:hAnsi="仿宋"/>
          <w:b/>
          <w:bCs/>
        </w:rPr>
      </w:pPr>
      <w:r>
        <w:rPr>
          <w:rFonts w:hint="eastAsia" w:ascii="仿宋" w:hAnsi="仿宋"/>
          <w:b/>
          <w:bCs/>
        </w:rPr>
        <w:t>医科篇</w:t>
      </w:r>
    </w:p>
    <w:p>
      <w:pPr>
        <w:ind w:firstLine="420"/>
        <w:rPr>
          <w:rFonts w:cs="Times New Roman"/>
          <w:b/>
          <w:bCs/>
        </w:rPr>
      </w:pPr>
      <w:r>
        <w:rPr>
          <w:rFonts w:hint="eastAsia" w:cs="Times New Roman"/>
        </w:rPr>
        <w:t>上述的</w:t>
      </w:r>
      <w:r>
        <w:rPr>
          <w:rFonts w:hint="eastAsia" w:cs="Times New Roman"/>
          <w:b/>
        </w:rPr>
        <w:t>中国知网、万方数据、维普、</w:t>
      </w:r>
      <w:r>
        <w:rPr>
          <w:rFonts w:hint="eastAsia" w:cs="Times New Roman"/>
          <w:b/>
          <w:bCs/>
          <w:szCs w:val="28"/>
        </w:rPr>
        <w:t>Web</w:t>
      </w:r>
      <w:r>
        <w:rPr>
          <w:rFonts w:cs="Times New Roman"/>
          <w:b/>
          <w:bCs/>
          <w:szCs w:val="28"/>
        </w:rPr>
        <w:t xml:space="preserve"> </w:t>
      </w:r>
      <w:r>
        <w:rPr>
          <w:rFonts w:hint="eastAsia" w:cs="Times New Roman"/>
          <w:b/>
          <w:bCs/>
          <w:szCs w:val="28"/>
        </w:rPr>
        <w:t>o</w:t>
      </w:r>
      <w:r>
        <w:rPr>
          <w:rFonts w:cs="Times New Roman"/>
          <w:b/>
          <w:bCs/>
          <w:szCs w:val="28"/>
        </w:rPr>
        <w:t>f Science</w:t>
      </w:r>
      <w:r>
        <w:rPr>
          <w:rFonts w:hint="eastAsia" w:cs="Times New Roman"/>
        </w:rPr>
        <w:t>等也能进行医学文献的检索。不过这里小思给大家推荐几个医学专用的文献检索网站，一起来看看吧。</w:t>
      </w:r>
    </w:p>
    <w:p>
      <w:pPr>
        <w:pStyle w:val="57"/>
        <w:ind w:firstLine="482"/>
        <w:rPr>
          <w:rFonts w:cs="Times New Roman"/>
          <w:b/>
          <w:bCs/>
        </w:rPr>
      </w:pPr>
      <w:r>
        <w:rPr>
          <w:rFonts w:hint="eastAsia" w:cs="微软雅黑"/>
          <w:b/>
          <w:bCs/>
          <w:szCs w:val="28"/>
        </w:rPr>
        <w:t>①</w:t>
      </w:r>
      <w:r>
        <w:rPr>
          <w:rFonts w:hint="eastAsia" w:cs="Times New Roman"/>
          <w:b/>
          <w:bCs/>
          <w:szCs w:val="28"/>
        </w:rPr>
        <w:t>PubMed</w:t>
      </w:r>
    </w:p>
    <w:p>
      <w:pPr>
        <w:ind w:firstLine="480" w:firstLineChars="200"/>
        <w:rPr>
          <w:rFonts w:cs="Times New Roman"/>
        </w:rPr>
      </w:pPr>
      <w:r>
        <w:rPr>
          <w:rFonts w:hint="eastAsia" w:cs="Times New Roman"/>
        </w:rPr>
        <w:t>PubMed</w:t>
      </w:r>
      <w:r>
        <w:rPr>
          <w:rFonts w:cs="Times New Roman"/>
        </w:rPr>
        <w:t>是因特网上使用最广泛的免费MEDLINE,</w:t>
      </w:r>
      <w:r>
        <w:rPr>
          <w:rFonts w:hint="eastAsia" w:cs="Times New Roman"/>
        </w:rPr>
        <w:t>是美国国家医学图书馆（NLM）所属的国家生物技术信息中心（NCBI）于2000年4月开发的一个基于WEB的生物医学信息检索系统。它收录范围广、界面友好，且因文献报道速度快、访问免费、外部资源链接丰富、服务个性化等众多优点，是获取生物医学文献信息资源的重要途径。需要注意的是，PubMed是摘要数据库，其本身并不提供文献全文服务。对于检索到的文献，是开源的数据库中的文献可以进行直接的下载，但是对于非开源的数据库，同学们可以利用图书馆所购买的全文数据库下载。</w:t>
      </w:r>
    </w:p>
    <w:p>
      <w:pPr>
        <w:pStyle w:val="57"/>
        <w:ind w:firstLine="482"/>
        <w:rPr>
          <w:rFonts w:cs="Times New Roman"/>
          <w:b/>
          <w:bCs/>
          <w:szCs w:val="28"/>
        </w:rPr>
      </w:pPr>
      <w:r>
        <w:rPr>
          <w:rFonts w:hint="eastAsia" w:cs="微软雅黑"/>
          <w:b/>
          <w:bCs/>
          <w:szCs w:val="28"/>
        </w:rPr>
        <w:t>②</w:t>
      </w:r>
      <w:r>
        <w:rPr>
          <w:rFonts w:hint="eastAsia" w:cs="Times New Roman"/>
          <w:b/>
          <w:bCs/>
          <w:szCs w:val="28"/>
        </w:rPr>
        <w:t>Clinical trials（美国临床试验数据库）</w:t>
      </w:r>
    </w:p>
    <w:p>
      <w:pPr>
        <w:ind w:firstLine="480" w:firstLineChars="200"/>
        <w:rPr>
          <w:rFonts w:cs="Times New Roman"/>
        </w:rPr>
      </w:pPr>
      <w:r>
        <w:rPr>
          <w:rFonts w:cs="Times New Roman"/>
        </w:rPr>
        <w:t>美国临床试验数据库是美国国立医学图书馆（NML）与美国食品与药物管理局（FDA）在1997年开发的数据库。</w:t>
      </w:r>
      <w:r>
        <w:rPr>
          <w:rFonts w:hint="eastAsia" w:cs="Times New Roman"/>
        </w:rPr>
        <w:t>它</w:t>
      </w:r>
      <w:r>
        <w:rPr>
          <w:rFonts w:cs="Times New Roman"/>
        </w:rPr>
        <w:t>提供了网站临床试验注册辅导，登记了各种观察性研究和干预性研究，包括药物、器械和手术等干预方式。</w:t>
      </w:r>
      <w:r>
        <w:rPr>
          <w:rFonts w:hint="eastAsia" w:cs="Times New Roman"/>
        </w:rPr>
        <w:t>并且，</w:t>
      </w:r>
      <w:r>
        <w:rPr>
          <w:rFonts w:cs="Times New Roman"/>
        </w:rPr>
        <w:t>其注册和查询临床试验均为免费</w:t>
      </w:r>
      <w:r>
        <w:rPr>
          <w:rFonts w:hint="eastAsia" w:cs="Times New Roman"/>
        </w:rPr>
        <w:t>。</w:t>
      </w:r>
    </w:p>
    <w:p>
      <w:pPr>
        <w:pStyle w:val="57"/>
        <w:ind w:firstLine="482"/>
        <w:rPr>
          <w:rFonts w:cs="Times New Roman"/>
        </w:rPr>
      </w:pPr>
      <w:r>
        <w:rPr>
          <w:rFonts w:hint="eastAsia" w:cs="微软雅黑"/>
          <w:b/>
          <w:bCs/>
          <w:szCs w:val="28"/>
        </w:rPr>
        <w:t>③Ovid平台</w:t>
      </w:r>
    </w:p>
    <w:p>
      <w:pPr>
        <w:ind w:firstLine="480" w:firstLineChars="200"/>
        <w:rPr>
          <w:rFonts w:cs="Times New Roman"/>
        </w:rPr>
      </w:pPr>
      <w:r>
        <w:rPr>
          <w:rFonts w:cs="Times New Roman"/>
        </w:rPr>
        <w:t>OVID</w:t>
      </w:r>
      <w:r>
        <w:rPr>
          <w:rFonts w:hint="eastAsia" w:cs="Times New Roman"/>
        </w:rPr>
        <w:t>平台</w:t>
      </w:r>
      <w:r>
        <w:rPr>
          <w:rFonts w:cs="Times New Roman"/>
        </w:rPr>
        <w:t>前不仅提供二次文献数据库，还提供全文数据库。该系统不仅汇集了重要的数据库资料，并且多种数据库使用统一的检索平台，实现了多个数据库同时检索的功能。</w:t>
      </w:r>
      <w:r>
        <w:rPr>
          <w:rFonts w:hint="eastAsia" w:cs="Times New Roman"/>
        </w:rPr>
        <w:t>该平台包括药物信息全文数据库，国际药学文摘数据库，荷兰医学文摘，</w:t>
      </w:r>
      <w:r>
        <w:rPr>
          <w:rFonts w:cs="Times New Roman"/>
        </w:rPr>
        <w:t>临床对照试验书目数据库</w:t>
      </w:r>
      <w:r>
        <w:rPr>
          <w:rFonts w:hint="eastAsia" w:cs="Times New Roman"/>
        </w:rPr>
        <w:t>，</w:t>
      </w:r>
      <w:r>
        <w:rPr>
          <w:rFonts w:cs="Times New Roman"/>
        </w:rPr>
        <w:t>方法学评价数据库</w:t>
      </w:r>
      <w:r>
        <w:rPr>
          <w:rFonts w:hint="eastAsia" w:cs="Times New Roman"/>
        </w:rPr>
        <w:t>，</w:t>
      </w:r>
      <w:r>
        <w:rPr>
          <w:rFonts w:cs="Times New Roman"/>
        </w:rPr>
        <w:t>卫生技术评估数据库</w:t>
      </w:r>
      <w:r>
        <w:rPr>
          <w:rFonts w:hint="eastAsia" w:cs="Times New Roman"/>
        </w:rPr>
        <w:t>，</w:t>
      </w:r>
      <w:r>
        <w:rPr>
          <w:rFonts w:cs="Times New Roman"/>
        </w:rPr>
        <w:t>国际生物医学文摘索引数据库</w:t>
      </w:r>
      <w:r>
        <w:rPr>
          <w:rFonts w:hint="eastAsia" w:cs="Times New Roman"/>
        </w:rPr>
        <w:t>等。</w:t>
      </w:r>
    </w:p>
    <w:p>
      <w:pPr>
        <w:ind w:firstLine="482" w:firstLineChars="200"/>
        <w:rPr>
          <w:rFonts w:cs="Times New Roman"/>
          <w:b/>
          <w:bCs/>
        </w:rPr>
      </w:pPr>
      <w:r>
        <w:rPr>
          <w:rFonts w:hint="eastAsia" w:cs="微软雅黑"/>
          <w:b/>
          <w:bCs/>
          <w:szCs w:val="28"/>
        </w:rPr>
        <w:t>④</w:t>
      </w:r>
      <w:r>
        <w:rPr>
          <w:rFonts w:cs="微软雅黑"/>
          <w:b/>
          <w:bCs/>
          <w:szCs w:val="28"/>
        </w:rPr>
        <w:t>Best Practice(BMJ)</w:t>
      </w:r>
    </w:p>
    <w:p>
      <w:pPr>
        <w:ind w:firstLine="480" w:firstLineChars="200"/>
        <w:rPr>
          <w:rFonts w:cs="Times New Roman"/>
        </w:rPr>
      </w:pPr>
      <w:r>
        <w:rPr>
          <w:rFonts w:cs="Times New Roman"/>
        </w:rPr>
        <w:t>循证医学类数据库，整合了BMJ Clinical Evidence（临床证据数据库）中全部的治疗研究证据，还增添了由全球知名学者和临床专家执笔撰写的，涉及个体疾病的诊断，预防，药物处方，国际临床指南和随访等重要内容。此外，还提供了大量的病症彩色图像和数据表格等资料。</w:t>
      </w:r>
    </w:p>
    <w:p>
      <w:pPr>
        <w:ind w:firstLine="482" w:firstLineChars="200"/>
        <w:rPr>
          <w:rFonts w:cs="Times New Roman"/>
        </w:rPr>
      </w:pPr>
      <w:r>
        <w:rPr>
          <w:rFonts w:hint="eastAsia" w:cs="微软雅黑"/>
          <w:b/>
          <w:bCs/>
          <w:szCs w:val="28"/>
        </w:rPr>
        <w:t>⑤</w:t>
      </w:r>
      <w:r>
        <w:rPr>
          <w:rFonts w:cs="微软雅黑"/>
          <w:b/>
          <w:bCs/>
          <w:szCs w:val="28"/>
        </w:rPr>
        <w:t>Primal Pictures: Anatomy Plus Platinum Package Regional 3D解剖学数据库</w:t>
      </w:r>
    </w:p>
    <w:p>
      <w:pPr>
        <w:ind w:firstLine="480" w:firstLineChars="200"/>
        <w:rPr>
          <w:rFonts w:cs="Times New Roman"/>
        </w:rPr>
      </w:pPr>
      <w:r>
        <w:rPr>
          <w:rFonts w:cs="Times New Roman"/>
        </w:rPr>
        <w:t>解剖学三维影像学图谱数据库：是以人体的MRI扫描数据为基础，全面准确的三维立体解剖学数据库。全面汇集了超过6500个偏重于特定独立器官、身体部位或解剖系统的高精度三维动态互动式解剖模型，并包括一个专为学生建立的测验库。使用者通过软件自带的三维动画即可查看精确的人体解剖模型，详细了解其结构与功能、生物学特性及治疗与手术操作过程等信息。</w:t>
      </w:r>
    </w:p>
    <w:p>
      <w:pPr>
        <w:ind w:firstLine="480" w:firstLineChars="200"/>
        <w:rPr>
          <w:rFonts w:cs="Times New Roman"/>
        </w:rPr>
      </w:pPr>
      <w:r>
        <w:rPr>
          <w:rFonts w:hint="eastAsia" w:cs="Times New Roman"/>
        </w:rPr>
        <w:t>除了小思上述给大家推荐的文献数据库，一般而言，各学校图书馆还会购买其它大量数据库以满足学生的各种需求，所以学校图书馆的网站上也有丰富的资源，甚至一些细分学科领域内的专业数据库在准确性和收录面上都比通用数据库强很多。</w:t>
      </w:r>
    </w:p>
    <w:p>
      <w:pPr>
        <w:ind w:firstLine="480" w:firstLineChars="200"/>
        <w:rPr>
          <w:rFonts w:cs="Times New Roman"/>
        </w:rPr>
      </w:pPr>
    </w:p>
    <w:p>
      <w:pPr>
        <w:pStyle w:val="49"/>
        <w:ind w:firstLine="0" w:firstLineChars="0"/>
        <w:rPr>
          <w:b/>
          <w:bCs/>
        </w:rPr>
      </w:pPr>
      <w:r>
        <w:rPr>
          <w:rFonts w:hint="eastAsia"/>
          <w:b/>
          <w:bCs/>
        </w:rPr>
        <w:t>（2）文献获取途径</w:t>
      </w:r>
    </w:p>
    <w:p>
      <w:pPr>
        <w:ind w:firstLine="482" w:firstLineChars="200"/>
        <w:rPr>
          <w:rFonts w:cs="微软雅黑"/>
          <w:b/>
          <w:bCs/>
        </w:rPr>
      </w:pPr>
      <w:r>
        <w:rPr>
          <w:rFonts w:cs="微软雅黑"/>
          <w:b/>
          <w:bCs/>
        </w:rPr>
        <w:fldChar w:fldCharType="begin"/>
      </w:r>
      <w:r>
        <w:rPr>
          <w:rFonts w:cs="微软雅黑"/>
          <w:b/>
          <w:bCs/>
        </w:rPr>
        <w:instrText xml:space="preserve"> </w:instrText>
      </w:r>
      <w:r>
        <w:rPr>
          <w:rFonts w:hint="eastAsia" w:cs="微软雅黑"/>
          <w:b/>
          <w:bCs/>
        </w:rPr>
        <w:instrText xml:space="preserve">= 1 \* GB3</w:instrText>
      </w:r>
      <w:r>
        <w:rPr>
          <w:rFonts w:cs="微软雅黑"/>
          <w:b/>
          <w:bCs/>
        </w:rPr>
        <w:instrText xml:space="preserve"> </w:instrText>
      </w:r>
      <w:r>
        <w:rPr>
          <w:rFonts w:cs="微软雅黑"/>
          <w:b/>
          <w:bCs/>
        </w:rPr>
        <w:fldChar w:fldCharType="separate"/>
      </w:r>
      <w:r>
        <w:rPr>
          <w:rFonts w:hint="eastAsia" w:cs="微软雅黑"/>
          <w:b/>
          <w:bCs/>
        </w:rPr>
        <w:t>①</w:t>
      </w:r>
      <w:r>
        <w:rPr>
          <w:rFonts w:cs="微软雅黑"/>
          <w:b/>
          <w:bCs/>
        </w:rPr>
        <w:fldChar w:fldCharType="end"/>
      </w:r>
      <w:r>
        <w:rPr>
          <w:rFonts w:hint="eastAsia" w:cs="微软雅黑"/>
          <w:b/>
          <w:bCs/>
        </w:rPr>
        <w:t>校外访问</w:t>
      </w:r>
    </w:p>
    <w:p>
      <w:pPr>
        <w:ind w:firstLine="480" w:firstLineChars="200"/>
        <w:rPr>
          <w:rFonts w:cs="Times New Roman"/>
        </w:rPr>
      </w:pPr>
      <w:r>
        <w:rPr>
          <w:rFonts w:cs="Times New Roman"/>
        </w:rPr>
        <w:drawing>
          <wp:anchor distT="0" distB="0" distL="114300" distR="114300" simplePos="0" relativeHeight="251715584" behindDoc="0" locked="0" layoutInCell="1" allowOverlap="1">
            <wp:simplePos x="0" y="0"/>
            <wp:positionH relativeFrom="column">
              <wp:posOffset>175895</wp:posOffset>
            </wp:positionH>
            <wp:positionV relativeFrom="paragraph">
              <wp:posOffset>1817370</wp:posOffset>
            </wp:positionV>
            <wp:extent cx="1678305" cy="1678305"/>
            <wp:effectExtent l="190500" t="190500" r="188595" b="188595"/>
            <wp:wrapTopAndBottom/>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1678305" cy="1678305"/>
                    </a:xfrm>
                    <a:prstGeom prst="rect">
                      <a:avLst/>
                    </a:prstGeom>
                    <a:ln>
                      <a:noFill/>
                    </a:ln>
                    <a:effectLst>
                      <a:outerShdw blurRad="190500" algn="tl" rotWithShape="0">
                        <a:srgbClr val="000000">
                          <a:alpha val="70000"/>
                        </a:srgbClr>
                      </a:outerShdw>
                    </a:effectLst>
                  </pic:spPr>
                </pic:pic>
              </a:graphicData>
            </a:graphic>
          </wp:anchor>
        </w:drawing>
      </w:r>
      <w:r>
        <w:rPr>
          <w:rFonts w:hint="eastAsia" w:cs="Times New Roman"/>
        </w:rPr>
        <w:t>上面提到的大部分数据库我校图书馆均有购买，但是需要在连接校园网的状态下才能使用。如果遇到回家了或者其他没有校园网的环境，又该怎么办呢？这时候就可以借助于校外访问来实现。第一次使用需要开通权限，在四川大学图书馆微信公众号或者主页校外访问系统中均可自助开通。登陆后即可全程无阻碍使用图书馆资源啦！</w:t>
      </w:r>
    </w:p>
    <w:p>
      <w:pPr>
        <w:rPr>
          <w:rFonts w:cs="Times New Roman"/>
        </w:rPr>
      </w:pPr>
      <w:r>
        <w:rPr>
          <w:rFonts w:hint="eastAsia" w:cs="Times New Roman"/>
        </w:rPr>
        <w:t>校外访问二维码</w:t>
      </w:r>
    </w:p>
    <w:p>
      <w:pPr>
        <w:rPr>
          <w:rFonts w:cs="Times New Roman"/>
        </w:rPr>
      </w:pPr>
    </w:p>
    <w:p>
      <w:pPr>
        <w:ind w:firstLine="482" w:firstLineChars="200"/>
        <w:rPr>
          <w:rFonts w:cs="Times New Roman"/>
        </w:rPr>
      </w:pPr>
      <w:r>
        <w:rPr>
          <w:rFonts w:cs="微软雅黑"/>
          <w:b/>
          <w:bCs/>
        </w:rPr>
        <w:fldChar w:fldCharType="begin"/>
      </w:r>
      <w:r>
        <w:rPr>
          <w:rFonts w:cs="微软雅黑"/>
          <w:b/>
          <w:bCs/>
        </w:rPr>
        <w:instrText xml:space="preserve"> </w:instrText>
      </w:r>
      <w:r>
        <w:rPr>
          <w:rFonts w:hint="eastAsia" w:cs="微软雅黑"/>
          <w:b/>
          <w:bCs/>
        </w:rPr>
        <w:instrText xml:space="preserve">= 2 \* GB3</w:instrText>
      </w:r>
      <w:r>
        <w:rPr>
          <w:rFonts w:cs="微软雅黑"/>
          <w:b/>
          <w:bCs/>
        </w:rPr>
        <w:instrText xml:space="preserve"> </w:instrText>
      </w:r>
      <w:r>
        <w:rPr>
          <w:rFonts w:cs="微软雅黑"/>
          <w:b/>
          <w:bCs/>
        </w:rPr>
        <w:fldChar w:fldCharType="separate"/>
      </w:r>
      <w:r>
        <w:rPr>
          <w:rFonts w:hint="eastAsia" w:cs="微软雅黑"/>
          <w:b/>
          <w:bCs/>
        </w:rPr>
        <w:t>②</w:t>
      </w:r>
      <w:r>
        <w:rPr>
          <w:rFonts w:cs="微软雅黑"/>
          <w:b/>
          <w:bCs/>
        </w:rPr>
        <w:fldChar w:fldCharType="end"/>
      </w:r>
      <w:r>
        <w:rPr>
          <w:rFonts w:hint="eastAsia" w:cs="微软雅黑"/>
          <w:b/>
          <w:bCs/>
        </w:rPr>
        <w:t>馆际互借</w:t>
      </w:r>
    </w:p>
    <w:p>
      <w:pPr>
        <w:ind w:firstLine="480" w:firstLineChars="200"/>
        <w:rPr>
          <w:rFonts w:cs="Times New Roman"/>
        </w:rPr>
      </w:pPr>
      <w:r>
        <w:drawing>
          <wp:anchor distT="0" distB="0" distL="114300" distR="114300" simplePos="0" relativeHeight="251716608" behindDoc="0" locked="0" layoutInCell="1" allowOverlap="1">
            <wp:simplePos x="0" y="0"/>
            <wp:positionH relativeFrom="column">
              <wp:posOffset>108585</wp:posOffset>
            </wp:positionH>
            <wp:positionV relativeFrom="paragraph">
              <wp:posOffset>1583690</wp:posOffset>
            </wp:positionV>
            <wp:extent cx="1490980" cy="1490980"/>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1490980" cy="1490980"/>
                    </a:xfrm>
                    <a:prstGeom prst="rect">
                      <a:avLst/>
                    </a:prstGeom>
                  </pic:spPr>
                </pic:pic>
              </a:graphicData>
            </a:graphic>
          </wp:anchor>
        </w:drawing>
      </w:r>
      <w:r>
        <w:rPr>
          <w:rFonts w:cs="Times New Roman"/>
        </w:rPr>
        <w:t>信息爆炸时代的来临，使任何图书馆都不可能完全满足读者对文献资料的需求。</w:t>
      </w:r>
      <w:r>
        <w:rPr>
          <w:rFonts w:hint="eastAsia" w:cs="Times New Roman"/>
        </w:rPr>
        <w:t>如果所需要的全文资源学校图书馆没有购买，又该怎么办呢？学校图书</w:t>
      </w:r>
      <w:r>
        <w:rPr>
          <w:rFonts w:cs="Times New Roman"/>
        </w:rPr>
        <w:t>馆与国内百余家图书馆、研究单位以及美、英、法、俄、日等36个国家和地区的70多个图书馆建立有交换、赠阅或互借关系。</w:t>
      </w:r>
      <w:r>
        <w:rPr>
          <w:rFonts w:hint="eastAsia" w:cs="Times New Roman"/>
        </w:rPr>
        <w:t>只需利用馆际互借系统提交你的需求，后台老师就会帮你想办法借到我们没有购买的资源，目前可以借的文献种类包括</w:t>
      </w:r>
      <w:r>
        <w:rPr>
          <w:rFonts w:cs="Times New Roman"/>
        </w:rPr>
        <w:t>期刊论文、会议文献、学位论文、标准、专利、技术报告等文献资料</w:t>
      </w:r>
      <w:r>
        <w:rPr>
          <w:rFonts w:hint="eastAsia" w:cs="Times New Roman"/>
        </w:rPr>
        <w:t>。</w:t>
      </w:r>
    </w:p>
    <w:p>
      <w:pPr>
        <w:pStyle w:val="49"/>
        <w:ind w:firstLine="0" w:firstLineChars="0"/>
        <w:rPr>
          <w:b/>
          <w:bCs/>
        </w:rPr>
      </w:pPr>
      <w:r>
        <w:rPr>
          <w:rFonts w:hint="eastAsia"/>
          <w:b/>
          <w:bCs/>
        </w:rPr>
        <w:t>馆际互借二维码</w:t>
      </w:r>
    </w:p>
    <w:p>
      <w:pPr>
        <w:pStyle w:val="49"/>
        <w:ind w:firstLine="0" w:firstLineChars="0"/>
        <w:rPr>
          <w:b/>
          <w:bCs/>
        </w:rPr>
      </w:pPr>
    </w:p>
    <w:p>
      <w:pPr>
        <w:pStyle w:val="49"/>
        <w:ind w:firstLine="0" w:firstLineChars="0"/>
        <w:rPr>
          <w:b/>
          <w:bCs/>
        </w:rPr>
      </w:pPr>
      <w:r>
        <w:rPr>
          <w:rFonts w:hint="eastAsia"/>
          <w:b/>
          <w:bCs/>
        </w:rPr>
        <w:t>（4）文献检索进行时</w:t>
      </w:r>
    </w:p>
    <w:p>
      <w:pPr>
        <w:spacing w:line="240" w:lineRule="auto"/>
        <w:ind w:firstLine="482" w:firstLineChars="200"/>
        <w:rPr>
          <w:rFonts w:cs="Times New Roman"/>
        </w:rPr>
      </w:pPr>
      <w:r>
        <w:rPr>
          <w:rFonts w:hint="eastAsia" w:cs="Times New Roman"/>
          <w:b/>
          <w:bCs/>
        </w:rPr>
        <w:t>文献检索范围：</w:t>
      </w:r>
    </w:p>
    <w:p>
      <w:pPr>
        <w:spacing w:line="240" w:lineRule="auto"/>
        <w:jc w:val="center"/>
        <w:rPr>
          <w:rFonts w:cs="Times New Roman"/>
          <w:b/>
          <w:bCs/>
        </w:rPr>
      </w:pPr>
      <w:r>
        <w:rPr>
          <w:rFonts w:cs="Times New Roman"/>
          <w:b/>
          <w:bCs/>
        </w:rPr>
        <w:drawing>
          <wp:inline distT="0" distB="0" distL="114300" distR="114300">
            <wp:extent cx="4200525" cy="2495550"/>
            <wp:effectExtent l="0" t="0" r="9525" b="0"/>
            <wp:docPr id="41" name="图示 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pPr>
        <w:pStyle w:val="9"/>
        <w:jc w:val="center"/>
        <w:rPr>
          <w:rFonts w:ascii="宋体" w:hAnsi="宋体" w:eastAsia="宋体"/>
          <w:b/>
          <w:bCs/>
          <w:sz w:val="18"/>
          <w:szCs w:val="18"/>
        </w:rPr>
      </w:pPr>
      <w:r>
        <w:rPr>
          <w:rFonts w:hint="eastAsia" w:ascii="宋体" w:hAnsi="宋体" w:eastAsia="宋体"/>
          <w:sz w:val="18"/>
          <w:szCs w:val="18"/>
        </w:rPr>
        <w:t>图4-</w:t>
      </w:r>
      <w:r>
        <w:rPr>
          <w:rFonts w:ascii="宋体" w:hAnsi="宋体" w:eastAsia="宋体"/>
          <w:sz w:val="18"/>
          <w:szCs w:val="18"/>
        </w:rPr>
        <w:t>2</w:t>
      </w:r>
      <w:r>
        <w:rPr>
          <w:rFonts w:hint="eastAsia" w:ascii="宋体" w:hAnsi="宋体" w:eastAsia="宋体"/>
          <w:sz w:val="18"/>
          <w:szCs w:val="18"/>
        </w:rPr>
        <w:t>文献检索范围</w:t>
      </w:r>
    </w:p>
    <w:p>
      <w:pPr>
        <w:ind w:firstLine="482" w:firstLineChars="200"/>
        <w:rPr>
          <w:rFonts w:cs="Times New Roman"/>
          <w:b/>
          <w:bCs/>
        </w:rPr>
      </w:pPr>
      <w:r>
        <w:rPr>
          <w:rFonts w:hint="eastAsia" w:cs="Times New Roman"/>
          <w:b/>
          <w:bCs/>
        </w:rPr>
        <w:t>文献检索的要求：</w:t>
      </w:r>
    </w:p>
    <w:p>
      <w:pPr>
        <w:ind w:firstLine="482" w:firstLineChars="200"/>
        <w:rPr>
          <w:rFonts w:cs="Times New Roman"/>
        </w:rPr>
      </w:pPr>
      <w:r>
        <w:rPr>
          <w:rFonts w:hint="eastAsia" w:cs="微软雅黑"/>
          <w:b/>
          <w:bCs/>
        </w:rPr>
        <w:t>①</w:t>
      </w:r>
      <w:r>
        <w:rPr>
          <w:rFonts w:hint="eastAsia" w:cs="Times New Roman"/>
          <w:b/>
          <w:bCs/>
        </w:rPr>
        <w:t>保障文章质量高</w:t>
      </w:r>
      <w:r>
        <w:rPr>
          <w:rFonts w:hint="eastAsia" w:cs="Times New Roman"/>
        </w:rPr>
        <w:t>：根据被引频次、下载量、作者、期刊、机构等判断；</w:t>
      </w:r>
    </w:p>
    <w:p>
      <w:pPr>
        <w:ind w:firstLine="482" w:firstLineChars="200"/>
        <w:rPr>
          <w:rFonts w:cs="Times New Roman"/>
        </w:rPr>
      </w:pPr>
      <w:r>
        <w:rPr>
          <w:rFonts w:hint="eastAsia" w:cs="微软雅黑"/>
          <w:b/>
          <w:bCs/>
        </w:rPr>
        <w:t>②</w:t>
      </w:r>
      <w:r>
        <w:rPr>
          <w:rFonts w:hint="eastAsia" w:cs="Times New Roman"/>
          <w:b/>
          <w:bCs/>
        </w:rPr>
        <w:t>尽量穷尽</w:t>
      </w:r>
      <w:r>
        <w:rPr>
          <w:rFonts w:hint="eastAsia" w:cs="Times New Roman"/>
        </w:rPr>
        <w:t>：全面、系统、连贯地了解所研究的命题；</w:t>
      </w:r>
    </w:p>
    <w:p>
      <w:pPr>
        <w:ind w:firstLine="482" w:firstLineChars="200"/>
        <w:rPr>
          <w:rFonts w:cs="Times New Roman"/>
        </w:rPr>
      </w:pPr>
      <w:r>
        <w:rPr>
          <w:rFonts w:hint="eastAsia" w:cs="微软雅黑"/>
          <w:b/>
          <w:bCs/>
        </w:rPr>
        <w:t>③</w:t>
      </w:r>
      <w:r>
        <w:rPr>
          <w:rFonts w:hint="eastAsia" w:cs="Times New Roman"/>
          <w:b/>
          <w:bCs/>
        </w:rPr>
        <w:t>针对性强：</w:t>
      </w:r>
      <w:r>
        <w:rPr>
          <w:rFonts w:hint="eastAsia" w:cs="Times New Roman"/>
        </w:rPr>
        <w:t>准确选取检索词，排除无关的文献；</w:t>
      </w:r>
    </w:p>
    <w:p>
      <w:pPr>
        <w:ind w:firstLine="482" w:firstLineChars="200"/>
        <w:rPr>
          <w:rFonts w:cs="Times New Roman"/>
        </w:rPr>
      </w:pPr>
      <w:r>
        <w:rPr>
          <w:rFonts w:hint="eastAsia" w:cs="微软雅黑"/>
          <w:b/>
          <w:bCs/>
        </w:rPr>
        <w:t>④</w:t>
      </w:r>
      <w:r>
        <w:rPr>
          <w:rFonts w:hint="eastAsia" w:cs="Times New Roman"/>
          <w:b/>
          <w:bCs/>
        </w:rPr>
        <w:t>关注关联文献：</w:t>
      </w:r>
      <w:r>
        <w:rPr>
          <w:rFonts w:hint="eastAsia" w:cs="Times New Roman"/>
        </w:rPr>
        <w:t>注意上位概念、下位概念、同义词、近义词的检索（适用于文献较少的情况）。</w:t>
      </w:r>
    </w:p>
    <w:p>
      <w:pPr>
        <w:ind w:firstLine="482" w:firstLineChars="200"/>
        <w:rPr>
          <w:rFonts w:cs="Times New Roman"/>
          <w:b/>
          <w:bCs/>
        </w:rPr>
      </w:pPr>
      <w:r>
        <w:rPr>
          <w:rFonts w:hint="eastAsia" w:cs="Times New Roman"/>
          <w:b/>
          <w:bCs/>
        </w:rPr>
        <w:t>文献检索示例：</w:t>
      </w:r>
    </w:p>
    <w:p>
      <w:pPr>
        <w:ind w:firstLine="480" w:firstLineChars="200"/>
        <w:rPr>
          <w:rFonts w:cs="Times New Roman"/>
        </w:rPr>
      </w:pPr>
      <w:r>
        <w:rPr>
          <w:rFonts w:cs="Times New Roman"/>
        </w:rPr>
        <w:drawing>
          <wp:anchor distT="0" distB="0" distL="114300" distR="114300" simplePos="0" relativeHeight="251711488" behindDoc="0" locked="0" layoutInCell="1" allowOverlap="1">
            <wp:simplePos x="0" y="0"/>
            <wp:positionH relativeFrom="column">
              <wp:posOffset>460375</wp:posOffset>
            </wp:positionH>
            <wp:positionV relativeFrom="paragraph">
              <wp:posOffset>2452370</wp:posOffset>
            </wp:positionV>
            <wp:extent cx="3529965" cy="1958975"/>
            <wp:effectExtent l="0" t="0" r="0" b="3175"/>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5" cstate="print">
                      <a:duotone>
                        <a:prstClr val="black"/>
                        <a:schemeClr val="accent3">
                          <a:tint val="45000"/>
                          <a:satMod val="400000"/>
                        </a:schemeClr>
                      </a:duotone>
                      <a:extLst>
                        <a:ext uri="{28A0092B-C50C-407E-A947-70E740481C1C}">
                          <a14:useLocalDpi xmlns:a14="http://schemas.microsoft.com/office/drawing/2010/main" val="0"/>
                        </a:ext>
                      </a:extLst>
                    </a:blip>
                    <a:srcRect l="21531" b="17873"/>
                    <a:stretch>
                      <a:fillRect/>
                    </a:stretch>
                  </pic:blipFill>
                  <pic:spPr>
                    <a:xfrm>
                      <a:off x="0" y="0"/>
                      <a:ext cx="3529965" cy="1958975"/>
                    </a:xfrm>
                    <a:prstGeom prst="rect">
                      <a:avLst/>
                    </a:prstGeom>
                    <a:ln>
                      <a:noFill/>
                    </a:ln>
                  </pic:spPr>
                </pic:pic>
              </a:graphicData>
            </a:graphic>
          </wp:anchor>
        </w:drawing>
      </w:r>
      <w:r>
        <w:rPr>
          <w:rFonts w:hint="eastAsia" w:cs="Times New Roman"/>
        </w:rPr>
        <w:t>各种文献检索工具大同小异，小思以“行政公益诉讼履职认定”为例教大家如何进行中国知网检索。对于初学者，可以考虑知网的“傻瓜式检索”，即主页上的一框式检索，它类似于搜索引擎，会智能分析课题，并且给出一些候选文献。把课题放入常用字段“篇关摘”（即在篇名、关键词、摘要任何一个地方出现都会被检索出来），对于结果可以以“相关度”（具体如图4-</w:t>
      </w:r>
      <w:r>
        <w:rPr>
          <w:rFonts w:cs="Times New Roman"/>
        </w:rPr>
        <w:t>3</w:t>
      </w:r>
      <w:r>
        <w:rPr>
          <w:rFonts w:hint="eastAsia" w:cs="Times New Roman"/>
        </w:rPr>
        <w:t>所示）、“被引”进行排序，选取高相关和高质量的文献，必要时可以按“发表时间”排序，并结合期刊、作者所在单位等信息选取最新的高质量文献。文献数量取决于所写论文的重要程度，比如写期末论文或打算发表的论文时，建议选取至少30篇文献。注意，检索得到的某些文献可能相关度很低，需要阅读摘要、关键词等内容排除这类文献。</w:t>
      </w:r>
    </w:p>
    <w:p>
      <w:pPr>
        <w:ind w:firstLine="480" w:firstLineChars="200"/>
        <w:rPr>
          <w:rFonts w:cs="Times New Roman"/>
        </w:rPr>
      </w:pPr>
    </w:p>
    <w:p>
      <w:pPr>
        <w:ind w:firstLine="480" w:firstLineChars="200"/>
        <w:rPr>
          <w:rFonts w:cs="Times New Roman"/>
        </w:rPr>
      </w:pPr>
    </w:p>
    <w:p>
      <w:pPr>
        <w:ind w:firstLine="480" w:firstLineChars="200"/>
        <w:rPr>
          <w:rFonts w:cs="Times New Roman"/>
        </w:rPr>
      </w:pPr>
    </w:p>
    <w:p>
      <w:pPr>
        <w:ind w:firstLine="480" w:firstLineChars="200"/>
        <w:rPr>
          <w:rFonts w:cs="Times New Roman"/>
        </w:rPr>
      </w:pPr>
    </w:p>
    <w:p>
      <w:pPr>
        <w:ind w:firstLine="480" w:firstLineChars="200"/>
        <w:rPr>
          <w:rFonts w:cs="Times New Roman"/>
        </w:rPr>
      </w:pPr>
      <w:r>
        <w:rPr>
          <w:rFonts w:cs="Times New Roman"/>
        </w:rPr>
        <mc:AlternateContent>
          <mc:Choice Requires="wps">
            <w:drawing>
              <wp:anchor distT="0" distB="0" distL="114300" distR="114300" simplePos="0" relativeHeight="251712512" behindDoc="0" locked="0" layoutInCell="1" allowOverlap="1">
                <wp:simplePos x="0" y="0"/>
                <wp:positionH relativeFrom="column">
                  <wp:posOffset>2976245</wp:posOffset>
                </wp:positionH>
                <wp:positionV relativeFrom="paragraph">
                  <wp:posOffset>106045</wp:posOffset>
                </wp:positionV>
                <wp:extent cx="321310" cy="231140"/>
                <wp:effectExtent l="12700" t="12700" r="8890" b="10795"/>
                <wp:wrapNone/>
                <wp:docPr id="14" name="矩形 14"/>
                <wp:cNvGraphicFramePr/>
                <a:graphic xmlns:a="http://schemas.openxmlformats.org/drawingml/2006/main">
                  <a:graphicData uri="http://schemas.microsoft.com/office/word/2010/wordprocessingShape">
                    <wps:wsp>
                      <wps:cNvSpPr/>
                      <wps:spPr>
                        <a:xfrm>
                          <a:off x="0" y="0"/>
                          <a:ext cx="321379" cy="231112"/>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4.35pt;margin-top:8.35pt;height:18.2pt;width:25.3pt;z-index:251712512;v-text-anchor:middle;mso-width-relative:page;mso-height-relative:page;" filled="f" stroked="t" coordsize="21600,21600" o:gfxdata="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OjOprXYAAAACQEAAA8AAAAAAAAAAQAgAAAAIgAAAGRycy9kb3ducmV2LnhtbFBL&#10;AQIUABQAAAAIAIdO4kCq+wj2aAIAAMwEAAAOAAAAAAAAAAEAIAAAACcBAABkcnMvZTJvRG9jLnht&#10;bFBLBQYAAAAABgAGAFkBAAABBgAAAAA=&#10;">
                <v:fill on="f" focussize="0,0"/>
                <v:stroke weight="2.25pt" color="#000000 [3213]" miterlimit="8" joinstyle="miter"/>
                <v:imagedata o:title=""/>
                <o:lock v:ext="edit" aspectratio="f"/>
              </v:rect>
            </w:pict>
          </mc:Fallback>
        </mc:AlternateContent>
      </w:r>
    </w:p>
    <w:p>
      <w:pPr>
        <w:ind w:firstLine="480" w:firstLineChars="200"/>
        <w:rPr>
          <w:rFonts w:cs="Times New Roman"/>
        </w:rPr>
      </w:pPr>
    </w:p>
    <w:p>
      <w:pPr>
        <w:ind w:firstLine="480" w:firstLineChars="200"/>
        <w:rPr>
          <w:rFonts w:cs="Times New Roman"/>
        </w:rPr>
      </w:pPr>
    </w:p>
    <w:p>
      <w:pPr>
        <w:ind w:firstLine="480" w:firstLineChars="200"/>
        <w:rPr>
          <w:rFonts w:cs="Times New Roman"/>
        </w:rPr>
      </w:pPr>
    </w:p>
    <w:p>
      <w:pPr>
        <w:ind w:firstLine="480" w:firstLineChars="200"/>
        <w:rPr>
          <w:rFonts w:cs="Times New Roman"/>
        </w:rPr>
      </w:pPr>
    </w:p>
    <w:p>
      <w:pPr>
        <w:ind w:firstLine="480" w:firstLineChars="200"/>
        <w:rPr>
          <w:rFonts w:cs="Times New Roman"/>
        </w:rPr>
      </w:pPr>
    </w:p>
    <w:p>
      <w:pPr>
        <w:ind w:firstLine="480" w:firstLineChars="200"/>
        <w:rPr>
          <w:rFonts w:cs="Times New Roman"/>
        </w:rPr>
      </w:pPr>
    </w:p>
    <w:p>
      <w:pPr>
        <w:rPr>
          <w:sz w:val="18"/>
          <w:szCs w:val="18"/>
        </w:rPr>
      </w:pPr>
    </w:p>
    <w:p>
      <w:pPr>
        <w:ind w:firstLine="360" w:firstLineChars="200"/>
        <w:jc w:val="center"/>
        <w:rPr>
          <w:rFonts w:cs="Times New Roman"/>
        </w:rPr>
      </w:pPr>
      <w:r>
        <w:rPr>
          <w:rFonts w:hint="eastAsia"/>
          <w:sz w:val="18"/>
          <w:szCs w:val="18"/>
        </w:rPr>
        <w:t>图4-</w:t>
      </w:r>
      <w:r>
        <w:rPr>
          <w:sz w:val="18"/>
          <w:szCs w:val="18"/>
        </w:rPr>
        <w:t>3</w:t>
      </w:r>
      <w:r>
        <w:rPr>
          <w:rFonts w:hint="eastAsia"/>
          <w:sz w:val="18"/>
          <w:szCs w:val="18"/>
        </w:rPr>
        <w:t xml:space="preserve"> 以“行政公益诉讼履职认定”为关键词进行知网检索，按相关度排序</w:t>
      </w:r>
    </w:p>
    <w:p>
      <w:pPr>
        <w:ind w:firstLine="480" w:firstLineChars="200"/>
        <w:rPr>
          <w:rFonts w:cs="Times New Roman"/>
        </w:rPr>
      </w:pPr>
      <w:r>
        <w:rPr>
          <w:rFonts w:hint="eastAsia" w:cs="Times New Roman"/>
        </w:rPr>
        <w:t>当所检索到的文献数量不足时，可以参考已选优质文献的参考文献列表（如图4-</w:t>
      </w:r>
      <w:r>
        <w:rPr>
          <w:rFonts w:cs="Times New Roman"/>
        </w:rPr>
        <w:t>4</w:t>
      </w:r>
      <w:r>
        <w:rPr>
          <w:rFonts w:hint="eastAsia" w:cs="Times New Roman"/>
        </w:rPr>
        <w:t>所示），选取与自己研究主题相关度高的文献。</w:t>
      </w:r>
    </w:p>
    <w:p>
      <w:pPr>
        <w:ind w:firstLine="480" w:firstLineChars="200"/>
        <w:rPr>
          <w:rFonts w:cs="Times New Roman"/>
        </w:rPr>
      </w:pPr>
      <w:r>
        <w:rPr>
          <w:rFonts w:cs="Times New Roman"/>
        </w:rPr>
        <w:drawing>
          <wp:anchor distT="0" distB="0" distL="0" distR="0" simplePos="0" relativeHeight="251703296" behindDoc="0" locked="0" layoutInCell="1" allowOverlap="1">
            <wp:simplePos x="0" y="0"/>
            <wp:positionH relativeFrom="column">
              <wp:posOffset>283845</wp:posOffset>
            </wp:positionH>
            <wp:positionV relativeFrom="paragraph">
              <wp:posOffset>79375</wp:posOffset>
            </wp:positionV>
            <wp:extent cx="3880485" cy="3723640"/>
            <wp:effectExtent l="0" t="0" r="5715" b="0"/>
            <wp:wrapNone/>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noChangeArrowheads="1"/>
                    </pic:cNvPicPr>
                  </pic:nvPicPr>
                  <pic:blipFill>
                    <a:blip r:embed="rId66" cstate="print">
                      <a:extLst>
                        <a:ext uri="{BEBA8EAE-BF5A-486C-A8C5-ECC9F3942E4B}">
                          <a14:imgProps xmlns:a14="http://schemas.microsoft.com/office/drawing/2010/main">
                            <a14:imgLayer r:embed="rId67">
                              <a14:imgEffect>
                                <a14:saturation sat="0"/>
                              </a14:imgEffect>
                            </a14:imgLayer>
                          </a14:imgProps>
                        </a:ext>
                        <a:ext uri="{28A0092B-C50C-407E-A947-70E740481C1C}">
                          <a14:useLocalDpi xmlns:a14="http://schemas.microsoft.com/office/drawing/2010/main" val="0"/>
                        </a:ext>
                      </a:extLst>
                    </a:blip>
                    <a:srcRect/>
                    <a:stretch>
                      <a:fillRect/>
                    </a:stretch>
                  </pic:blipFill>
                  <pic:spPr>
                    <a:xfrm>
                      <a:off x="0" y="0"/>
                      <a:ext cx="3880169" cy="3723176"/>
                    </a:xfrm>
                    <a:prstGeom prst="rect">
                      <a:avLst/>
                    </a:prstGeom>
                    <a:noFill/>
                    <a:ln>
                      <a:noFill/>
                    </a:ln>
                  </pic:spPr>
                </pic:pic>
              </a:graphicData>
            </a:graphic>
          </wp:anchor>
        </w:drawing>
      </w:r>
    </w:p>
    <w:p>
      <w:pPr>
        <w:ind w:firstLine="480" w:firstLineChars="200"/>
        <w:rPr>
          <w:rFonts w:cs="Times New Roman"/>
        </w:rPr>
      </w:pPr>
    </w:p>
    <w:p>
      <w:pPr>
        <w:ind w:firstLine="480" w:firstLineChars="200"/>
        <w:rPr>
          <w:rFonts w:cs="Times New Roman"/>
        </w:rPr>
      </w:pPr>
    </w:p>
    <w:p>
      <w:pPr>
        <w:ind w:firstLine="480" w:firstLineChars="200"/>
        <w:rPr>
          <w:rFonts w:cs="Times New Roman"/>
        </w:rPr>
      </w:pPr>
    </w:p>
    <w:p>
      <w:pPr>
        <w:ind w:firstLine="480" w:firstLineChars="200"/>
        <w:rPr>
          <w:rFonts w:cs="Times New Roman"/>
        </w:rPr>
      </w:pPr>
    </w:p>
    <w:p>
      <w:pPr>
        <w:ind w:firstLine="480" w:firstLineChars="200"/>
        <w:rPr>
          <w:rFonts w:cs="Times New Roman"/>
        </w:rPr>
      </w:pPr>
    </w:p>
    <w:p>
      <w:pPr>
        <w:ind w:firstLine="480" w:firstLineChars="200"/>
        <w:rPr>
          <w:rFonts w:cs="Times New Roman"/>
        </w:rPr>
      </w:pPr>
    </w:p>
    <w:p>
      <w:pPr>
        <w:ind w:firstLine="360" w:firstLineChars="200"/>
        <w:rPr>
          <w:rFonts w:cs="Times New Roman"/>
        </w:rPr>
      </w:pPr>
      <w:r>
        <w:rPr>
          <w:rFonts w:hint="eastAsia"/>
          <w:sz w:val="18"/>
          <w:szCs w:val="18"/>
        </w:rPr>
        <w:t>图4-</w:t>
      </w:r>
      <w:r>
        <w:rPr>
          <w:sz w:val="18"/>
          <w:szCs w:val="18"/>
        </w:rPr>
        <w:t>4</w:t>
      </w:r>
      <w:r>
        <w:rPr>
          <w:rFonts w:hint="eastAsia"/>
          <w:sz w:val="18"/>
          <w:szCs w:val="18"/>
        </w:rPr>
        <w:t xml:space="preserve"> 《行政公益诉讼中“不依法履行职责”的认定》一文的参考文献列表</w:t>
      </w:r>
    </w:p>
    <w:p>
      <w:pPr>
        <w:ind w:firstLine="480" w:firstLineChars="200"/>
        <w:rPr>
          <w:rFonts w:cs="Times New Roman"/>
        </w:rPr>
      </w:pPr>
      <w:r>
        <w:rPr>
          <w:rFonts w:hint="eastAsia" w:cs="Times New Roman"/>
        </w:rPr>
        <w:t>按照“导出与分析——可视化分析——全部检索结果分析”，可查看所选关键词的研究趋势、主题分布等信息。文献可视化分析的操作指引、结果示例如图4-5、4-6所示。论文选题或撰写文献综述时，了解这些信息十分必要。</w:t>
      </w:r>
    </w:p>
    <w:p>
      <w:pPr>
        <w:ind w:firstLine="480" w:firstLineChars="200"/>
        <w:rPr>
          <w:rFonts w:cs="Times New Roman"/>
        </w:rPr>
      </w:pPr>
      <w:r>
        <w:rPr>
          <w:rFonts w:cs="Times New Roman"/>
        </w:rPr>
        <w:drawing>
          <wp:anchor distT="0" distB="0" distL="114300" distR="114300" simplePos="0" relativeHeight="251713536" behindDoc="0" locked="0" layoutInCell="1" allowOverlap="1">
            <wp:simplePos x="0" y="0"/>
            <wp:positionH relativeFrom="column">
              <wp:posOffset>220980</wp:posOffset>
            </wp:positionH>
            <wp:positionV relativeFrom="paragraph">
              <wp:posOffset>127000</wp:posOffset>
            </wp:positionV>
            <wp:extent cx="5274310" cy="3142615"/>
            <wp:effectExtent l="0" t="0" r="0"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8" cstate="print">
                      <a:duotone>
                        <a:prstClr val="black"/>
                        <a:schemeClr val="accent3">
                          <a:tint val="45000"/>
                          <a:satMod val="400000"/>
                        </a:schemeClr>
                      </a:duotone>
                      <a:extLst>
                        <a:ext uri="{28A0092B-C50C-407E-A947-70E740481C1C}">
                          <a14:useLocalDpi xmlns:a14="http://schemas.microsoft.com/office/drawing/2010/main" val="0"/>
                        </a:ext>
                      </a:extLst>
                    </a:blip>
                    <a:stretch>
                      <a:fillRect/>
                    </a:stretch>
                  </pic:blipFill>
                  <pic:spPr>
                    <a:xfrm>
                      <a:off x="0" y="0"/>
                      <a:ext cx="5274000" cy="3142800"/>
                    </a:xfrm>
                    <a:prstGeom prst="rect">
                      <a:avLst/>
                    </a:prstGeom>
                  </pic:spPr>
                </pic:pic>
              </a:graphicData>
            </a:graphic>
          </wp:anchor>
        </w:drawing>
      </w:r>
    </w:p>
    <w:p>
      <w:pPr>
        <w:ind w:firstLine="480" w:firstLineChars="200"/>
        <w:rPr>
          <w:rFonts w:cs="Times New Roman"/>
        </w:rPr>
      </w:pPr>
    </w:p>
    <w:p>
      <w:pPr>
        <w:ind w:firstLine="480" w:firstLineChars="200"/>
        <w:rPr>
          <w:rFonts w:cs="Times New Roman"/>
        </w:rPr>
      </w:pPr>
    </w:p>
    <w:p>
      <w:pPr>
        <w:ind w:firstLine="480" w:firstLineChars="200"/>
        <w:rPr>
          <w:rFonts w:cs="Times New Roman"/>
        </w:rPr>
      </w:pPr>
    </w:p>
    <w:p>
      <w:pPr>
        <w:ind w:firstLine="480" w:firstLineChars="200"/>
        <w:rPr>
          <w:rFonts w:cs="Times New Roman"/>
        </w:rPr>
      </w:pPr>
    </w:p>
    <w:p>
      <w:pPr>
        <w:ind w:firstLine="480" w:firstLineChars="200"/>
        <w:rPr>
          <w:rFonts w:cs="Times New Roman"/>
        </w:rPr>
      </w:pPr>
    </w:p>
    <w:p>
      <w:pPr>
        <w:ind w:firstLine="480" w:firstLineChars="200"/>
        <w:rPr>
          <w:rFonts w:cs="Times New Roman"/>
        </w:rPr>
      </w:pPr>
    </w:p>
    <w:p>
      <w:pPr>
        <w:ind w:firstLine="480" w:firstLineChars="200"/>
        <w:rPr>
          <w:rFonts w:cs="Times New Roman"/>
        </w:rPr>
      </w:pPr>
    </w:p>
    <w:p>
      <w:pPr>
        <w:ind w:firstLine="480" w:firstLineChars="200"/>
        <w:rPr>
          <w:rFonts w:cs="Times New Roman"/>
        </w:rPr>
      </w:pPr>
    </w:p>
    <w:p>
      <w:pPr>
        <w:ind w:firstLine="480" w:firstLineChars="200"/>
        <w:rPr>
          <w:rFonts w:cs="Times New Roman"/>
        </w:rPr>
      </w:pPr>
    </w:p>
    <w:p>
      <w:pPr>
        <w:ind w:firstLine="480" w:firstLineChars="200"/>
        <w:rPr>
          <w:rFonts w:cs="Times New Roman"/>
        </w:rPr>
      </w:pPr>
    </w:p>
    <w:p>
      <w:pPr>
        <w:ind w:firstLine="480" w:firstLineChars="200"/>
        <w:rPr>
          <w:rFonts w:cs="Times New Roman"/>
        </w:rPr>
      </w:pPr>
    </w:p>
    <w:p>
      <w:pPr>
        <w:rPr>
          <w:rFonts w:cs="Times New Roman"/>
        </w:rPr>
      </w:pPr>
    </w:p>
    <w:p>
      <w:pPr>
        <w:pStyle w:val="9"/>
        <w:jc w:val="center"/>
        <w:rPr>
          <w:rFonts w:ascii="宋体" w:hAnsi="宋体" w:eastAsia="宋体"/>
          <w:sz w:val="18"/>
          <w:szCs w:val="18"/>
        </w:rPr>
      </w:pPr>
      <w:r>
        <w:rPr>
          <w:rFonts w:hint="eastAsia" w:ascii="宋体" w:hAnsi="宋体" w:eastAsia="宋体"/>
          <w:sz w:val="18"/>
          <w:szCs w:val="18"/>
        </w:rPr>
        <w:t>图4-5 文献可视化分析操作指引</w:t>
      </w:r>
    </w:p>
    <w:p>
      <w:pPr>
        <w:ind w:firstLine="482" w:firstLineChars="200"/>
        <w:rPr>
          <w:rFonts w:cs="Times New Roman"/>
          <w:b/>
          <w:bCs/>
        </w:rPr>
      </w:pPr>
      <w:r>
        <w:rPr>
          <w:rFonts w:cs="Times New Roman"/>
          <w:b/>
          <w:bCs/>
        </w:rPr>
        <w:drawing>
          <wp:anchor distT="0" distB="0" distL="114300" distR="114300" simplePos="0" relativeHeight="251714560" behindDoc="0" locked="0" layoutInCell="1" allowOverlap="1">
            <wp:simplePos x="0" y="0"/>
            <wp:positionH relativeFrom="column">
              <wp:posOffset>220980</wp:posOffset>
            </wp:positionH>
            <wp:positionV relativeFrom="paragraph">
              <wp:posOffset>118110</wp:posOffset>
            </wp:positionV>
            <wp:extent cx="5273675" cy="3142615"/>
            <wp:effectExtent l="0" t="0" r="0" b="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9" cstate="print">
                      <a:duotone>
                        <a:prstClr val="black"/>
                        <a:schemeClr val="accent3">
                          <a:tint val="45000"/>
                          <a:satMod val="400000"/>
                        </a:schemeClr>
                      </a:duotone>
                      <a:extLst>
                        <a:ext uri="{28A0092B-C50C-407E-A947-70E740481C1C}">
                          <a14:useLocalDpi xmlns:a14="http://schemas.microsoft.com/office/drawing/2010/main" val="0"/>
                        </a:ext>
                      </a:extLst>
                    </a:blip>
                    <a:stretch>
                      <a:fillRect/>
                    </a:stretch>
                  </pic:blipFill>
                  <pic:spPr>
                    <a:xfrm>
                      <a:off x="0" y="0"/>
                      <a:ext cx="5273675" cy="3142615"/>
                    </a:xfrm>
                    <a:prstGeom prst="rect">
                      <a:avLst/>
                    </a:prstGeom>
                  </pic:spPr>
                </pic:pic>
              </a:graphicData>
            </a:graphic>
          </wp:anchor>
        </w:drawing>
      </w:r>
    </w:p>
    <w:p>
      <w:pPr>
        <w:ind w:firstLine="482" w:firstLineChars="200"/>
        <w:rPr>
          <w:rFonts w:cs="Times New Roman"/>
          <w:b/>
          <w:bCs/>
        </w:rPr>
      </w:pPr>
    </w:p>
    <w:p>
      <w:pPr>
        <w:ind w:firstLine="482" w:firstLineChars="200"/>
        <w:rPr>
          <w:rFonts w:cs="Times New Roman"/>
          <w:b/>
          <w:bCs/>
        </w:rPr>
      </w:pPr>
    </w:p>
    <w:p>
      <w:pPr>
        <w:ind w:firstLine="482" w:firstLineChars="200"/>
        <w:rPr>
          <w:rFonts w:cs="Times New Roman"/>
          <w:b/>
          <w:bCs/>
        </w:rPr>
      </w:pPr>
    </w:p>
    <w:p>
      <w:pPr>
        <w:ind w:firstLine="482" w:firstLineChars="200"/>
        <w:rPr>
          <w:rFonts w:cs="Times New Roman"/>
          <w:b/>
          <w:bCs/>
        </w:rPr>
      </w:pPr>
    </w:p>
    <w:p>
      <w:pPr>
        <w:ind w:firstLine="482" w:firstLineChars="200"/>
        <w:rPr>
          <w:rFonts w:cs="Times New Roman"/>
          <w:b/>
          <w:bCs/>
        </w:rPr>
      </w:pPr>
    </w:p>
    <w:p>
      <w:pPr>
        <w:ind w:firstLine="482" w:firstLineChars="200"/>
        <w:rPr>
          <w:rFonts w:cs="Times New Roman"/>
          <w:b/>
          <w:bCs/>
        </w:rPr>
      </w:pPr>
    </w:p>
    <w:p>
      <w:pPr>
        <w:ind w:firstLine="482" w:firstLineChars="200"/>
        <w:rPr>
          <w:rFonts w:cs="Times New Roman"/>
          <w:b/>
          <w:bCs/>
        </w:rPr>
      </w:pPr>
    </w:p>
    <w:p>
      <w:pPr>
        <w:ind w:firstLine="482" w:firstLineChars="200"/>
        <w:rPr>
          <w:rFonts w:cs="Times New Roman"/>
          <w:b/>
          <w:bCs/>
        </w:rPr>
      </w:pPr>
    </w:p>
    <w:p>
      <w:pPr>
        <w:ind w:firstLine="482" w:firstLineChars="200"/>
        <w:rPr>
          <w:rFonts w:cs="Times New Roman"/>
          <w:b/>
          <w:bCs/>
        </w:rPr>
      </w:pPr>
    </w:p>
    <w:p>
      <w:pPr>
        <w:ind w:firstLine="482" w:firstLineChars="200"/>
        <w:rPr>
          <w:rFonts w:cs="Times New Roman"/>
          <w:b/>
          <w:bCs/>
        </w:rPr>
      </w:pPr>
    </w:p>
    <w:p>
      <w:pPr>
        <w:rPr>
          <w:rFonts w:cs="Times New Roman"/>
          <w:b/>
          <w:bCs/>
        </w:rPr>
      </w:pPr>
    </w:p>
    <w:p>
      <w:pPr>
        <w:rPr>
          <w:rFonts w:cs="Times New Roman"/>
          <w:b/>
          <w:bCs/>
        </w:rPr>
      </w:pPr>
    </w:p>
    <w:p>
      <w:pPr>
        <w:jc w:val="center"/>
        <w:rPr>
          <w:sz w:val="18"/>
          <w:szCs w:val="18"/>
        </w:rPr>
      </w:pPr>
      <w:r>
        <w:rPr>
          <w:rFonts w:hint="eastAsia"/>
          <w:sz w:val="18"/>
          <w:szCs w:val="18"/>
        </w:rPr>
        <w:t>图4-6 文献可视化分析结果示例</w:t>
      </w:r>
    </w:p>
    <w:p>
      <w:pPr>
        <w:ind w:firstLine="482" w:firstLineChars="200"/>
        <w:rPr>
          <w:rFonts w:cs="Times New Roman"/>
          <w:b/>
          <w:bCs/>
        </w:rPr>
      </w:pPr>
    </w:p>
    <w:p>
      <w:pPr>
        <w:ind w:firstLine="482" w:firstLineChars="200"/>
        <w:rPr>
          <w:rFonts w:cs="Times New Roman"/>
          <w:b/>
          <w:bCs/>
          <w:sz w:val="22"/>
        </w:rPr>
      </w:pPr>
      <w:r>
        <w:rPr>
          <w:rFonts w:hint="eastAsia" w:cs="Times New Roman"/>
          <w:b/>
          <w:bCs/>
        </w:rPr>
        <w:t>高级检索（Advanced）：</w:t>
      </w:r>
    </w:p>
    <w:p>
      <w:pPr>
        <w:ind w:firstLine="480" w:firstLineChars="200"/>
        <w:rPr>
          <w:rFonts w:cs="Times New Roman"/>
        </w:rPr>
      </w:pPr>
      <w:r>
        <w:rPr>
          <w:rFonts w:hint="eastAsia" w:cs="Times New Roman"/>
        </w:rPr>
        <w:t>几乎所有文献库都会有高级检索，大家可以根据自己的需要，利用关键词、连接词的逻辑组合进行检索。</w:t>
      </w:r>
    </w:p>
    <w:p>
      <w:pPr>
        <w:ind w:firstLine="480" w:firstLineChars="200"/>
        <w:rPr>
          <w:rFonts w:cs="Times New Roman"/>
        </w:rPr>
      </w:pPr>
      <w:r>
        <w:rPr>
          <w:rFonts w:hint="eastAsia" w:cs="Times New Roman"/>
        </w:rPr>
        <w:t>以PubMed高级检索为例：</w:t>
      </w:r>
    </w:p>
    <w:p>
      <w:pPr>
        <w:ind w:firstLine="480" w:firstLineChars="200"/>
        <w:rPr>
          <w:rFonts w:cs="Times New Roman"/>
        </w:rPr>
      </w:pPr>
      <w:r>
        <w:rPr>
          <w:rFonts w:hint="eastAsia" w:cs="Times New Roman"/>
        </w:rPr>
        <w:t>查询四川大学周学东教授自2000年来发表的全部文章。</w:t>
      </w:r>
    </w:p>
    <w:p>
      <w:pPr>
        <w:jc w:val="center"/>
        <w:rPr>
          <w:sz w:val="18"/>
          <w:szCs w:val="18"/>
        </w:rPr>
      </w:pPr>
      <w:r>
        <w:rPr>
          <w:rFonts w:cs="Times New Roman"/>
        </w:rPr>
        <w:drawing>
          <wp:anchor distT="0" distB="0" distL="114300" distR="114300" simplePos="0" relativeHeight="251704320" behindDoc="0" locked="0" layoutInCell="1" allowOverlap="1">
            <wp:simplePos x="0" y="0"/>
            <wp:positionH relativeFrom="column">
              <wp:posOffset>19685</wp:posOffset>
            </wp:positionH>
            <wp:positionV relativeFrom="paragraph">
              <wp:posOffset>74930</wp:posOffset>
            </wp:positionV>
            <wp:extent cx="4963795" cy="1810385"/>
            <wp:effectExtent l="0" t="0" r="8255" b="0"/>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70" cstate="print">
                      <a:extLst>
                        <a:ext uri="{BEBA8EAE-BF5A-486C-A8C5-ECC9F3942E4B}">
                          <a14:imgProps xmlns:a14="http://schemas.microsoft.com/office/drawing/2010/main">
                            <a14:imgLayer r:embed="rId7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963795" cy="1810385"/>
                    </a:xfrm>
                    <a:prstGeom prst="rect">
                      <a:avLst/>
                    </a:prstGeom>
                  </pic:spPr>
                </pic:pic>
              </a:graphicData>
            </a:graphic>
          </wp:anchor>
        </w:drawing>
      </w:r>
    </w:p>
    <w:p>
      <w:pPr>
        <w:jc w:val="center"/>
        <w:rPr>
          <w:sz w:val="18"/>
          <w:szCs w:val="18"/>
        </w:rPr>
      </w:pPr>
    </w:p>
    <w:p>
      <w:pPr>
        <w:jc w:val="center"/>
        <w:rPr>
          <w:sz w:val="18"/>
          <w:szCs w:val="18"/>
        </w:rPr>
      </w:pPr>
    </w:p>
    <w:p>
      <w:pPr>
        <w:jc w:val="center"/>
        <w:rPr>
          <w:sz w:val="18"/>
          <w:szCs w:val="18"/>
        </w:rPr>
      </w:pPr>
    </w:p>
    <w:p>
      <w:pPr>
        <w:jc w:val="center"/>
        <w:rPr>
          <w:sz w:val="18"/>
          <w:szCs w:val="18"/>
        </w:rPr>
      </w:pPr>
    </w:p>
    <w:p>
      <w:pPr>
        <w:jc w:val="center"/>
        <w:rPr>
          <w:sz w:val="18"/>
          <w:szCs w:val="18"/>
        </w:rPr>
      </w:pPr>
    </w:p>
    <w:p>
      <w:pPr>
        <w:jc w:val="center"/>
        <w:rPr>
          <w:sz w:val="18"/>
          <w:szCs w:val="18"/>
        </w:rPr>
      </w:pPr>
    </w:p>
    <w:p>
      <w:pPr>
        <w:rPr>
          <w:sz w:val="18"/>
          <w:szCs w:val="18"/>
        </w:rPr>
      </w:pPr>
    </w:p>
    <w:p>
      <w:pPr>
        <w:jc w:val="center"/>
        <w:rPr>
          <w:sz w:val="18"/>
          <w:szCs w:val="18"/>
        </w:rPr>
      </w:pPr>
      <w:r>
        <w:rPr>
          <w:rFonts w:hint="eastAsia"/>
          <w:sz w:val="18"/>
          <w:szCs w:val="18"/>
        </w:rPr>
        <w:t>图4-7 高级检索操作指引</w:t>
      </w:r>
    </w:p>
    <w:p>
      <w:pPr>
        <w:ind w:firstLine="480" w:firstLineChars="200"/>
        <w:rPr>
          <w:rFonts w:cs="Times New Roman"/>
        </w:rPr>
      </w:pPr>
      <w:r>
        <w:rPr>
          <w:rFonts w:hint="eastAsia" w:cs="Times New Roman"/>
        </w:rPr>
        <w:t>即可得：</w:t>
      </w:r>
    </w:p>
    <w:p>
      <w:pPr>
        <w:ind w:firstLine="360" w:firstLineChars="200"/>
        <w:jc w:val="center"/>
        <w:rPr>
          <w:sz w:val="18"/>
          <w:szCs w:val="18"/>
        </w:rPr>
      </w:pPr>
      <w:r>
        <w:rPr>
          <w:rFonts w:cs="Times New Roman"/>
          <w:sz w:val="18"/>
          <w:szCs w:val="18"/>
        </w:rPr>
        <w:drawing>
          <wp:anchor distT="0" distB="0" distL="114300" distR="114300" simplePos="0" relativeHeight="251705344" behindDoc="0" locked="0" layoutInCell="1" allowOverlap="1">
            <wp:simplePos x="0" y="0"/>
            <wp:positionH relativeFrom="column">
              <wp:posOffset>50165</wp:posOffset>
            </wp:positionH>
            <wp:positionV relativeFrom="paragraph">
              <wp:posOffset>135890</wp:posOffset>
            </wp:positionV>
            <wp:extent cx="4920615" cy="2008505"/>
            <wp:effectExtent l="0" t="0" r="0" b="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72" cstate="print">
                      <a:extLst>
                        <a:ext uri="{BEBA8EAE-BF5A-486C-A8C5-ECC9F3942E4B}">
                          <a14:imgProps xmlns:a14="http://schemas.microsoft.com/office/drawing/2010/main">
                            <a14:imgLayer r:embed="rId7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920615" cy="2008505"/>
                    </a:xfrm>
                    <a:prstGeom prst="rect">
                      <a:avLst/>
                    </a:prstGeom>
                  </pic:spPr>
                </pic:pic>
              </a:graphicData>
            </a:graphic>
          </wp:anchor>
        </w:drawing>
      </w:r>
    </w:p>
    <w:p>
      <w:pPr>
        <w:ind w:firstLine="360" w:firstLineChars="200"/>
        <w:jc w:val="center"/>
        <w:rPr>
          <w:sz w:val="18"/>
          <w:szCs w:val="18"/>
        </w:rPr>
      </w:pPr>
    </w:p>
    <w:p>
      <w:pPr>
        <w:ind w:firstLine="360" w:firstLineChars="200"/>
        <w:jc w:val="center"/>
        <w:rPr>
          <w:sz w:val="18"/>
          <w:szCs w:val="18"/>
        </w:rPr>
      </w:pPr>
    </w:p>
    <w:p>
      <w:pPr>
        <w:ind w:firstLine="360" w:firstLineChars="200"/>
        <w:jc w:val="center"/>
        <w:rPr>
          <w:sz w:val="18"/>
          <w:szCs w:val="18"/>
        </w:rPr>
      </w:pPr>
    </w:p>
    <w:p>
      <w:pPr>
        <w:ind w:firstLine="360" w:firstLineChars="200"/>
        <w:jc w:val="center"/>
        <w:rPr>
          <w:sz w:val="18"/>
          <w:szCs w:val="18"/>
        </w:rPr>
      </w:pPr>
    </w:p>
    <w:p>
      <w:pPr>
        <w:ind w:firstLine="360" w:firstLineChars="200"/>
        <w:jc w:val="center"/>
        <w:rPr>
          <w:sz w:val="18"/>
          <w:szCs w:val="18"/>
        </w:rPr>
      </w:pPr>
    </w:p>
    <w:p>
      <w:pPr>
        <w:ind w:firstLine="360" w:firstLineChars="200"/>
        <w:jc w:val="center"/>
        <w:rPr>
          <w:sz w:val="18"/>
          <w:szCs w:val="18"/>
        </w:rPr>
      </w:pPr>
    </w:p>
    <w:p>
      <w:pPr>
        <w:ind w:firstLine="360" w:firstLineChars="200"/>
        <w:jc w:val="center"/>
        <w:rPr>
          <w:sz w:val="18"/>
          <w:szCs w:val="18"/>
        </w:rPr>
      </w:pPr>
    </w:p>
    <w:p>
      <w:pPr>
        <w:ind w:firstLine="360" w:firstLineChars="200"/>
        <w:jc w:val="center"/>
        <w:rPr>
          <w:sz w:val="18"/>
          <w:szCs w:val="18"/>
        </w:rPr>
      </w:pPr>
    </w:p>
    <w:p>
      <w:pPr>
        <w:ind w:firstLine="360" w:firstLineChars="200"/>
        <w:jc w:val="center"/>
        <w:rPr>
          <w:sz w:val="18"/>
          <w:szCs w:val="18"/>
        </w:rPr>
      </w:pPr>
      <w:r>
        <w:rPr>
          <w:rFonts w:hint="eastAsia"/>
          <w:sz w:val="18"/>
          <w:szCs w:val="18"/>
        </w:rPr>
        <w:t>图4-</w:t>
      </w:r>
      <w:r>
        <w:rPr>
          <w:sz w:val="18"/>
          <w:szCs w:val="18"/>
        </w:rPr>
        <w:t>8</w:t>
      </w:r>
      <w:r>
        <w:rPr>
          <w:rFonts w:hint="eastAsia"/>
          <w:sz w:val="18"/>
          <w:szCs w:val="18"/>
        </w:rPr>
        <w:t xml:space="preserve"> 高级检索结果示例</w:t>
      </w:r>
    </w:p>
    <w:p>
      <w:pPr>
        <w:rPr>
          <w:rFonts w:cs="Times New Roman"/>
          <w:b/>
          <w:bCs/>
          <w:szCs w:val="28"/>
        </w:rPr>
      </w:pPr>
    </w:p>
    <w:p>
      <w:pPr>
        <w:pStyle w:val="49"/>
        <w:ind w:firstLine="0" w:firstLineChars="0"/>
        <w:rPr>
          <w:b/>
          <w:bCs/>
        </w:rPr>
      </w:pPr>
      <w:r>
        <w:rPr>
          <w:rFonts w:hint="eastAsia"/>
          <w:b/>
          <w:bCs/>
        </w:rPr>
        <w:t>（</w:t>
      </w:r>
      <w:r>
        <w:rPr>
          <w:rFonts w:hint="eastAsia"/>
          <w:b/>
          <w:bCs/>
          <w:lang w:val="zh-CN"/>
        </w:rPr>
        <w:t>5）</w:t>
      </w:r>
      <w:r>
        <w:rPr>
          <w:rFonts w:hint="eastAsia"/>
          <w:b/>
          <w:bCs/>
        </w:rPr>
        <w:t>文献管理</w:t>
      </w:r>
    </w:p>
    <w:p>
      <w:pPr>
        <w:ind w:firstLine="480" w:firstLineChars="200"/>
        <w:rPr>
          <w:rFonts w:cs="Times New Roman"/>
        </w:rPr>
      </w:pPr>
      <w:r>
        <w:rPr>
          <w:rFonts w:hint="eastAsia" w:cs="Times New Roman"/>
        </w:rPr>
        <w:t>在大量的文献检索过程中，如何分门别类地归档整理文献、有效组织文献阅读笔记以及导出规范的引用格式都是棘手的问题，因此E</w:t>
      </w:r>
      <w:r>
        <w:rPr>
          <w:rFonts w:cs="Times New Roman"/>
        </w:rPr>
        <w:t>ndnote</w:t>
      </w:r>
      <w:r>
        <w:rPr>
          <w:rFonts w:hint="eastAsia" w:cs="Times New Roman"/>
        </w:rPr>
        <w:t>、N</w:t>
      </w:r>
      <w:r>
        <w:rPr>
          <w:rFonts w:cs="Times New Roman"/>
        </w:rPr>
        <w:t>oteExpress</w:t>
      </w:r>
      <w:r>
        <w:rPr>
          <w:rFonts w:hint="eastAsia" w:cs="Times New Roman"/>
        </w:rPr>
        <w:t>、</w:t>
      </w:r>
      <w:r>
        <w:rPr>
          <w:rFonts w:cs="Times New Roman"/>
        </w:rPr>
        <w:t>Zotero</w:t>
      </w:r>
      <w:r>
        <w:rPr>
          <w:rFonts w:hint="eastAsia" w:cs="Times New Roman"/>
        </w:rPr>
        <w:t>等文献管理软件应运而生，下面小思给大家介绍Endnote、Note</w:t>
      </w:r>
      <w:r>
        <w:rPr>
          <w:rFonts w:cs="Times New Roman"/>
        </w:rPr>
        <w:t>E</w:t>
      </w:r>
      <w:r>
        <w:rPr>
          <w:rFonts w:hint="eastAsia" w:cs="Times New Roman"/>
        </w:rPr>
        <w:t>xpress这两款最经典的工具，帮助大家更好地整理文献。</w:t>
      </w:r>
    </w:p>
    <w:p>
      <w:pPr>
        <w:ind w:firstLine="482" w:firstLineChars="200"/>
        <w:rPr>
          <w:rFonts w:cs="Times New Roman"/>
          <w:b/>
          <w:bCs/>
        </w:rPr>
      </w:pPr>
      <w:r>
        <w:rPr>
          <w:rFonts w:hint="eastAsia" w:cs="微软雅黑"/>
          <w:b/>
          <w:bCs/>
        </w:rPr>
        <w:t>①</w:t>
      </w:r>
      <w:r>
        <w:rPr>
          <w:rFonts w:cs="Times New Roman"/>
          <w:b/>
          <w:bCs/>
        </w:rPr>
        <w:t>E</w:t>
      </w:r>
      <w:r>
        <w:rPr>
          <w:rFonts w:hint="eastAsia" w:cs="Times New Roman"/>
          <w:b/>
          <w:bCs/>
        </w:rPr>
        <w:t>nd</w:t>
      </w:r>
      <w:r>
        <w:rPr>
          <w:rFonts w:cs="Times New Roman"/>
          <w:b/>
          <w:bCs/>
        </w:rPr>
        <w:t>note</w:t>
      </w:r>
    </w:p>
    <w:p>
      <w:pPr>
        <w:ind w:firstLine="480" w:firstLineChars="200"/>
        <w:rPr>
          <w:rFonts w:cs="Times New Roman"/>
        </w:rPr>
      </w:pPr>
      <w:r>
        <w:rPr>
          <w:rFonts w:hint="eastAsia" w:cs="Times New Roman"/>
        </w:rPr>
        <w:t>Endnote是SCI（Thomson Scientific 公司）的官方软件，支持上千种参考文献格式，涵盖了各个领域的期刊杂志，集成了在线搜索文献、建立文献库和图片库、定制文稿、引文编排等诸多强大的功能。</w:t>
      </w:r>
    </w:p>
    <w:p>
      <w:pPr>
        <w:ind w:firstLine="482" w:firstLineChars="200"/>
        <w:rPr>
          <w:rFonts w:cs="Times New Roman"/>
          <w:b/>
          <w:bCs/>
        </w:rPr>
      </w:pPr>
      <w:r>
        <w:rPr>
          <w:rFonts w:hint="eastAsia" w:cs="微软雅黑"/>
          <w:b/>
          <w:bCs/>
        </w:rPr>
        <w:t>②</w:t>
      </w:r>
      <w:r>
        <w:rPr>
          <w:rFonts w:cs="Times New Roman"/>
          <w:b/>
          <w:bCs/>
        </w:rPr>
        <w:t>N</w:t>
      </w:r>
      <w:r>
        <w:rPr>
          <w:rFonts w:hint="eastAsia" w:cs="Times New Roman"/>
          <w:b/>
          <w:bCs/>
        </w:rPr>
        <w:t>o</w:t>
      </w:r>
      <w:r>
        <w:rPr>
          <w:rFonts w:cs="Times New Roman"/>
          <w:b/>
          <w:bCs/>
        </w:rPr>
        <w:t>teExpress</w:t>
      </w:r>
    </w:p>
    <w:p>
      <w:pPr>
        <w:ind w:firstLine="480" w:firstLineChars="200"/>
        <w:rPr>
          <w:rFonts w:cs="Times New Roman"/>
        </w:rPr>
      </w:pPr>
      <w:r>
        <w:rPr>
          <w:rFonts w:hint="eastAsia" w:cs="Times New Roman"/>
        </w:rPr>
        <w:t>NoteExpress是国内公司开发的文献管理软件，并针对中文文献管理进行了大量的优化，</w:t>
      </w:r>
      <w:r>
        <w:rPr>
          <w:rFonts w:cs="Times New Roman"/>
        </w:rPr>
        <w:t>其核心功能是帮助读者在整个科研流程中高效利用电子资源：检索并管理得到的文献摘要、全文；在撰写学术论文、学位论文、专著或报告时，可在正文中的指定位置方便地添加文中注释，然后按照不同的期刊、学位论文格式要求自动生成参考文献索引。</w:t>
      </w:r>
      <w:r>
        <w:rPr>
          <w:rFonts w:hint="eastAsia" w:cs="Times New Roman"/>
        </w:rPr>
        <w:t>软件安装包可以在四川大学图书馆下载“免费集团版”。</w:t>
      </w:r>
    </w:p>
    <w:p>
      <w:pPr>
        <w:ind w:firstLine="480" w:firstLineChars="200"/>
        <w:rPr>
          <w:rFonts w:cs="Times New Roman"/>
        </w:rPr>
      </w:pPr>
    </w:p>
    <w:p>
      <w:pPr>
        <w:pStyle w:val="49"/>
        <w:ind w:firstLine="0" w:firstLineChars="0"/>
        <w:rPr>
          <w:b/>
          <w:bCs/>
        </w:rPr>
      </w:pPr>
      <w:r>
        <w:rPr>
          <w:rFonts w:hint="eastAsia"/>
          <w:b/>
          <w:bCs/>
        </w:rPr>
        <w:t>（</w:t>
      </w:r>
      <w:r>
        <w:rPr>
          <w:rFonts w:hint="eastAsia"/>
          <w:b/>
          <w:bCs/>
          <w:lang w:val="zh-CN"/>
        </w:rPr>
        <w:t>6）</w:t>
      </w:r>
      <w:r>
        <w:rPr>
          <w:rFonts w:hint="eastAsia"/>
          <w:b/>
          <w:bCs/>
        </w:rPr>
        <w:t>其它资料检索</w:t>
      </w:r>
    </w:p>
    <w:p>
      <w:pPr>
        <w:ind w:firstLine="480" w:firstLineChars="200"/>
        <w:rPr>
          <w:rFonts w:cs="Times New Roman"/>
        </w:rPr>
      </w:pPr>
      <w:r>
        <w:rPr>
          <w:rFonts w:hint="eastAsia" w:cs="Times New Roman"/>
        </w:rPr>
        <w:t>除了文献外，大家平时可能还需要查阅其它资料，比如查询一个名词的含义、查数据等。小思给大家介绍几个常用的途径。</w:t>
      </w:r>
    </w:p>
    <w:p>
      <w:pPr>
        <w:ind w:firstLine="482" w:firstLineChars="200"/>
        <w:rPr>
          <w:rFonts w:cs="Times New Roman"/>
          <w:b/>
          <w:bCs/>
        </w:rPr>
      </w:pPr>
      <w:r>
        <w:rPr>
          <w:rFonts w:hint="eastAsia" w:cs="微软雅黑"/>
          <w:b/>
          <w:bCs/>
        </w:rPr>
        <w:t>①</w:t>
      </w:r>
      <w:r>
        <w:rPr>
          <w:rFonts w:hint="eastAsia" w:cs="Times New Roman"/>
          <w:b/>
          <w:bCs/>
        </w:rPr>
        <w:t>政府等机构官网</w:t>
      </w:r>
    </w:p>
    <w:p>
      <w:pPr>
        <w:ind w:firstLine="480" w:firstLineChars="200"/>
        <w:rPr>
          <w:rFonts w:cs="Times New Roman"/>
        </w:rPr>
      </w:pPr>
      <w:r>
        <w:rPr>
          <w:rFonts w:hint="eastAsia" w:cs="Times New Roman"/>
        </w:rPr>
        <w:t>如果想了解政策详细信息、机构设置、统计数据、时事新闻等信息，可以进入国务院、国家统计局、最高人民法院、最高人民检察院等机构的官网查询。</w:t>
      </w:r>
    </w:p>
    <w:p>
      <w:pPr>
        <w:ind w:firstLine="482" w:firstLineChars="200"/>
        <w:rPr>
          <w:rFonts w:cs="Times New Roman"/>
          <w:b/>
          <w:bCs/>
        </w:rPr>
      </w:pPr>
      <w:r>
        <w:rPr>
          <w:rFonts w:hint="eastAsia" w:cs="微软雅黑"/>
          <w:b/>
          <w:bCs/>
        </w:rPr>
        <w:t>②</w:t>
      </w:r>
      <w:r>
        <w:rPr>
          <w:rFonts w:hint="eastAsia" w:cs="Times New Roman"/>
          <w:b/>
          <w:bCs/>
        </w:rPr>
        <w:t>维基百科</w:t>
      </w:r>
    </w:p>
    <w:p>
      <w:pPr>
        <w:ind w:firstLine="480" w:firstLineChars="200"/>
        <w:rPr>
          <w:rFonts w:cs="Times New Roman"/>
        </w:rPr>
      </w:pPr>
      <w:r>
        <w:rPr>
          <w:rFonts w:hint="eastAsia" w:cs="Times New Roman"/>
        </w:rPr>
        <w:t>维基百科内容齐全，解说细致，条目质量往往高于百度百科。缺点在于所有人可编辑，信息准确度、观点客观性较低。</w:t>
      </w:r>
    </w:p>
    <w:p>
      <w:pPr>
        <w:ind w:firstLine="482" w:firstLineChars="200"/>
        <w:rPr>
          <w:rFonts w:cs="Times New Roman"/>
          <w:b/>
          <w:bCs/>
        </w:rPr>
      </w:pPr>
      <w:r>
        <w:rPr>
          <w:rFonts w:hint="eastAsia" w:cs="微软雅黑"/>
          <w:b/>
          <w:bCs/>
        </w:rPr>
        <w:t>③</w:t>
      </w:r>
      <w:r>
        <w:rPr>
          <w:rFonts w:hint="eastAsia" w:cs="Times New Roman"/>
          <w:b/>
          <w:bCs/>
        </w:rPr>
        <w:t>微信公众号</w:t>
      </w:r>
    </w:p>
    <w:p>
      <w:pPr>
        <w:ind w:firstLine="480" w:firstLineChars="200"/>
        <w:rPr>
          <w:rFonts w:cs="Times New Roman"/>
        </w:rPr>
      </w:pPr>
      <w:r>
        <w:rPr>
          <w:rFonts w:hint="eastAsia" w:cs="Times New Roman"/>
        </w:rPr>
        <w:t>面对非常新的作业题目，往往会出现学术论文很少甚至没有的情形，但微信公众号时效性非常强，可以选取阅读量较高的推文进行阅读。</w:t>
      </w:r>
    </w:p>
    <w:p>
      <w:pPr>
        <w:ind w:firstLine="482" w:firstLineChars="200"/>
        <w:rPr>
          <w:rFonts w:cs="Times New Roman"/>
          <w:b/>
          <w:bCs/>
        </w:rPr>
      </w:pPr>
      <w:r>
        <w:rPr>
          <w:rFonts w:hint="eastAsia" w:cs="微软雅黑"/>
          <w:b/>
          <w:bCs/>
        </w:rPr>
        <w:t>④</w:t>
      </w:r>
      <w:r>
        <w:rPr>
          <w:rFonts w:hint="eastAsia" w:cs="Times New Roman"/>
          <w:b/>
          <w:bCs/>
        </w:rPr>
        <w:t>北大法宝、威科先行、无讼</w:t>
      </w:r>
    </w:p>
    <w:p>
      <w:pPr>
        <w:ind w:firstLine="480" w:firstLineChars="200"/>
        <w:rPr>
          <w:rFonts w:cs="Times New Roman"/>
        </w:rPr>
      </w:pPr>
      <w:r>
        <w:rPr>
          <w:rFonts w:hint="eastAsia" w:cs="Times New Roman"/>
        </w:rPr>
        <w:t>除了法科生，其它专业的同学日常学习和生活中也经常会面临一些法律问题，比如评估自己某个行为的法律风险，查询维权渠道等。这时便可以通过北大法宝、威科先行、无讼等网站检索法律法规、案例、法律文书模板，尝试自行解答疑问。</w:t>
      </w:r>
    </w:p>
    <w:p>
      <w:pPr>
        <w:ind w:firstLine="480" w:firstLineChars="200"/>
        <w:rPr>
          <w:rFonts w:cs="Times New Roman"/>
        </w:rPr>
      </w:pPr>
    </w:p>
    <w:p>
      <w:pPr>
        <w:rPr>
          <w:rFonts w:cs="Times New Roman"/>
        </w:rPr>
      </w:pPr>
      <w:r>
        <w:rPr>
          <w:rFonts w:hint="eastAsia"/>
          <w:b/>
          <w:bCs/>
        </w:rPr>
        <w:t>（</w:t>
      </w:r>
      <w:r>
        <w:rPr>
          <w:rFonts w:hint="eastAsia"/>
          <w:b/>
          <w:bCs/>
          <w:lang w:val="zh-CN"/>
        </w:rPr>
        <w:t>7）</w:t>
      </w:r>
      <w:r>
        <w:rPr>
          <w:rFonts w:hint="eastAsia"/>
          <w:b/>
          <w:bCs/>
        </w:rPr>
        <w:t>其它实用工具</w:t>
      </w:r>
    </w:p>
    <w:p>
      <w:pPr>
        <w:ind w:firstLine="480" w:firstLineChars="200"/>
        <w:rPr>
          <w:rFonts w:cs="Times New Roman"/>
        </w:rPr>
      </w:pPr>
      <w:r>
        <w:rPr>
          <w:rFonts w:hint="eastAsia" w:cs="Times New Roman"/>
        </w:rPr>
        <w:t>除了上述资料检索外，图书馆还有很多实用工具和服务，小思来给大家安利一下。</w:t>
      </w:r>
    </w:p>
    <w:p>
      <w:pPr>
        <w:pStyle w:val="57"/>
        <w:numPr>
          <w:ilvl w:val="0"/>
          <w:numId w:val="13"/>
        </w:numPr>
        <w:ind w:firstLineChars="0"/>
        <w:rPr>
          <w:rFonts w:cs="Times New Roman"/>
        </w:rPr>
      </w:pPr>
      <w:r>
        <w:rPr>
          <w:rFonts w:cs="微软雅黑"/>
          <w:b/>
          <w:bCs/>
        </w:rPr>
        <w:t>学术小论文检测工具</w:t>
      </w:r>
    </w:p>
    <w:p>
      <w:pPr>
        <w:ind w:firstLine="480" w:firstLineChars="200"/>
        <w:rPr>
          <w:rFonts w:cs="Times New Roman"/>
        </w:rPr>
      </w:pPr>
      <w:r>
        <w:drawing>
          <wp:anchor distT="0" distB="0" distL="114300" distR="114300" simplePos="0" relativeHeight="251718656" behindDoc="0" locked="0" layoutInCell="1" allowOverlap="1">
            <wp:simplePos x="0" y="0"/>
            <wp:positionH relativeFrom="column">
              <wp:posOffset>-93980</wp:posOffset>
            </wp:positionH>
            <wp:positionV relativeFrom="paragraph">
              <wp:posOffset>1125855</wp:posOffset>
            </wp:positionV>
            <wp:extent cx="2150745" cy="2150745"/>
            <wp:effectExtent l="0" t="0" r="1905" b="1905"/>
            <wp:wrapTopAndBottom/>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150745" cy="2150745"/>
                    </a:xfrm>
                    <a:prstGeom prst="rect">
                      <a:avLst/>
                    </a:prstGeom>
                  </pic:spPr>
                </pic:pic>
              </a:graphicData>
            </a:graphic>
          </wp:anchor>
        </w:drawing>
      </w:r>
      <w:r>
        <w:rPr>
          <w:rFonts w:hint="eastAsia" w:cs="Times New Roman"/>
        </w:rPr>
        <w:t>论文写作完成后，总想知道自己文章和别人的重复率，这个学术小论文检测工具正是所需，它是基于万方数据的查重工具。用</w:t>
      </w:r>
      <w:r>
        <w:rPr>
          <w:rFonts w:cs="Times New Roman"/>
        </w:rPr>
        <w:t>校园卡学工号和借书密码登录，校内IP可直接访问，校外IP需通过校外访问。每篇小论文字数不超过5000字，支持PDF、DOC、DOCX格式文件，每个账号每天检测1次。</w:t>
      </w:r>
    </w:p>
    <w:p>
      <w:pPr>
        <w:rPr>
          <w:rFonts w:cs="Times New Roman"/>
        </w:rPr>
      </w:pPr>
    </w:p>
    <w:p>
      <w:pPr>
        <w:pStyle w:val="57"/>
        <w:numPr>
          <w:ilvl w:val="0"/>
          <w:numId w:val="13"/>
        </w:numPr>
        <w:ind w:firstLineChars="0"/>
        <w:rPr>
          <w:rFonts w:cs="Times New Roman"/>
        </w:rPr>
      </w:pPr>
      <w:r>
        <w:rPr>
          <w:rFonts w:cs="微软雅黑"/>
          <w:b/>
          <w:bCs/>
        </w:rPr>
        <w:t>学术文献速译工具</w:t>
      </w:r>
    </w:p>
    <w:p>
      <w:pPr>
        <w:ind w:firstLine="480" w:firstLineChars="200"/>
        <w:rPr>
          <w:rFonts w:cs="Times New Roman"/>
        </w:rPr>
      </w:pPr>
      <w:r>
        <w:drawing>
          <wp:anchor distT="0" distB="0" distL="114300" distR="114300" simplePos="0" relativeHeight="251717632" behindDoc="0" locked="0" layoutInCell="1" allowOverlap="1">
            <wp:simplePos x="0" y="0"/>
            <wp:positionH relativeFrom="column">
              <wp:posOffset>-19050</wp:posOffset>
            </wp:positionH>
            <wp:positionV relativeFrom="paragraph">
              <wp:posOffset>1333500</wp:posOffset>
            </wp:positionV>
            <wp:extent cx="1963420" cy="1963420"/>
            <wp:effectExtent l="0" t="0" r="0" b="0"/>
            <wp:wrapTopAndBottom/>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1963420" cy="1963420"/>
                    </a:xfrm>
                    <a:prstGeom prst="rect">
                      <a:avLst/>
                    </a:prstGeom>
                  </pic:spPr>
                </pic:pic>
              </a:graphicData>
            </a:graphic>
          </wp:anchor>
        </w:drawing>
      </w:r>
      <w:r>
        <w:rPr>
          <w:rFonts w:hint="eastAsia" w:cs="Times New Roman"/>
        </w:rPr>
        <w:t>有时候拿到了外文资料无从下手，或者中文文献写好了想英文投稿，解决语言问题最快速的途径就是这款</w:t>
      </w:r>
      <w:r>
        <w:rPr>
          <w:rFonts w:cs="Times New Roman"/>
        </w:rPr>
        <w:t>学术文献速译工具</w:t>
      </w:r>
      <w:r>
        <w:rPr>
          <w:rFonts w:hint="eastAsia" w:cs="Times New Roman"/>
        </w:rPr>
        <w:t>。使</w:t>
      </w:r>
      <w:r>
        <w:rPr>
          <w:rFonts w:cs="Times New Roman"/>
        </w:rPr>
        <w:t>用校园卡学工号和借书密码登录，支持中文（简体）、中文（繁体）、英语、俄语、日语、德语互译，源文档支持PDF、Word、PowerPoint、Excel，暂不支持图片格式源文档及文献内插图的翻译。</w:t>
      </w:r>
    </w:p>
    <w:p>
      <w:pPr>
        <w:rPr>
          <w:rFonts w:cs="Times New Roman"/>
        </w:rPr>
      </w:pPr>
    </w:p>
    <w:p>
      <w:pPr>
        <w:rPr>
          <w:rFonts w:cs="Times New Roman"/>
        </w:rPr>
      </w:pPr>
    </w:p>
    <w:p>
      <w:pPr>
        <w:pStyle w:val="57"/>
        <w:numPr>
          <w:ilvl w:val="0"/>
          <w:numId w:val="9"/>
        </w:numPr>
        <w:ind w:firstLineChars="0"/>
        <w:rPr>
          <w:rFonts w:cs="Times New Roman"/>
        </w:rPr>
      </w:pPr>
      <w:r>
        <w:rPr>
          <w:rFonts w:hint="eastAsia" w:cs="微软雅黑"/>
          <w:b/>
          <w:bCs/>
        </w:rPr>
        <w:t>明远学术讲座</w:t>
      </w:r>
    </w:p>
    <w:p>
      <w:pPr>
        <w:ind w:firstLine="480" w:firstLineChars="200"/>
        <w:rPr>
          <w:rFonts w:cs="Times New Roman"/>
        </w:rPr>
      </w:pPr>
      <w:r>
        <w:rPr>
          <w:rFonts w:hint="eastAsia" w:cs="Times New Roman"/>
        </w:rPr>
        <w:t>看完了今天的文献检索小知识点，但是还是有很多细节不会操作，数据库使用不熟练，那明远学术讲座正好可以弥补。</w:t>
      </w:r>
      <w:r>
        <w:rPr>
          <w:rFonts w:cs="Times New Roman"/>
        </w:rPr>
        <w:t>讲座按主题共划分为7个系列：基础服务系列</w:t>
      </w:r>
      <w:r>
        <w:rPr>
          <w:rFonts w:hint="eastAsia" w:cs="Times New Roman"/>
        </w:rPr>
        <w:t>、</w:t>
      </w:r>
      <w:r>
        <w:rPr>
          <w:rFonts w:cs="Times New Roman"/>
        </w:rPr>
        <w:t>信息资源系列</w:t>
      </w:r>
      <w:r>
        <w:rPr>
          <w:rFonts w:hint="eastAsia" w:cs="Times New Roman"/>
        </w:rPr>
        <w:t>、</w:t>
      </w:r>
      <w:r>
        <w:rPr>
          <w:rFonts w:cs="Times New Roman"/>
        </w:rPr>
        <w:t>工具系列</w:t>
      </w:r>
      <w:r>
        <w:rPr>
          <w:rFonts w:hint="eastAsia" w:cs="Times New Roman"/>
        </w:rPr>
        <w:t>、</w:t>
      </w:r>
      <w:r>
        <w:rPr>
          <w:rFonts w:cs="Times New Roman"/>
        </w:rPr>
        <w:t>知识产权系列</w:t>
      </w:r>
      <w:r>
        <w:rPr>
          <w:rFonts w:hint="eastAsia" w:cs="Times New Roman"/>
        </w:rPr>
        <w:t>、</w:t>
      </w:r>
      <w:r>
        <w:rPr>
          <w:rFonts w:cs="Times New Roman"/>
        </w:rPr>
        <w:t>研究生系列</w:t>
      </w:r>
      <w:r>
        <w:rPr>
          <w:rFonts w:hint="eastAsia" w:cs="Times New Roman"/>
        </w:rPr>
        <w:t>、</w:t>
      </w:r>
      <w:r>
        <w:rPr>
          <w:rFonts w:cs="Times New Roman"/>
        </w:rPr>
        <w:t>信息辨伪系列</w:t>
      </w:r>
      <w:r>
        <w:rPr>
          <w:rFonts w:hint="eastAsia" w:cs="Times New Roman"/>
        </w:rPr>
        <w:t>、</w:t>
      </w:r>
      <w:r>
        <w:rPr>
          <w:rFonts w:cs="Times New Roman"/>
        </w:rPr>
        <w:t>典籍探秘系列。</w:t>
      </w:r>
      <w:r>
        <w:rPr>
          <w:rFonts w:hint="eastAsia" w:cs="Times New Roman"/>
        </w:rPr>
        <w:t>每学期几十场讲座，总有能帮助到你的。</w:t>
      </w:r>
      <w:r>
        <w:rPr>
          <w:rFonts w:cs="Times New Roman"/>
        </w:rPr>
        <w:t>所有计划讲座均需报名预约，报名截止时间为计划时间前24小时。报名满10人即按时开讲，讲座通过超星直播平台进行网络直播，并可在超星平台和B站观看回放，课件在讲座结束后挂网提供下载。</w:t>
      </w:r>
    </w:p>
    <w:p>
      <w:pPr>
        <w:rPr>
          <w:rFonts w:cs="Times New Roman"/>
        </w:rPr>
      </w:pPr>
      <w:r>
        <w:drawing>
          <wp:anchor distT="0" distB="0" distL="114300" distR="114300" simplePos="0" relativeHeight="251719680" behindDoc="0" locked="0" layoutInCell="1" allowOverlap="1">
            <wp:simplePos x="0" y="0"/>
            <wp:positionH relativeFrom="column">
              <wp:posOffset>-12065</wp:posOffset>
            </wp:positionH>
            <wp:positionV relativeFrom="paragraph">
              <wp:posOffset>64135</wp:posOffset>
            </wp:positionV>
            <wp:extent cx="1678305" cy="1678305"/>
            <wp:effectExtent l="0" t="0" r="0" b="0"/>
            <wp:wrapTopAndBottom/>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1678305" cy="1678305"/>
                    </a:xfrm>
                    <a:prstGeom prst="rect">
                      <a:avLst/>
                    </a:prstGeom>
                  </pic:spPr>
                </pic:pic>
              </a:graphicData>
            </a:graphic>
          </wp:anchor>
        </w:drawing>
      </w:r>
    </w:p>
    <w:p>
      <w:pPr>
        <w:ind w:firstLine="480" w:firstLineChars="200"/>
        <w:rPr>
          <w:rFonts w:cs="Times New Roman"/>
        </w:rPr>
      </w:pPr>
    </w:p>
    <w:p>
      <w:pPr>
        <w:ind w:firstLine="482" w:firstLineChars="200"/>
        <w:rPr>
          <w:rFonts w:cs="微软雅黑"/>
          <w:b/>
          <w:bCs/>
        </w:rPr>
      </w:pPr>
      <w:r>
        <w:rPr>
          <w:rFonts w:cs="微软雅黑"/>
          <w:b/>
          <w:bCs/>
        </w:rPr>
        <w:fldChar w:fldCharType="begin"/>
      </w:r>
      <w:r>
        <w:rPr>
          <w:rFonts w:cs="微软雅黑"/>
          <w:b/>
          <w:bCs/>
        </w:rPr>
        <w:instrText xml:space="preserve"> </w:instrText>
      </w:r>
      <w:r>
        <w:rPr>
          <w:rFonts w:hint="eastAsia" w:cs="微软雅黑"/>
          <w:b/>
          <w:bCs/>
        </w:rPr>
        <w:instrText xml:space="preserve">= 6 \* GB3</w:instrText>
      </w:r>
      <w:r>
        <w:rPr>
          <w:rFonts w:cs="微软雅黑"/>
          <w:b/>
          <w:bCs/>
        </w:rPr>
        <w:instrText xml:space="preserve"> </w:instrText>
      </w:r>
      <w:r>
        <w:rPr>
          <w:rFonts w:cs="微软雅黑"/>
          <w:b/>
          <w:bCs/>
        </w:rPr>
        <w:fldChar w:fldCharType="separate"/>
      </w:r>
      <w:r>
        <w:rPr>
          <w:rFonts w:hint="eastAsia" w:cs="微软雅黑"/>
          <w:b/>
          <w:bCs/>
        </w:rPr>
        <w:t>⑥</w:t>
      </w:r>
      <w:r>
        <w:rPr>
          <w:rFonts w:cs="微软雅黑"/>
          <w:b/>
          <w:bCs/>
        </w:rPr>
        <w:fldChar w:fldCharType="end"/>
      </w:r>
      <w:r>
        <w:rPr>
          <w:rFonts w:hint="eastAsia" w:cs="微软雅黑"/>
          <w:b/>
          <w:bCs/>
        </w:rPr>
        <w:t>移动图书馆</w:t>
      </w:r>
    </w:p>
    <w:p>
      <w:pPr>
        <w:ind w:firstLine="480" w:firstLineChars="200"/>
        <w:rPr>
          <w:rFonts w:cs="Times New Roman"/>
        </w:rPr>
      </w:pPr>
      <w:r>
        <w:rPr>
          <w:rFonts w:hint="eastAsia" w:cs="Times New Roman"/>
        </w:rPr>
        <w:t>超星移动图书馆是专门为四川大学图书馆制作的专业移动阅读平台，同学们可以在手机、pad等移动设备上自助完成个人借阅查询、馆藏查询、图书馆最新资讯浏览，同时拥有超过百万册电子图书。海量报纸文章以及中外文献供同学们自由选择，提供了方便快捷的移动阅读服务。</w:t>
      </w:r>
    </w:p>
    <w:p>
      <w:pPr>
        <w:ind w:firstLine="480" w:firstLineChars="200"/>
        <w:rPr>
          <w:rFonts w:cs="Times New Roman"/>
        </w:rPr>
      </w:pPr>
      <w:r>
        <w:drawing>
          <wp:anchor distT="0" distB="0" distL="114300" distR="114300" simplePos="0" relativeHeight="251720704" behindDoc="0" locked="0" layoutInCell="1" allowOverlap="1">
            <wp:simplePos x="0" y="0"/>
            <wp:positionH relativeFrom="column">
              <wp:posOffset>55880</wp:posOffset>
            </wp:positionH>
            <wp:positionV relativeFrom="paragraph">
              <wp:posOffset>-415925</wp:posOffset>
            </wp:positionV>
            <wp:extent cx="1663700" cy="1663700"/>
            <wp:effectExtent l="0" t="0" r="0" b="0"/>
            <wp:wrapTopAndBottom/>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1663700" cy="1663700"/>
                    </a:xfrm>
                    <a:prstGeom prst="rect">
                      <a:avLst/>
                    </a:prstGeom>
                  </pic:spPr>
                </pic:pic>
              </a:graphicData>
            </a:graphic>
          </wp:anchor>
        </w:drawing>
      </w:r>
    </w:p>
    <w:p>
      <w:pPr>
        <w:ind w:firstLine="480" w:firstLineChars="200"/>
        <w:rPr>
          <w:rFonts w:cs="Times New Roman"/>
        </w:rPr>
      </w:pPr>
    </w:p>
    <w:p>
      <w:pPr>
        <w:ind w:firstLine="480" w:firstLineChars="200"/>
        <w:rPr>
          <w:rFonts w:cs="Times New Roman"/>
        </w:rPr>
      </w:pPr>
    </w:p>
    <w:p>
      <w:pPr>
        <w:ind w:firstLine="480" w:firstLineChars="200"/>
        <w:jc w:val="right"/>
        <w:rPr>
          <w:rFonts w:ascii="楷体" w:hAnsi="楷体" w:eastAsia="楷体" w:cs="楷体"/>
          <w:color w:val="000000"/>
        </w:rPr>
      </w:pPr>
      <w:r>
        <w:rPr>
          <w:rFonts w:hint="eastAsia" w:ascii="楷体" w:hAnsi="楷体" w:eastAsia="楷体" w:cs="楷体"/>
          <w:color w:val="000000"/>
        </w:rPr>
        <w:t>（袁雪纯 夏岷镁 林润基  张雅晴  胡琳）</w:t>
      </w:r>
    </w:p>
    <w:p>
      <w:pPr>
        <w:pStyle w:val="5"/>
        <w:rPr>
          <w:shd w:val="clear" w:color="auto" w:fill="FFFFFF"/>
        </w:rPr>
      </w:pPr>
      <w:r>
        <w:rPr>
          <w:rFonts w:hint="eastAsia"/>
          <w:shd w:val="clear" w:color="auto" w:fill="FFFFFF"/>
        </w:rPr>
        <w:t>2.文献阅读篇</w:t>
      </w:r>
    </w:p>
    <w:p>
      <w:pPr>
        <w:pStyle w:val="19"/>
        <w:widowControl/>
        <w:shd w:val="clear" w:color="auto" w:fill="FFFFFF"/>
        <w:ind w:firstLine="480" w:firstLineChars="200"/>
        <w:rPr>
          <w:rFonts w:ascii="宋体" w:hAnsi="宋体"/>
          <w:shd w:val="clear" w:color="auto" w:fill="FFFFFF"/>
        </w:rPr>
      </w:pPr>
      <w:r>
        <w:rPr>
          <w:rFonts w:hint="eastAsia" w:ascii="宋体" w:hAnsi="宋体"/>
          <w:shd w:val="clear" w:color="auto" w:fill="FFFFFF"/>
        </w:rPr>
        <w:t>提及文献阅读,常常会有同学问小思，为什么要读论文？阅读文献的目的是什么？大部分情况下，同学们读论文，是要解决一个问题，或者了解一类知识。在这种情况下，相对于这篇论文本身，更重要的是要解决的问题/要了解的知识。</w:t>
      </w:r>
    </w:p>
    <w:p>
      <w:r>
        <w:rPr>
          <w:rFonts w:hint="eastAsia"/>
          <w:b/>
          <w:bCs/>
        </w:rPr>
        <w:t>（1）阅读方向</w:t>
      </w:r>
    </w:p>
    <w:p>
      <w:pPr>
        <w:ind w:firstLine="480" w:firstLineChars="200"/>
        <w:rPr>
          <w:kern w:val="0"/>
          <w:shd w:val="clear" w:color="auto" w:fill="FFFFFF"/>
        </w:rPr>
      </w:pPr>
      <w:r>
        <w:rPr>
          <w:rFonts w:hint="eastAsia"/>
          <w:kern w:val="0"/>
          <w:shd w:val="clear" w:color="auto" w:fill="FFFFFF"/>
        </w:rPr>
        <w:t>①读人：如果只是平时零散地阅读文献，同学们其实很难去把握一个科研领域发展的脉络。如果能对推动某领域发展的专家相关文章进行系统性的梳理，那么一定会对相关领域的发展脉络有更加深刻的了解。</w:t>
      </w:r>
    </w:p>
    <w:p>
      <w:pPr>
        <w:ind w:firstLine="482" w:firstLineChars="200"/>
        <w:rPr>
          <w:kern w:val="0"/>
          <w:shd w:val="clear" w:color="auto" w:fill="FFFFFF"/>
        </w:rPr>
      </w:pPr>
      <w:r>
        <w:rPr>
          <w:rFonts w:hint="eastAsia"/>
          <w:b/>
          <w:bCs/>
          <w:kern w:val="0"/>
          <w:shd w:val="clear" w:color="auto" w:fill="FFFFFF"/>
        </w:rPr>
        <w:t>如何“读人”？</w:t>
      </w:r>
      <w:r>
        <w:rPr>
          <w:rFonts w:hint="eastAsia"/>
          <w:kern w:val="0"/>
          <w:shd w:val="clear" w:color="auto" w:fill="FFFFFF"/>
        </w:rPr>
        <w:t>-</w:t>
      </w:r>
      <w:r>
        <w:rPr>
          <w:kern w:val="0"/>
          <w:shd w:val="clear" w:color="auto" w:fill="FFFFFF"/>
        </w:rPr>
        <w:t>-</w:t>
      </w:r>
      <w:r>
        <w:rPr>
          <w:rFonts w:hint="eastAsia"/>
          <w:kern w:val="0"/>
          <w:shd w:val="clear" w:color="auto" w:fill="FFFFFF"/>
        </w:rPr>
        <w:t>谷歌学术/CNKI知网等作者个人页面</w:t>
      </w:r>
      <w:r>
        <w:rPr>
          <w:rStyle w:val="28"/>
          <w:rFonts w:hint="eastAsia"/>
        </w:rPr>
        <w:t>。</w:t>
      </w:r>
    </w:p>
    <w:p>
      <w:pPr>
        <w:ind w:firstLine="480" w:firstLineChars="200"/>
        <w:rPr>
          <w:kern w:val="0"/>
          <w:shd w:val="clear" w:color="auto" w:fill="FFFFFF"/>
        </w:rPr>
      </w:pPr>
      <w:r>
        <w:rPr>
          <w:rFonts w:hint="eastAsia"/>
          <w:kern w:val="0"/>
          <w:shd w:val="clear" w:color="auto" w:fill="FFFFFF"/>
        </w:rPr>
        <w:t>②读典：经典的文章能让人明确领域的发展脉络或看到一个领域的过去与未来。经典的文章可能是一篇经典的实验结果或者是一篇全面细致的综述。</w:t>
      </w:r>
    </w:p>
    <w:p>
      <w:pPr>
        <w:ind w:firstLine="482" w:firstLineChars="200"/>
        <w:rPr>
          <w:b/>
          <w:bCs/>
          <w:kern w:val="0"/>
          <w:shd w:val="clear" w:color="auto" w:fill="FFFFFF"/>
        </w:rPr>
      </w:pPr>
      <w:r>
        <w:rPr>
          <w:rFonts w:hint="eastAsia"/>
          <w:b/>
          <w:bCs/>
          <w:kern w:val="0"/>
          <w:shd w:val="clear" w:color="auto" w:fill="FFFFFF"/>
        </w:rPr>
        <w:t>何为“经典”？</w:t>
      </w:r>
      <w:r>
        <w:rPr>
          <w:kern w:val="0"/>
          <w:shd w:val="clear" w:color="auto" w:fill="FFFFFF"/>
        </w:rPr>
        <w:t>--</w:t>
      </w:r>
      <w:r>
        <w:rPr>
          <w:rFonts w:hint="eastAsia"/>
          <w:kern w:val="0"/>
          <w:shd w:val="clear" w:color="auto" w:fill="FFFFFF"/>
        </w:rPr>
        <w:t>以引</w:t>
      </w:r>
      <w:r>
        <w:rPr>
          <w:rFonts w:hint="eastAsia"/>
          <w:b/>
          <w:bCs/>
          <w:kern w:val="0"/>
          <w:shd w:val="clear" w:color="auto" w:fill="FFFFFF"/>
        </w:rPr>
        <w:t>用率</w:t>
      </w:r>
      <w:r>
        <w:rPr>
          <w:rFonts w:hint="eastAsia"/>
          <w:kern w:val="0"/>
          <w:shd w:val="clear" w:color="auto" w:fill="FFFFFF"/>
        </w:rPr>
        <w:t>为评价标准，谷歌学术搜索等官方给出的某领域或者某杂志的引用率高的一些文章。</w:t>
      </w:r>
    </w:p>
    <w:p>
      <w:pPr>
        <w:ind w:firstLine="480" w:firstLineChars="200"/>
        <w:rPr>
          <w:shd w:val="clear" w:color="auto" w:fill="FFFFFF"/>
        </w:rPr>
      </w:pPr>
      <w:r>
        <w:rPr>
          <w:rFonts w:hint="eastAsia"/>
          <w:shd w:val="clear" w:color="auto" w:fill="FFFFFF"/>
        </w:rPr>
        <w:t>③读新：对所关注领域的最新进展。</w:t>
      </w:r>
    </w:p>
    <w:p>
      <w:pPr>
        <w:ind w:firstLine="482" w:firstLineChars="200"/>
        <w:rPr>
          <w:b/>
          <w:bCs/>
          <w:shd w:val="clear" w:color="auto" w:fill="FFFFFF"/>
        </w:rPr>
      </w:pPr>
      <w:r>
        <w:rPr>
          <w:rFonts w:hint="eastAsia"/>
          <w:b/>
          <w:bCs/>
          <w:shd w:val="clear" w:color="auto" w:fill="FFFFFF"/>
        </w:rPr>
        <w:t>如何获“新”？</w:t>
      </w:r>
      <w:r>
        <w:rPr>
          <w:bCs/>
          <w:shd w:val="clear" w:color="auto" w:fill="FFFFFF"/>
        </w:rPr>
        <w:t>--</w:t>
      </w:r>
      <w:r>
        <w:rPr>
          <w:rFonts w:hint="eastAsia"/>
          <w:shd w:val="clear" w:color="auto" w:fill="FFFFFF"/>
        </w:rPr>
        <w:t>可从</w:t>
      </w:r>
      <w:r>
        <w:fldChar w:fldCharType="begin"/>
      </w:r>
      <w:r>
        <w:instrText xml:space="preserve"> HYPERLINK "https://link.zhihu.com/?target=http://thomsonreuters.com/thomson-reuters-web-of-science/" \t "https://www.zhihu.com/question/21083751/answer/_blank" </w:instrText>
      </w:r>
      <w:r>
        <w:fldChar w:fldCharType="separate"/>
      </w:r>
      <w:r>
        <w:rPr>
          <w:rFonts w:hint="eastAsia"/>
          <w:shd w:val="clear" w:color="auto" w:fill="FFFFFF"/>
        </w:rPr>
        <w:t>Web of Science</w:t>
      </w:r>
      <w:r>
        <w:rPr>
          <w:rFonts w:hint="eastAsia"/>
          <w:shd w:val="clear" w:color="auto" w:fill="FFFFFF"/>
        </w:rPr>
        <w:fldChar w:fldCharType="end"/>
      </w:r>
      <w:r>
        <w:rPr>
          <w:rFonts w:hint="eastAsia"/>
          <w:shd w:val="clear" w:color="auto" w:fill="FFFFFF"/>
        </w:rPr>
        <w:t>、PubMed等网站设置最新论文通知或者Google Scholar相关杂志网站的订阅服务。</w:t>
      </w:r>
    </w:p>
    <w:p>
      <w:pPr>
        <w:rPr>
          <w:b/>
          <w:bCs/>
        </w:rPr>
      </w:pPr>
      <w:r>
        <w:rPr>
          <w:rFonts w:hint="eastAsia"/>
          <w:b/>
          <w:bCs/>
        </w:rPr>
        <w:t>（</w:t>
      </w:r>
      <w:r>
        <w:rPr>
          <w:b/>
          <w:bCs/>
        </w:rPr>
        <w:t>2）阅读方法</w:t>
      </w:r>
    </w:p>
    <w:p>
      <w:pPr>
        <w:ind w:firstLine="480" w:firstLineChars="200"/>
        <w:rPr>
          <w:shd w:val="clear" w:color="auto" w:fill="FFFFFF"/>
        </w:rPr>
      </w:pPr>
      <w:r>
        <w:rPr>
          <w:rFonts w:hint="eastAsia"/>
          <w:shd w:val="clear" w:color="auto" w:fill="FFFFFF"/>
        </w:rPr>
        <w:t>把一篇文章一字不落从头看到尾可能是最差的阅读方式。同学们应该避免逐字阅读，而是多次浏览，渐进式阅读，争取每一次都有新的发现。</w:t>
      </w:r>
    </w:p>
    <w:p>
      <w:pPr>
        <w:pStyle w:val="49"/>
        <w:rPr>
          <w:shd w:val="clear" w:color="auto" w:fill="FFFFFF"/>
        </w:rPr>
      </w:pPr>
      <w:r>
        <w:rPr>
          <w:rFonts w:hint="eastAsia"/>
          <w:shd w:val="clear" w:color="auto" w:fill="FFFFFF"/>
        </w:rPr>
        <w:t>①第一遍：快速预览，把握概要</w:t>
      </w:r>
    </w:p>
    <w:p>
      <w:pPr>
        <w:pStyle w:val="19"/>
        <w:widowControl/>
        <w:shd w:val="clear" w:color="auto" w:fill="FFFFFF"/>
        <w:ind w:firstLine="420"/>
        <w:rPr>
          <w:rFonts w:ascii="宋体" w:hAnsi="宋体"/>
          <w:shd w:val="clear" w:color="auto" w:fill="FFFFFF"/>
        </w:rPr>
      </w:pPr>
      <w:r>
        <w:rPr>
          <w:rFonts w:hint="eastAsia" w:ascii="宋体" w:hAnsi="宋体"/>
          <w:shd w:val="clear" w:color="auto" w:fill="FFFFFF"/>
        </w:rPr>
        <w:t>具体操作如下：仔细阅读标题、摘要和简介；先忽略内容，读一读文章中的每个小标题；读文章结论；浏览参考文献。</w:t>
      </w:r>
    </w:p>
    <w:p>
      <w:pPr>
        <w:ind w:firstLine="420"/>
        <w:rPr>
          <w:shd w:val="clear" w:color="auto" w:fill="FFFFFF"/>
        </w:rPr>
      </w:pPr>
      <w:r>
        <w:rPr>
          <w:rFonts w:hint="eastAsia"/>
          <w:shd w:val="clear" w:color="auto" w:fill="FFFFFF"/>
        </w:rPr>
        <w:t>摘要往往包含这么几个最基本也是最重要的元素：这篇文章研究了什么（为什么研究这个），采用了什么方法（为什么采用这个方法），得到了什么结果（结果好在哪里），阅读论文的摘要，实际是为阅读论文所做的最重要的准备工作。</w:t>
      </w:r>
    </w:p>
    <w:p>
      <w:pPr>
        <w:pStyle w:val="49"/>
      </w:pPr>
      <w:r>
        <w:rPr>
          <w:rFonts w:hint="eastAsia"/>
          <w:shd w:val="clear" w:color="auto" w:fill="FFFFFF"/>
        </w:rPr>
        <w:t>②第二遍：抓住重点，暂略细节</w:t>
      </w:r>
    </w:p>
    <w:p>
      <w:pPr>
        <w:ind w:firstLine="480" w:firstLineChars="200"/>
        <w:rPr>
          <w:shd w:val="clear" w:color="auto" w:fill="FFFFFF"/>
        </w:rPr>
      </w:pPr>
      <w:r>
        <w:rPr>
          <w:rFonts w:hint="eastAsia"/>
          <w:shd w:val="clear" w:color="auto" w:fill="FFFFFF"/>
        </w:rPr>
        <w:t>第二遍可以</w:t>
      </w:r>
      <w:r>
        <w:rPr>
          <w:rFonts w:hint="eastAsia"/>
          <w:b/>
          <w:bCs/>
          <w:shd w:val="clear" w:color="auto" w:fill="FFFFFF"/>
        </w:rPr>
        <w:t>关注本文的框架</w:t>
      </w:r>
      <w:r>
        <w:rPr>
          <w:rFonts w:hint="eastAsia"/>
          <w:shd w:val="clear" w:color="auto" w:fill="FFFFFF"/>
        </w:rPr>
        <w:t>，读引言，看结果，明确作者是如何一步一步论证的。这样就在上一步的基础上，得到了更丰富、更直观的信息。</w:t>
      </w:r>
    </w:p>
    <w:p>
      <w:pPr>
        <w:ind w:firstLine="480" w:firstLineChars="200"/>
        <w:rPr>
          <w:shd w:val="clear" w:color="auto" w:fill="FFFFFF"/>
        </w:rPr>
      </w:pPr>
      <w:r>
        <w:rPr>
          <w:rFonts w:hint="eastAsia"/>
          <w:shd w:val="clear" w:color="auto" w:fill="FFFFFF"/>
        </w:rPr>
        <w:t>同学们可以</w:t>
      </w:r>
      <w:r>
        <w:rPr>
          <w:rFonts w:hint="eastAsia"/>
          <w:b/>
          <w:bCs/>
          <w:shd w:val="clear" w:color="auto" w:fill="FFFFFF"/>
        </w:rPr>
        <w:t>掠过难度较大的数学部分</w:t>
      </w:r>
      <w:r>
        <w:rPr>
          <w:rFonts w:hint="eastAsia"/>
          <w:shd w:val="clear" w:color="auto" w:fill="FFFFFF"/>
        </w:rPr>
        <w:t>，避免被数学公式绊住了手脚影响进度。如果是重要的推导过程还是建议略读一下公式，至少明白每个参数的含义。</w:t>
      </w:r>
    </w:p>
    <w:p>
      <w:pPr>
        <w:ind w:firstLine="482" w:firstLineChars="200"/>
        <w:rPr>
          <w:shd w:val="clear" w:color="auto" w:fill="FFFFFF"/>
        </w:rPr>
      </w:pPr>
      <w:r>
        <w:rPr>
          <w:rFonts w:hint="eastAsia"/>
          <w:b/>
          <w:bCs/>
          <w:shd w:val="clear" w:color="auto" w:fill="FFFFFF"/>
        </w:rPr>
        <w:t>图片</w:t>
      </w:r>
      <w:r>
        <w:rPr>
          <w:rFonts w:hint="eastAsia"/>
          <w:shd w:val="clear" w:color="auto" w:fill="FFFFFF"/>
        </w:rPr>
        <w:t>是作者尤其注重的地方，他们会尽力让自己的论证简洁明了，通俗易懂。正所谓“一画胜千言”，一张好的图，往往抵得过看半天的一大段话。看懂了示意图，论文的大部分创新之处基本上也就能掌握。</w:t>
      </w:r>
    </w:p>
    <w:p>
      <w:pPr>
        <w:pStyle w:val="49"/>
      </w:pPr>
      <w:r>
        <w:rPr>
          <w:rFonts w:hint="eastAsia"/>
          <w:shd w:val="clear" w:color="auto" w:fill="FFFFFF"/>
        </w:rPr>
        <w:t>③第三遍：重构论文，注重细节</w:t>
      </w:r>
    </w:p>
    <w:p>
      <w:pPr>
        <w:pStyle w:val="19"/>
        <w:widowControl/>
        <w:shd w:val="clear" w:color="auto" w:fill="FFFFFF"/>
        <w:ind w:firstLine="480" w:firstLineChars="200"/>
        <w:rPr>
          <w:rFonts w:ascii="宋体" w:hAnsi="宋体"/>
          <w:shd w:val="clear" w:color="auto" w:fill="FFFFFF"/>
        </w:rPr>
      </w:pPr>
      <w:r>
        <w:rPr>
          <w:rFonts w:hint="eastAsia" w:ascii="宋体" w:hAnsi="宋体"/>
          <w:shd w:val="clear" w:color="auto" w:fill="FFFFFF"/>
        </w:rPr>
        <w:t>要想完全理解论文，就需要展开第三遍阅读：跟随作者的思路，在脑海中重现论文内容，将重现的结果与实际论文进行比较，就可以轻松看出论文的创新点，找到文中隐含的假设，捕获隐藏在实验和技术分析中的潜在问题和引文缺失。</w:t>
      </w:r>
    </w:p>
    <w:p>
      <w:pPr>
        <w:pStyle w:val="19"/>
        <w:widowControl/>
        <w:shd w:val="clear" w:color="auto" w:fill="FFFFFF"/>
        <w:ind w:firstLine="480" w:firstLineChars="200"/>
        <w:rPr>
          <w:rFonts w:ascii="宋体" w:hAnsi="宋体"/>
          <w:shd w:val="clear" w:color="auto" w:fill="FFFFFF"/>
        </w:rPr>
      </w:pPr>
      <w:r>
        <w:rPr>
          <w:rFonts w:hint="eastAsia" w:ascii="宋体" w:hAnsi="宋体"/>
          <w:shd w:val="clear" w:color="auto" w:fill="FFFFFF"/>
        </w:rPr>
        <w:t>小思将最重要的事情强调三遍：</w:t>
      </w:r>
      <w:r>
        <w:rPr>
          <w:rFonts w:hint="eastAsia" w:ascii="宋体" w:hAnsi="宋体"/>
          <w:b/>
          <w:bCs/>
          <w:shd w:val="clear" w:color="auto" w:fill="FFFFFF"/>
        </w:rPr>
        <w:t>细节！细节！细节！</w:t>
      </w:r>
      <w:r>
        <w:rPr>
          <w:rFonts w:hint="eastAsia" w:ascii="宋体" w:hAnsi="宋体"/>
          <w:shd w:val="clear" w:color="auto" w:fill="FFFFFF"/>
        </w:rPr>
        <w:t>仔细读文章的每一个图表，反复地深入了解文章使用的技术手段，了解作者通过什么手段解决了什么问题。找出作者陈述中的每一个假设，亲自挑战它，提出自己的思考。如此，同学们对于论文的证明和其中的技术便会有更为深刻的理解。</w:t>
      </w:r>
    </w:p>
    <w:p>
      <w:pPr>
        <w:ind w:firstLine="480" w:firstLineChars="200"/>
        <w:rPr>
          <w:shd w:val="clear" w:color="auto" w:fill="FFFFFF"/>
        </w:rPr>
      </w:pPr>
      <w:r>
        <w:rPr>
          <w:rFonts w:hint="eastAsia"/>
          <w:shd w:val="clear" w:color="auto" w:fill="FFFFFF"/>
        </w:rPr>
        <w:t>“从文章作者的角度来审视这篇论文，如果是我，我会怎么来设计这个论文，与真正作者之间有哪些不一样的想法。”（施一公）</w:t>
      </w:r>
    </w:p>
    <w:p>
      <w:pPr>
        <w:ind w:firstLine="480" w:firstLineChars="200"/>
        <w:rPr>
          <w:shd w:val="clear" w:color="auto" w:fill="FFFFFF"/>
        </w:rPr>
      </w:pPr>
      <w:r>
        <w:rPr>
          <w:rFonts w:hint="eastAsia"/>
          <w:shd w:val="clear" w:color="auto" w:fill="FFFFFF"/>
        </w:rPr>
        <w:t>小思认为</w:t>
      </w:r>
      <w:r>
        <w:rPr>
          <w:rFonts w:hint="eastAsia"/>
          <w:b/>
          <w:bCs/>
          <w:shd w:val="clear" w:color="auto" w:fill="FFFFFF"/>
        </w:rPr>
        <w:t>带着问题去阅读</w:t>
      </w:r>
      <w:r>
        <w:rPr>
          <w:rFonts w:hint="eastAsia"/>
          <w:shd w:val="clear" w:color="auto" w:fill="FFFFFF"/>
        </w:rPr>
        <w:t>永远是最有效的阅读方式。面对一篇新文章，试着去回答这几个问题：这篇文章属于什么领域或方向？作者试图解决什么问题？为什么这个问题这么重要？研究方法是什么？为什么这个方法可以解决这个问题？核心结论是什么？下一步还可以怎么做？文章的哪些内容可以为同学们所用？其中引用的参考文献有哪些需要扩展阅读，或者继续跟进？</w:t>
      </w:r>
    </w:p>
    <w:p>
      <w:pPr>
        <w:rPr>
          <w:b/>
          <w:bCs/>
        </w:rPr>
      </w:pPr>
      <w:r>
        <w:rPr>
          <w:rFonts w:hint="eastAsia"/>
        </w:rPr>
        <w:t>（</w:t>
      </w:r>
      <w:r>
        <w:t>3）阅读辅助</w:t>
      </w:r>
    </w:p>
    <w:p>
      <w:pPr>
        <w:pStyle w:val="49"/>
        <w:rPr>
          <w:shd w:val="clear" w:color="auto" w:fill="FFFFFF"/>
        </w:rPr>
      </w:pPr>
      <w:r>
        <w:rPr>
          <w:rFonts w:hint="eastAsia"/>
          <w:shd w:val="clear" w:color="auto" w:fill="FFFFFF"/>
        </w:rPr>
        <w:t>①文献翻译</w:t>
      </w:r>
    </w:p>
    <w:p>
      <w:pPr>
        <w:ind w:firstLine="482" w:firstLineChars="200"/>
        <w:rPr>
          <w:b/>
        </w:rPr>
      </w:pPr>
      <w:r>
        <w:rPr>
          <w:rFonts w:hint="eastAsia"/>
          <w:b/>
          <w:shd w:val="clear" w:color="auto" w:fill="FFFFFF"/>
        </w:rPr>
        <w:t>有道词典</w:t>
      </w:r>
    </w:p>
    <w:p>
      <w:pPr>
        <w:ind w:firstLine="480" w:firstLineChars="200"/>
        <w:rPr>
          <w:rFonts w:cs="微软雅黑"/>
          <w:shd w:val="clear" w:color="auto" w:fill="FFFFFF"/>
        </w:rPr>
      </w:pPr>
      <w:r>
        <w:rPr>
          <w:rFonts w:hint="eastAsia" w:cs="微软雅黑"/>
          <w:shd w:val="clear" w:color="auto" w:fill="FFFFFF"/>
        </w:rPr>
        <w:t>有道词典是由</w:t>
      </w:r>
      <w:r>
        <w:fldChar w:fldCharType="begin"/>
      </w:r>
      <w:r>
        <w:instrText xml:space="preserve"> HYPERLINK "https://baike.baidu.com/item/%E7%BD%91%E6%98%93%E6%9C%89%E9%81%93/2345124" \t "https://baike.baidu.com/item/%E6%9C%89%E9%81%93%E8%AF%8D%E5%85%B8/_blank" </w:instrText>
      </w:r>
      <w:r>
        <w:fldChar w:fldCharType="separate"/>
      </w:r>
      <w:r>
        <w:rPr>
          <w:rFonts w:cs="微软雅黑"/>
          <w:shd w:val="clear" w:color="auto" w:fill="FFFFFF"/>
        </w:rPr>
        <w:t>网易有道</w:t>
      </w:r>
      <w:r>
        <w:rPr>
          <w:rFonts w:cs="微软雅黑"/>
          <w:shd w:val="clear" w:color="auto" w:fill="FFFFFF"/>
        </w:rPr>
        <w:fldChar w:fldCharType="end"/>
      </w:r>
      <w:r>
        <w:rPr>
          <w:rFonts w:cs="微软雅黑"/>
          <w:shd w:val="clear" w:color="auto" w:fill="FFFFFF"/>
        </w:rPr>
        <w:t>出品的全球首款基于</w:t>
      </w:r>
      <w:r>
        <w:fldChar w:fldCharType="begin"/>
      </w:r>
      <w:r>
        <w:instrText xml:space="preserve"> HYPERLINK "https://baike.baidu.com/item/%E6%90%9C%E7%B4%A2%E5%BC%95%E6%93%8E%E6%8A%80%E6%9C%AF/6098923" \t "https://baike.baidu.com/item/%E6%9C%89%E9%81%93%E8%AF%8D%E5%85%B8/_blank" </w:instrText>
      </w:r>
      <w:r>
        <w:fldChar w:fldCharType="separate"/>
      </w:r>
      <w:r>
        <w:rPr>
          <w:rFonts w:cs="微软雅黑"/>
          <w:shd w:val="clear" w:color="auto" w:fill="FFFFFF"/>
        </w:rPr>
        <w:t>搜索引擎技术</w:t>
      </w:r>
      <w:r>
        <w:rPr>
          <w:rFonts w:cs="微软雅黑"/>
          <w:shd w:val="clear" w:color="auto" w:fill="FFFFFF"/>
        </w:rPr>
        <w:fldChar w:fldCharType="end"/>
      </w:r>
      <w:r>
        <w:rPr>
          <w:rFonts w:cs="微软雅黑"/>
          <w:shd w:val="clear" w:color="auto" w:fill="FFFFFF"/>
        </w:rPr>
        <w:t>的全能免费语言翻译软件。完整收录《柯林斯高级英汉双解词典》</w:t>
      </w:r>
      <w:r>
        <w:rPr>
          <w:rFonts w:hint="eastAsia" w:cs="微软雅黑"/>
          <w:shd w:val="clear" w:color="auto" w:fill="FFFFFF"/>
        </w:rPr>
        <w:t>、</w:t>
      </w:r>
      <w:r>
        <w:rPr>
          <w:rFonts w:cs="微软雅黑"/>
          <w:shd w:val="clear" w:color="auto" w:fill="FFFFFF"/>
        </w:rPr>
        <w:t>《</w:t>
      </w:r>
      <w:r>
        <w:fldChar w:fldCharType="begin"/>
      </w:r>
      <w:r>
        <w:instrText xml:space="preserve"> HYPERLINK "https://baike.baidu.com/item/21%E4%B8%96%E7%BA%AA%E5%A4%A7%E8%8B%B1%E6%B1%89%E8%AF%8D%E5%85%B8/3639190" \t "https://baike.baidu.com/item/%E6%9C%89%E9%81%93%E8%AF%8D%E5%85%B8/_blank" </w:instrText>
      </w:r>
      <w:r>
        <w:fldChar w:fldCharType="separate"/>
      </w:r>
      <w:r>
        <w:rPr>
          <w:rFonts w:cs="微软雅黑"/>
          <w:shd w:val="clear" w:color="auto" w:fill="FFFFFF"/>
        </w:rPr>
        <w:t>21世纪大英汉词典</w:t>
      </w:r>
      <w:r>
        <w:rPr>
          <w:rFonts w:cs="微软雅黑"/>
          <w:shd w:val="clear" w:color="auto" w:fill="FFFFFF"/>
        </w:rPr>
        <w:fldChar w:fldCharType="end"/>
      </w:r>
      <w:r>
        <w:rPr>
          <w:rFonts w:cs="微软雅黑"/>
          <w:shd w:val="clear" w:color="auto" w:fill="FFFFFF"/>
        </w:rPr>
        <w:t>》等多部权威词典数据，词库大而全，查词快且准。</w:t>
      </w:r>
      <w:r>
        <w:rPr>
          <w:rFonts w:hint="eastAsia" w:cs="微软雅黑"/>
          <w:shd w:val="clear" w:color="auto" w:fill="FFFFFF"/>
        </w:rPr>
        <w:t>最强大的功能是支持全局的划词翻译。</w:t>
      </w:r>
    </w:p>
    <w:p>
      <w:pPr>
        <w:ind w:firstLine="482" w:firstLineChars="200"/>
        <w:rPr>
          <w:b/>
          <w:shd w:val="clear" w:color="auto" w:fill="FFFFFF"/>
        </w:rPr>
      </w:pPr>
      <w:r>
        <w:rPr>
          <w:rFonts w:hint="eastAsia"/>
          <w:b/>
          <w:shd w:val="clear" w:color="auto" w:fill="FFFFFF"/>
        </w:rPr>
        <w:t>知云文献翻译</w:t>
      </w:r>
    </w:p>
    <w:p>
      <w:pPr>
        <w:ind w:firstLine="480" w:firstLineChars="200"/>
        <w:rPr>
          <w:rFonts w:cs="微软雅黑"/>
          <w:shd w:val="clear" w:color="auto" w:fill="FFFFFF"/>
        </w:rPr>
      </w:pPr>
      <w:r>
        <w:rPr>
          <w:rFonts w:hint="eastAsia" w:cs="微软雅黑"/>
          <w:shd w:val="clear" w:color="auto" w:fill="FFFFFF"/>
        </w:rPr>
        <w:t>知云文献翻译软件既是一款阅读英文PDF文献或PDF书籍的翻译软件，同时也是一款功能非常强大的PDF阅读器。内置度、谷歌、生物医学专用翻译、有道4种翻译引擎，可以和 EndNote 结合使用。最强大的功能是选中一段话、一句话或一个单词，右侧就会给出翻译。</w:t>
      </w:r>
    </w:p>
    <w:p>
      <w:pPr>
        <w:ind w:firstLine="482" w:firstLineChars="200"/>
        <w:rPr>
          <w:b/>
          <w:shd w:val="clear" w:color="auto" w:fill="FFFFFF"/>
        </w:rPr>
      </w:pPr>
      <w:r>
        <w:rPr>
          <w:b/>
          <w:shd w:val="clear" w:color="auto" w:fill="FFFFFF"/>
        </w:rPr>
        <w:t>CNKI翻译助手</w:t>
      </w:r>
    </w:p>
    <w:p>
      <w:pPr>
        <w:ind w:firstLine="480" w:firstLineChars="200"/>
        <w:rPr>
          <w:shd w:val="clear" w:color="auto" w:fill="FFFFFF"/>
        </w:rPr>
      </w:pPr>
      <w:r>
        <w:rPr>
          <w:shd w:val="clear" w:color="auto" w:fill="FFFFFF"/>
        </w:rPr>
        <w:t>CNKI翻译助手不同于一般的英汉互译工具，</w:t>
      </w:r>
      <w:r>
        <w:rPr>
          <w:rFonts w:hint="eastAsia"/>
          <w:shd w:val="clear" w:color="auto" w:fill="FFFFFF"/>
        </w:rPr>
        <w:t>它</w:t>
      </w:r>
      <w:r>
        <w:rPr>
          <w:shd w:val="clear" w:color="auto" w:fill="FFFFFF"/>
        </w:rPr>
        <w:t>是以CNKI总库所有文献数据为依据，不仅提供英汉词语、短语的翻译检索，还可以提供句子的翻译检索。不但对翻译需求中的每个词给出准确翻译和解释，给出大量与翻译请求在结构上相似、内容上相关的例句，方便</w:t>
      </w:r>
      <w:r>
        <w:rPr>
          <w:rFonts w:hint="eastAsia"/>
          <w:shd w:val="clear" w:color="auto" w:fill="FFFFFF"/>
        </w:rPr>
        <w:t>同学们</w:t>
      </w:r>
      <w:r>
        <w:rPr>
          <w:shd w:val="clear" w:color="auto" w:fill="FFFFFF"/>
        </w:rPr>
        <w:t>参考后得到最恰当的翻译结果。</w:t>
      </w:r>
    </w:p>
    <w:p>
      <w:pPr>
        <w:ind w:firstLine="480" w:firstLineChars="200"/>
        <w:rPr>
          <w:shd w:val="clear" w:color="auto" w:fill="FFFFFF"/>
        </w:rPr>
      </w:pPr>
      <w:r>
        <w:rPr>
          <w:rFonts w:hint="eastAsia"/>
          <w:shd w:val="clear" w:color="auto" w:fill="FFFFFF"/>
        </w:rPr>
        <w:t>②文献订阅及分析</w:t>
      </w:r>
    </w:p>
    <w:p>
      <w:pPr>
        <w:ind w:firstLine="482" w:firstLineChars="200"/>
        <w:rPr>
          <w:b/>
          <w:shd w:val="clear" w:color="auto" w:fill="FFFFFF"/>
        </w:rPr>
      </w:pPr>
      <w:r>
        <w:rPr>
          <w:b/>
          <w:shd w:val="clear" w:color="auto" w:fill="FFFFFF"/>
        </w:rPr>
        <w:t>Feedly</w:t>
      </w:r>
    </w:p>
    <w:p>
      <w:pPr>
        <w:ind w:firstLine="480" w:firstLineChars="200"/>
        <w:rPr>
          <w:rFonts w:cs="微软雅黑"/>
          <w:shd w:val="clear" w:color="auto" w:fill="FFFFFF"/>
        </w:rPr>
      </w:pPr>
      <w:r>
        <w:rPr>
          <w:rFonts w:hint="eastAsia" w:cs="微软雅黑"/>
          <w:shd w:val="clear" w:color="auto" w:fill="FFFFFF"/>
        </w:rPr>
        <w:t>Feedly是一个RSS（Really Simple Syndication，聚合内容）聚合器应用程序，可以订阅自己领域的期刊，通过其强大的信息追踪方式时时为同学们推送最新的文章订阅信息。支持手机和电脑基于云端同步共享。</w:t>
      </w:r>
    </w:p>
    <w:p>
      <w:pPr>
        <w:ind w:firstLine="482" w:firstLineChars="200"/>
        <w:rPr>
          <w:b/>
          <w:shd w:val="clear" w:color="auto" w:fill="FFFFFF"/>
        </w:rPr>
      </w:pPr>
      <w:r>
        <w:rPr>
          <w:b/>
          <w:shd w:val="clear" w:color="auto" w:fill="FFFFFF"/>
        </w:rPr>
        <w:t>Histcite</w:t>
      </w:r>
    </w:p>
    <w:p>
      <w:pPr>
        <w:ind w:firstLine="480" w:firstLineChars="200"/>
        <w:rPr>
          <w:rFonts w:cs="微软雅黑"/>
          <w:shd w:val="clear" w:color="auto" w:fill="FFFFFF"/>
        </w:rPr>
      </w:pPr>
      <w:r>
        <w:rPr>
          <w:rFonts w:hint="eastAsia" w:cs="微软雅黑"/>
          <w:shd w:val="clear" w:color="auto" w:fill="FFFFFF"/>
        </w:rPr>
        <w:t>HistCite是一款引文分析工具，可以快速绘制出某个研究领域的发展脉络，快速锁定某个研究方向的重要文献和学术大牛，还可以找到某些具有开创性成果的无指定关键词的论文。支持WOS（Web of Science）数据库。</w:t>
      </w:r>
    </w:p>
    <w:p>
      <w:pPr>
        <w:ind w:firstLine="420"/>
        <w:rPr>
          <w:b/>
          <w:shd w:val="clear" w:color="auto" w:fill="FFFFFF"/>
        </w:rPr>
      </w:pPr>
      <w:r>
        <w:rPr>
          <w:b/>
          <w:shd w:val="clear" w:color="auto" w:fill="FFFFFF"/>
        </w:rPr>
        <w:t>Researcher</w:t>
      </w:r>
    </w:p>
    <w:p>
      <w:pPr>
        <w:pStyle w:val="19"/>
        <w:widowControl/>
        <w:shd w:val="clear" w:color="auto" w:fill="FFFFFF"/>
        <w:ind w:firstLine="420"/>
        <w:rPr>
          <w:rFonts w:ascii="宋体" w:hAnsi="宋体" w:cs="微软雅黑"/>
          <w:shd w:val="clear" w:color="auto" w:fill="FFFFFF"/>
        </w:rPr>
      </w:pPr>
      <w:r>
        <w:rPr>
          <w:rFonts w:hint="eastAsia" w:ascii="宋体" w:hAnsi="宋体" w:cs="微软雅黑"/>
          <w:shd w:val="clear" w:color="auto" w:fill="FFFFFF"/>
        </w:rPr>
        <w:t>Researcher是一个免费的文献订阅阅读软件，可获取订阅期刊的文献最新动态，支持筛选词选择研究领域和期刊，可进行“朋友圈”式的文献阅读。其拥有的话题广场，可以帮助用户了解不同领域的研究进展和趋势，并且支持与Mendeley的关联。</w:t>
      </w:r>
    </w:p>
    <w:p>
      <w:pPr>
        <w:ind w:firstLine="480" w:firstLineChars="200"/>
        <w:rPr>
          <w:shd w:val="clear" w:color="auto" w:fill="FFFFFF"/>
        </w:rPr>
      </w:pPr>
      <w:r>
        <w:rPr>
          <w:rFonts w:hint="eastAsia"/>
          <w:shd w:val="clear" w:color="auto" w:fill="FFFFFF"/>
        </w:rPr>
        <w:t>冰冻三尺非一日之寒，滴水穿石非一日之功，文献阅读能力提升亦是如此。找准定位，持之以恒的积累才是王道。</w:t>
      </w:r>
    </w:p>
    <w:p>
      <w:pPr>
        <w:ind w:firstLine="420"/>
        <w:rPr>
          <w:shd w:val="clear" w:color="auto" w:fill="FFFFFF"/>
        </w:rPr>
      </w:pPr>
      <w:r>
        <w:rPr>
          <w:rFonts w:hint="eastAsia"/>
          <w:shd w:val="clear" w:color="auto" w:fill="FFFFFF"/>
        </w:rPr>
        <w:t>文献阅读能力的提升也是一个从量变到质变的过程，一层是一种挣扎，一层是一种蜕变，而在暮然回首的痛楚里，频频出现的是你我的年华。</w:t>
      </w:r>
    </w:p>
    <w:p>
      <w:pPr>
        <w:widowControl/>
        <w:jc w:val="right"/>
        <w:rPr>
          <w:rFonts w:ascii="楷体" w:hAnsi="楷体" w:eastAsia="楷体"/>
        </w:rPr>
      </w:pPr>
      <w:r>
        <w:rPr>
          <w:rFonts w:ascii="Calibri" w:hAnsi="Calibri" w:eastAsia="楷体" w:cs="Calibri"/>
        </w:rPr>
        <w:t> </w:t>
      </w:r>
      <w:r>
        <w:rPr>
          <w:rFonts w:hint="eastAsia" w:ascii="楷体" w:hAnsi="楷体" w:eastAsia="楷体" w:cs="楷体"/>
        </w:rPr>
        <w:t>（</w:t>
      </w:r>
      <w:r>
        <w:rPr>
          <w:rFonts w:hint="eastAsia" w:ascii="楷体" w:hAnsi="楷体" w:eastAsia="楷体" w:cs="楷体"/>
          <w:kern w:val="0"/>
        </w:rPr>
        <w:t>刘童</w:t>
      </w:r>
      <w:r>
        <w:rPr>
          <w:rFonts w:hint="eastAsia" w:ascii="楷体" w:hAnsi="楷体" w:eastAsia="楷体" w:cs="楷体"/>
        </w:rPr>
        <w:t>）</w:t>
      </w:r>
    </w:p>
    <w:p>
      <w:pPr>
        <w:pStyle w:val="5"/>
      </w:pPr>
      <w:bookmarkStart w:id="250" w:name="_Toc1369"/>
      <w:bookmarkStart w:id="251" w:name="_Toc19441"/>
      <w:r>
        <w:rPr>
          <w:rFonts w:hint="eastAsia"/>
        </w:rPr>
        <w:t>3.文献笔记</w:t>
      </w:r>
      <w:bookmarkEnd w:id="250"/>
      <w:bookmarkEnd w:id="251"/>
    </w:p>
    <w:p>
      <w:pPr>
        <w:rPr>
          <w:b/>
          <w:bCs/>
        </w:rPr>
      </w:pPr>
      <w:r>
        <w:rPr>
          <w:rFonts w:hint="eastAsia"/>
          <w:b/>
          <w:bCs/>
        </w:rPr>
        <w:t>（1）为什么阅读文献时记笔记是必要的？</w:t>
      </w:r>
    </w:p>
    <w:p>
      <w:pPr>
        <w:widowControl/>
        <w:ind w:firstLine="482" w:firstLineChars="200"/>
        <w:rPr>
          <w:u w:val="single"/>
          <w:shd w:val="clear" w:color="auto" w:fill="FFFFFF"/>
        </w:rPr>
      </w:pPr>
      <w:r>
        <w:rPr>
          <w:rFonts w:hint="eastAsia"/>
          <w:b/>
          <w:bCs/>
          <w:shd w:val="clear" w:color="auto" w:fill="FFFFFF"/>
        </w:rPr>
        <w:t>提取要点，以备文献遗忘：</w:t>
      </w:r>
      <w:r>
        <w:rPr>
          <w:rFonts w:hint="eastAsia"/>
          <w:shd w:val="clear" w:color="auto" w:fill="FFFFFF"/>
        </w:rPr>
        <w:t>记忆力再好的人，也不可能记得自己曾经读过的学术文章的全部重要细节，笔记可以随时调出来查看文章的重要内容，且不需要回去把几十页的文章重新看一遍。</w:t>
      </w:r>
    </w:p>
    <w:p>
      <w:pPr>
        <w:widowControl/>
        <w:ind w:firstLine="482" w:firstLineChars="200"/>
        <w:rPr>
          <w:u w:val="single"/>
          <w:shd w:val="clear" w:color="auto" w:fill="FFFFFF"/>
        </w:rPr>
      </w:pPr>
      <w:r>
        <w:rPr>
          <w:rFonts w:hint="eastAsia"/>
          <w:b/>
          <w:bCs/>
          <w:shd w:val="clear" w:color="auto" w:fill="FFFFFF"/>
        </w:rPr>
        <w:t>记笔记能帮助大家读文章：</w:t>
      </w:r>
      <w:r>
        <w:rPr>
          <w:rFonts w:hint="eastAsia"/>
          <w:shd w:val="clear" w:color="auto" w:fill="FFFFFF"/>
        </w:rPr>
        <w:t>如果能做到清楚地划分哪些东西应该记在笔记里、哪些可以不记，那么也就逐渐知道了看文章的时候要重点看什么，略看什么，不用看什么。</w:t>
      </w:r>
    </w:p>
    <w:p>
      <w:pPr>
        <w:widowControl/>
        <w:ind w:firstLine="482" w:firstLineChars="200"/>
        <w:rPr>
          <w:u w:val="single"/>
          <w:shd w:val="clear" w:color="auto" w:fill="FFFFFF"/>
        </w:rPr>
      </w:pPr>
      <w:r>
        <w:rPr>
          <w:rFonts w:hint="eastAsia"/>
          <w:b/>
          <w:bCs/>
          <w:shd w:val="clear" w:color="auto" w:fill="FFFFFF"/>
        </w:rPr>
        <w:t>需要引用文献的时候可以信手拈来：</w:t>
      </w:r>
      <w:r>
        <w:rPr>
          <w:rFonts w:hint="eastAsia"/>
          <w:shd w:val="clear" w:color="auto" w:fill="FFFFFF"/>
        </w:rPr>
        <w:t>记好笔记后</w:t>
      </w:r>
      <w:r>
        <w:rPr>
          <w:rFonts w:hint="eastAsia"/>
          <w:b/>
          <w:bCs/>
          <w:shd w:val="clear" w:color="auto" w:fill="FFFFFF"/>
        </w:rPr>
        <w:t>按主题分类和管理</w:t>
      </w:r>
      <w:r>
        <w:rPr>
          <w:rFonts w:hint="eastAsia"/>
          <w:shd w:val="clear" w:color="auto" w:fill="FFFFFF"/>
        </w:rPr>
        <w:t>，可以大大提高同学们之后写作时的引用效率，写作和构思中想到了某篇文章的观点、方法、结论就可以随时引用。</w:t>
      </w:r>
    </w:p>
    <w:p>
      <w:r>
        <w:rPr>
          <w:rFonts w:hint="eastAsia"/>
          <w:b/>
          <w:bCs/>
        </w:rPr>
        <w:t>（2）关于文献笔记的几个“不是”误区</w:t>
      </w:r>
    </w:p>
    <w:p>
      <w:pPr>
        <w:pStyle w:val="19"/>
        <w:widowControl/>
        <w:shd w:val="clear" w:color="auto" w:fill="FFFFFF"/>
        <w:ind w:firstLine="482" w:firstLineChars="200"/>
        <w:rPr>
          <w:rFonts w:ascii="宋体" w:hAnsi="宋体"/>
          <w:shd w:val="clear" w:color="auto" w:fill="FFFFFF"/>
        </w:rPr>
      </w:pPr>
      <w:r>
        <w:rPr>
          <w:rFonts w:hint="eastAsia" w:ascii="宋体" w:hAnsi="宋体"/>
          <w:b/>
          <w:bCs/>
          <w:shd w:val="clear" w:color="auto" w:fill="FFFFFF"/>
        </w:rPr>
        <w:t>文献笔记不是机械的抄写</w:t>
      </w:r>
      <w:r>
        <w:rPr>
          <w:rFonts w:hint="eastAsia" w:ascii="宋体" w:hAnsi="宋体"/>
          <w:shd w:val="clear" w:color="auto" w:fill="FFFFFF"/>
        </w:rPr>
        <w:t>。直接粘贴复制文献信息和不做笔记区别不大。同学们需要做的是把文章读懂，然后用自己的话写出来，总结关键信息。这样才能够帮助大家更好</w:t>
      </w:r>
      <w:r>
        <w:rPr>
          <w:rFonts w:hint="eastAsia" w:ascii="宋体" w:hAnsi="宋体"/>
        </w:rPr>
        <w:t>地</w:t>
      </w:r>
      <w:r>
        <w:rPr>
          <w:rFonts w:hint="eastAsia" w:ascii="宋体" w:hAnsi="宋体"/>
          <w:shd w:val="clear" w:color="auto" w:fill="FFFFFF"/>
        </w:rPr>
        <w:t>理解，归纳文献</w:t>
      </w:r>
      <w:r>
        <w:rPr>
          <w:rStyle w:val="28"/>
          <w:rFonts w:hint="eastAsia" w:ascii="宋体" w:hAnsi="宋体"/>
        </w:rPr>
        <w:t>。</w:t>
      </w:r>
    </w:p>
    <w:p>
      <w:pPr>
        <w:widowControl/>
        <w:ind w:firstLine="482" w:firstLineChars="200"/>
        <w:rPr>
          <w:shd w:val="clear" w:color="auto" w:fill="FFFFFF"/>
        </w:rPr>
      </w:pPr>
      <w:r>
        <w:rPr>
          <w:rFonts w:hint="eastAsia"/>
          <w:b/>
          <w:bCs/>
          <w:shd w:val="clear" w:color="auto" w:fill="FFFFFF"/>
        </w:rPr>
        <w:t>文献笔记不是文献综述</w:t>
      </w:r>
      <w:r>
        <w:rPr>
          <w:rFonts w:hint="eastAsia"/>
          <w:shd w:val="clear" w:color="auto" w:fill="FFFFFF"/>
        </w:rPr>
        <w:t>。虽然记笔记的时候需要适当记录自己当时的想法，但记笔记并不是花过多的时间去综合,否则重点就不是阅读，而是写一篇文献综述了。</w:t>
      </w:r>
    </w:p>
    <w:p>
      <w:pPr>
        <w:jc w:val="both"/>
        <w:rPr>
          <w:b/>
          <w:bCs/>
        </w:rPr>
      </w:pPr>
      <w:r>
        <w:rPr>
          <w:b/>
          <w:bCs/>
        </w:rPr>
        <w:t>（3）</w:t>
      </w:r>
      <w:r>
        <w:rPr>
          <w:rFonts w:hint="eastAsia"/>
          <w:b/>
          <w:bCs/>
        </w:rPr>
        <w:t>文献笔记的内容</w:t>
      </w:r>
    </w:p>
    <w:p>
      <w:pPr>
        <w:widowControl/>
        <w:tabs>
          <w:tab w:val="left" w:pos="720"/>
        </w:tabs>
        <w:ind w:firstLine="480" w:firstLineChars="200"/>
        <w:rPr>
          <w:shd w:val="clear" w:color="auto" w:fill="FFFFFF"/>
        </w:rPr>
      </w:pPr>
      <w:r>
        <w:rPr>
          <w:rFonts w:hint="eastAsia" w:cs="微软雅黑"/>
          <w:shd w:val="clear" w:color="auto" w:fill="FFFFFF"/>
        </w:rPr>
        <w:t>①</w:t>
      </w:r>
      <w:r>
        <w:rPr>
          <w:rFonts w:hint="eastAsia"/>
          <w:shd w:val="clear" w:color="auto" w:fill="FFFFFF"/>
        </w:rPr>
        <w:t>文章出处</w:t>
      </w:r>
    </w:p>
    <w:p>
      <w:pPr>
        <w:widowControl/>
        <w:tabs>
          <w:tab w:val="left" w:pos="720"/>
        </w:tabs>
        <w:ind w:firstLine="480" w:firstLineChars="200"/>
        <w:rPr>
          <w:shd w:val="clear" w:color="auto" w:fill="FFFFFF"/>
        </w:rPr>
      </w:pPr>
      <w:r>
        <w:rPr>
          <w:rFonts w:hint="eastAsia" w:cs="微软雅黑"/>
          <w:shd w:val="clear" w:color="auto" w:fill="FFFFFF"/>
        </w:rPr>
        <w:t>②</w:t>
      </w:r>
      <w:r>
        <w:rPr>
          <w:rFonts w:hint="eastAsia"/>
          <w:shd w:val="clear" w:color="auto" w:fill="FFFFFF"/>
        </w:rPr>
        <w:t>所解决问题/所研究内容</w:t>
      </w:r>
    </w:p>
    <w:p>
      <w:pPr>
        <w:widowControl/>
        <w:tabs>
          <w:tab w:val="left" w:pos="720"/>
        </w:tabs>
        <w:ind w:firstLine="480" w:firstLineChars="200"/>
        <w:rPr>
          <w:shd w:val="clear" w:color="auto" w:fill="FFFFFF"/>
        </w:rPr>
      </w:pPr>
      <w:r>
        <w:rPr>
          <w:rFonts w:hint="eastAsia" w:cs="微软雅黑"/>
          <w:shd w:val="clear" w:color="auto" w:fill="FFFFFF"/>
        </w:rPr>
        <w:t>③</w:t>
      </w:r>
      <w:r>
        <w:rPr>
          <w:rFonts w:hint="eastAsia"/>
          <w:shd w:val="clear" w:color="auto" w:fill="FFFFFF"/>
        </w:rPr>
        <w:t>可能用到的文章研究方法</w:t>
      </w:r>
    </w:p>
    <w:p>
      <w:pPr>
        <w:widowControl/>
        <w:tabs>
          <w:tab w:val="left" w:pos="720"/>
        </w:tabs>
        <w:ind w:firstLine="480" w:firstLineChars="200"/>
        <w:rPr>
          <w:shd w:val="clear" w:color="auto" w:fill="FFFFFF"/>
        </w:rPr>
      </w:pPr>
      <w:r>
        <w:rPr>
          <w:rFonts w:hint="eastAsia" w:cs="微软雅黑"/>
          <w:shd w:val="clear" w:color="auto" w:fill="FFFFFF"/>
        </w:rPr>
        <w:t>④</w:t>
      </w:r>
      <w:r>
        <w:rPr>
          <w:rFonts w:hint="eastAsia"/>
          <w:shd w:val="clear" w:color="auto" w:fill="FFFFFF"/>
        </w:rPr>
        <w:t>可能用到的文字核心结论</w:t>
      </w:r>
    </w:p>
    <w:p>
      <w:pPr>
        <w:widowControl/>
        <w:tabs>
          <w:tab w:val="left" w:pos="720"/>
        </w:tabs>
        <w:ind w:firstLine="480" w:firstLineChars="200"/>
        <w:rPr>
          <w:shd w:val="clear" w:color="auto" w:fill="FFFFFF"/>
        </w:rPr>
      </w:pPr>
      <w:r>
        <w:rPr>
          <w:rFonts w:hint="eastAsia" w:cs="微软雅黑"/>
          <w:shd w:val="clear" w:color="auto" w:fill="FFFFFF"/>
        </w:rPr>
        <w:t>⑤</w:t>
      </w:r>
      <w:r>
        <w:rPr>
          <w:rFonts w:hint="eastAsia"/>
          <w:shd w:val="clear" w:color="auto" w:fill="FFFFFF"/>
        </w:rPr>
        <w:t>其他值得扩展阅读的参考文献</w:t>
      </w:r>
    </w:p>
    <w:p>
      <w:pPr>
        <w:rPr>
          <w:b/>
          <w:bCs/>
        </w:rPr>
      </w:pPr>
      <w:r>
        <w:rPr>
          <w:rFonts w:hint="eastAsia"/>
          <w:b/>
          <w:bCs/>
        </w:rPr>
        <w:t>（4）文献笔记的记录方式</w:t>
      </w:r>
    </w:p>
    <w:p>
      <w:pPr>
        <w:pStyle w:val="49"/>
      </w:pPr>
      <w:r>
        <w:rPr>
          <w:rFonts w:hint="eastAsia"/>
        </w:rPr>
        <w:t>①Excel/Word</w:t>
      </w:r>
    </w:p>
    <w:p>
      <w:pPr>
        <w:widowControl/>
        <w:ind w:firstLine="420"/>
        <w:rPr>
          <w:shd w:val="clear" w:color="auto" w:fill="FFFFFF"/>
        </w:rPr>
      </w:pPr>
      <w:r>
        <w:rPr>
          <w:rFonts w:hint="eastAsia"/>
          <w:shd w:val="clear" w:color="auto" w:fill="FFFFFF"/>
        </w:rPr>
        <w:t>新建一个Excel/word表格，表格第一行输入表头，包括：年份、题目、作者、研究内容、实验方法、研究结论、不足、启发/收获、重要图表等进行记录。每次看完文献之后就进行总结概括，可以把这当作检验自己是否看懂一篇文献的工具。在工作簿底部还可以建立多个工作表（Sheet1、Sheet2），标记不同的颜色以进行分类。备注：在需要检索时，调出检索框（Ctrl+F）进行关键词检索，搭建自己的文献库。</w:t>
      </w:r>
    </w:p>
    <w:p>
      <w:pPr>
        <w:widowControl/>
        <w:ind w:firstLine="420"/>
        <w:rPr>
          <w:shd w:val="clear" w:color="auto" w:fill="FFFFFF"/>
        </w:rPr>
      </w:pPr>
      <w:r>
        <w:rPr>
          <w:rFonts w:hint="eastAsia"/>
          <w:shd w:val="clear" w:color="auto" w:fill="FFFFFF"/>
        </w:rPr>
        <w:drawing>
          <wp:anchor distT="0" distB="0" distL="114300" distR="114300" simplePos="0" relativeHeight="251706368" behindDoc="0" locked="0" layoutInCell="1" allowOverlap="1">
            <wp:simplePos x="0" y="0"/>
            <wp:positionH relativeFrom="column">
              <wp:posOffset>390525</wp:posOffset>
            </wp:positionH>
            <wp:positionV relativeFrom="paragraph">
              <wp:posOffset>76200</wp:posOffset>
            </wp:positionV>
            <wp:extent cx="3819525" cy="1689735"/>
            <wp:effectExtent l="0" t="0" r="0" b="6350"/>
            <wp:wrapNone/>
            <wp:docPr id="9" name="图片 9" descr="Excel文献笔记示例（灰度打印版）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Excel文献笔记示例（灰度打印版）_00"/>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819525" cy="1689602"/>
                    </a:xfrm>
                    <a:prstGeom prst="rect">
                      <a:avLst/>
                    </a:prstGeom>
                  </pic:spPr>
                </pic:pic>
              </a:graphicData>
            </a:graphic>
          </wp:anchor>
        </w:drawing>
      </w:r>
    </w:p>
    <w:p>
      <w:pPr>
        <w:widowControl/>
        <w:ind w:firstLine="420"/>
        <w:rPr>
          <w:shd w:val="clear" w:color="auto" w:fill="FFFFFF"/>
        </w:rPr>
      </w:pPr>
    </w:p>
    <w:p>
      <w:pPr>
        <w:widowControl/>
        <w:ind w:firstLine="420"/>
        <w:rPr>
          <w:shd w:val="clear" w:color="auto" w:fill="FFFFFF"/>
        </w:rPr>
      </w:pPr>
    </w:p>
    <w:p>
      <w:pPr>
        <w:widowControl/>
        <w:ind w:firstLine="420"/>
        <w:rPr>
          <w:shd w:val="clear" w:color="auto" w:fill="FFFFFF"/>
        </w:rPr>
      </w:pPr>
    </w:p>
    <w:p>
      <w:pPr>
        <w:widowControl/>
        <w:ind w:firstLine="420"/>
        <w:rPr>
          <w:shd w:val="clear" w:color="auto" w:fill="FFFFFF"/>
        </w:rPr>
      </w:pPr>
    </w:p>
    <w:p>
      <w:pPr>
        <w:widowControl/>
        <w:ind w:firstLine="420"/>
        <w:rPr>
          <w:shd w:val="clear" w:color="auto" w:fill="FFFFFF"/>
        </w:rPr>
      </w:pPr>
    </w:p>
    <w:p>
      <w:pPr>
        <w:widowControl/>
        <w:ind w:firstLine="420"/>
        <w:rPr>
          <w:shd w:val="clear" w:color="auto" w:fill="FFFFFF"/>
        </w:rPr>
      </w:pPr>
    </w:p>
    <w:p>
      <w:pPr>
        <w:widowControl/>
        <w:spacing w:line="240" w:lineRule="auto"/>
        <w:jc w:val="center"/>
        <w:rPr>
          <w:sz w:val="18"/>
          <w:szCs w:val="18"/>
        </w:rPr>
      </w:pPr>
      <w:r>
        <w:rPr>
          <w:sz w:val="18"/>
          <w:szCs w:val="18"/>
        </w:rPr>
        <w:t>图4-9</w:t>
      </w:r>
      <w:r>
        <w:rPr>
          <w:rFonts w:hint="eastAsia"/>
          <w:sz w:val="18"/>
          <w:szCs w:val="18"/>
        </w:rPr>
        <w:t xml:space="preserve"> Excel文献笔记示例</w:t>
      </w:r>
    </w:p>
    <w:p>
      <w:pPr>
        <w:pStyle w:val="49"/>
      </w:pPr>
      <w:r>
        <w:rPr>
          <w:rFonts w:hint="eastAsia"/>
        </w:rPr>
        <w:t>②Markdown</w:t>
      </w:r>
    </w:p>
    <w:p>
      <w:pPr>
        <w:widowControl/>
        <w:ind w:firstLine="480" w:firstLineChars="200"/>
      </w:pPr>
      <w:r>
        <w:rPr>
          <w:rFonts w:hint="eastAsia"/>
        </w:rPr>
        <w:t>在任意一个支持markdown语法的平台都可以并行记笔记，举例：</w:t>
      </w:r>
    </w:p>
    <w:p>
      <w:pPr>
        <w:pStyle w:val="19"/>
        <w:widowControl/>
        <w:shd w:val="clear" w:color="auto" w:fill="FFFFFF"/>
        <w:rPr>
          <w:rFonts w:ascii="宋体" w:hAnsi="宋体"/>
        </w:rPr>
      </w:pPr>
      <w:r>
        <w:rPr>
          <w:rFonts w:hint="eastAsia" w:ascii="宋体" w:hAnsi="宋体"/>
          <w:b/>
          <w:shd w:val="clear" w:color="auto" w:fill="FFFFFF"/>
        </w:rPr>
        <w:t># {Title}（文章标题）</w:t>
      </w:r>
    </w:p>
    <w:p>
      <w:pPr>
        <w:pStyle w:val="19"/>
        <w:widowControl/>
        <w:shd w:val="clear" w:color="auto" w:fill="FFFFFF"/>
        <w:rPr>
          <w:rFonts w:ascii="宋体" w:hAnsi="宋体"/>
        </w:rPr>
      </w:pPr>
      <w:r>
        <w:rPr>
          <w:rFonts w:hint="eastAsia" w:ascii="宋体" w:hAnsi="宋体"/>
          <w:b/>
          <w:shd w:val="clear" w:color="auto" w:fill="FFFFFF"/>
        </w:rPr>
        <w:t>{Year}, {Authors}, {Journal Name}</w:t>
      </w:r>
    </w:p>
    <w:p>
      <w:pPr>
        <w:pStyle w:val="19"/>
        <w:widowControl/>
        <w:shd w:val="clear" w:color="auto" w:fill="FFFFFF"/>
        <w:rPr>
          <w:rFonts w:ascii="宋体" w:hAnsi="宋体"/>
        </w:rPr>
      </w:pPr>
      <w:r>
        <w:rPr>
          <w:rFonts w:hint="eastAsia" w:ascii="宋体" w:hAnsi="宋体"/>
          <w:b/>
          <w:shd w:val="clear" w:color="auto" w:fill="FFFFFF"/>
        </w:rPr>
        <w:t>{引用格式}</w:t>
      </w:r>
    </w:p>
    <w:p>
      <w:pPr>
        <w:pStyle w:val="19"/>
        <w:widowControl/>
        <w:shd w:val="clear" w:color="auto" w:fill="FFFFFF"/>
        <w:rPr>
          <w:rFonts w:ascii="宋体" w:hAnsi="宋体"/>
        </w:rPr>
      </w:pPr>
      <w:r>
        <w:rPr>
          <w:rFonts w:hint="eastAsia" w:ascii="宋体" w:hAnsi="宋体"/>
          <w:b/>
          <w:shd w:val="clear" w:color="auto" w:fill="FFFFFF"/>
        </w:rPr>
        <w:t>## Summary</w:t>
      </w:r>
    </w:p>
    <w:p>
      <w:pPr>
        <w:pStyle w:val="19"/>
        <w:widowControl/>
        <w:shd w:val="clear" w:color="auto" w:fill="FFFFFF"/>
        <w:rPr>
          <w:rFonts w:ascii="宋体" w:hAnsi="宋体"/>
          <w:shd w:val="clear" w:color="auto" w:fill="FFFFFF"/>
        </w:rPr>
      </w:pPr>
      <w:r>
        <w:rPr>
          <w:rFonts w:hint="eastAsia" w:ascii="宋体" w:hAnsi="宋体"/>
          <w:shd w:val="clear" w:color="auto" w:fill="FFFFFF"/>
        </w:rPr>
        <w:t>写完笔记之后最后再填，概述文章的内容，以后查阅笔记的时候可先看这一段。</w:t>
      </w:r>
    </w:p>
    <w:p>
      <w:pPr>
        <w:pStyle w:val="19"/>
        <w:widowControl/>
        <w:shd w:val="clear" w:color="auto" w:fill="FFFFFF"/>
        <w:rPr>
          <w:rFonts w:ascii="宋体" w:hAnsi="宋体"/>
        </w:rPr>
      </w:pPr>
      <w:r>
        <w:rPr>
          <w:rFonts w:hint="eastAsia" w:ascii="宋体" w:hAnsi="宋体"/>
          <w:b/>
          <w:shd w:val="clear" w:color="auto" w:fill="FFFFFF"/>
        </w:rPr>
        <w:t>## Research Objective(s)</w:t>
      </w:r>
    </w:p>
    <w:p>
      <w:pPr>
        <w:pStyle w:val="19"/>
        <w:widowControl/>
        <w:shd w:val="clear" w:color="auto" w:fill="FFFFFF"/>
        <w:rPr>
          <w:rFonts w:ascii="宋体" w:hAnsi="宋体"/>
        </w:rPr>
      </w:pPr>
      <w:r>
        <w:rPr>
          <w:rFonts w:hint="eastAsia" w:ascii="宋体" w:hAnsi="宋体"/>
          <w:shd w:val="clear" w:color="auto" w:fill="FFFFFF"/>
        </w:rPr>
        <w:t>作者的研究目标是什么？</w:t>
      </w:r>
    </w:p>
    <w:p>
      <w:pPr>
        <w:pStyle w:val="19"/>
        <w:widowControl/>
        <w:shd w:val="clear" w:color="auto" w:fill="FFFFFF"/>
        <w:rPr>
          <w:rFonts w:ascii="宋体" w:hAnsi="宋体"/>
        </w:rPr>
      </w:pPr>
      <w:r>
        <w:rPr>
          <w:rFonts w:hint="eastAsia" w:ascii="宋体" w:hAnsi="宋体"/>
          <w:b/>
          <w:shd w:val="clear" w:color="auto" w:fill="FFFFFF"/>
        </w:rPr>
        <w:t>## Background / Problem Statement</w:t>
      </w:r>
    </w:p>
    <w:p>
      <w:pPr>
        <w:pStyle w:val="19"/>
        <w:widowControl/>
        <w:shd w:val="clear" w:color="auto" w:fill="FFFFFF"/>
        <w:rPr>
          <w:rFonts w:ascii="宋体" w:hAnsi="宋体"/>
        </w:rPr>
      </w:pPr>
      <w:r>
        <w:rPr>
          <w:rFonts w:hint="eastAsia" w:ascii="宋体" w:hAnsi="宋体"/>
          <w:shd w:val="clear" w:color="auto" w:fill="FFFFFF"/>
        </w:rPr>
        <w:t>作者需要解决的问题是什么？</w:t>
      </w:r>
    </w:p>
    <w:p>
      <w:pPr>
        <w:pStyle w:val="19"/>
        <w:widowControl/>
        <w:shd w:val="clear" w:color="auto" w:fill="FFFFFF"/>
        <w:rPr>
          <w:rFonts w:ascii="宋体" w:hAnsi="宋体"/>
        </w:rPr>
      </w:pPr>
      <w:r>
        <w:rPr>
          <w:rFonts w:hint="eastAsia" w:ascii="宋体" w:hAnsi="宋体"/>
          <w:b/>
          <w:shd w:val="clear" w:color="auto" w:fill="FFFFFF"/>
        </w:rPr>
        <w:t>## Method(s)</w:t>
      </w:r>
    </w:p>
    <w:p>
      <w:pPr>
        <w:pStyle w:val="19"/>
        <w:widowControl/>
        <w:shd w:val="clear" w:color="auto" w:fill="FFFFFF"/>
        <w:rPr>
          <w:rFonts w:ascii="宋体" w:hAnsi="宋体"/>
        </w:rPr>
      </w:pPr>
      <w:r>
        <w:rPr>
          <w:rFonts w:hint="eastAsia" w:ascii="宋体" w:hAnsi="宋体"/>
          <w:shd w:val="clear" w:color="auto" w:fill="FFFFFF"/>
        </w:rPr>
        <w:t>作者解决问题的方法/算法是什么？</w:t>
      </w:r>
    </w:p>
    <w:p>
      <w:pPr>
        <w:pStyle w:val="19"/>
        <w:widowControl/>
        <w:shd w:val="clear" w:color="auto" w:fill="FFFFFF"/>
        <w:rPr>
          <w:rFonts w:ascii="宋体" w:hAnsi="宋体"/>
        </w:rPr>
      </w:pPr>
      <w:r>
        <w:rPr>
          <w:rFonts w:hint="eastAsia" w:ascii="宋体" w:hAnsi="宋体"/>
          <w:b/>
          <w:shd w:val="clear" w:color="auto" w:fill="FFFFFF"/>
        </w:rPr>
        <w:t>## Evaluation</w:t>
      </w:r>
    </w:p>
    <w:p>
      <w:pPr>
        <w:pStyle w:val="19"/>
        <w:widowControl/>
        <w:shd w:val="clear" w:color="auto" w:fill="FFFFFF"/>
        <w:rPr>
          <w:rFonts w:ascii="宋体" w:hAnsi="宋体"/>
        </w:rPr>
      </w:pPr>
      <w:r>
        <w:rPr>
          <w:rFonts w:hint="eastAsia" w:ascii="宋体" w:hAnsi="宋体"/>
          <w:shd w:val="clear" w:color="auto" w:fill="FFFFFF"/>
        </w:rPr>
        <w:t>作者如何评估自己的方法？实验设置是什么样的？</w:t>
      </w:r>
    </w:p>
    <w:p>
      <w:pPr>
        <w:pStyle w:val="19"/>
        <w:widowControl/>
        <w:shd w:val="clear" w:color="auto" w:fill="FFFFFF"/>
        <w:rPr>
          <w:rFonts w:ascii="宋体" w:hAnsi="宋体"/>
        </w:rPr>
      </w:pPr>
      <w:r>
        <w:rPr>
          <w:rFonts w:hint="eastAsia" w:ascii="宋体" w:hAnsi="宋体"/>
          <w:b/>
          <w:shd w:val="clear" w:color="auto" w:fill="FFFFFF"/>
        </w:rPr>
        <w:t>## Conclusion</w:t>
      </w:r>
    </w:p>
    <w:p>
      <w:pPr>
        <w:pStyle w:val="19"/>
        <w:widowControl/>
        <w:shd w:val="clear" w:color="auto" w:fill="FFFFFF"/>
        <w:rPr>
          <w:rFonts w:ascii="宋体" w:hAnsi="宋体"/>
        </w:rPr>
      </w:pPr>
      <w:r>
        <w:rPr>
          <w:rFonts w:hint="eastAsia" w:ascii="宋体" w:hAnsi="宋体"/>
          <w:shd w:val="clear" w:color="auto" w:fill="FFFFFF"/>
        </w:rPr>
        <w:t>作者给出了哪些结论？</w:t>
      </w:r>
    </w:p>
    <w:p>
      <w:pPr>
        <w:pStyle w:val="19"/>
        <w:widowControl/>
        <w:shd w:val="clear" w:color="auto" w:fill="FFFFFF"/>
        <w:rPr>
          <w:rFonts w:ascii="宋体" w:hAnsi="宋体"/>
        </w:rPr>
      </w:pPr>
      <w:r>
        <w:rPr>
          <w:rFonts w:hint="eastAsia" w:ascii="宋体" w:hAnsi="宋体"/>
          <w:b/>
          <w:shd w:val="clear" w:color="auto" w:fill="FFFFFF"/>
        </w:rPr>
        <w:t>## Notes</w:t>
      </w:r>
    </w:p>
    <w:p>
      <w:pPr>
        <w:pStyle w:val="19"/>
        <w:widowControl/>
        <w:shd w:val="clear" w:color="auto" w:fill="FFFFFF"/>
        <w:rPr>
          <w:rFonts w:ascii="宋体" w:hAnsi="宋体"/>
        </w:rPr>
      </w:pPr>
      <w:r>
        <w:rPr>
          <w:rFonts w:hint="eastAsia" w:ascii="宋体" w:hAnsi="宋体"/>
          <w:shd w:val="clear" w:color="auto" w:fill="FFFFFF"/>
        </w:rPr>
        <w:t>不在以上列表中，但需要特别记录的笔记。</w:t>
      </w:r>
    </w:p>
    <w:p>
      <w:pPr>
        <w:pStyle w:val="19"/>
        <w:widowControl/>
        <w:shd w:val="clear" w:color="auto" w:fill="FFFFFF"/>
        <w:rPr>
          <w:rFonts w:ascii="宋体" w:hAnsi="宋体"/>
        </w:rPr>
      </w:pPr>
      <w:r>
        <w:rPr>
          <w:rFonts w:hint="eastAsia" w:ascii="宋体" w:hAnsi="宋体"/>
          <w:b/>
          <w:shd w:val="clear" w:color="auto" w:fill="FFFFFF"/>
        </w:rPr>
        <w:t>## References</w:t>
      </w:r>
    </w:p>
    <w:p>
      <w:pPr>
        <w:pStyle w:val="19"/>
        <w:widowControl/>
        <w:shd w:val="clear" w:color="auto" w:fill="FFFFFF"/>
        <w:rPr>
          <w:rFonts w:ascii="宋体" w:hAnsi="宋体"/>
          <w:shd w:val="clear" w:color="auto" w:fill="FFFFFF"/>
        </w:rPr>
      </w:pPr>
      <w:r>
        <w:rPr>
          <w:rFonts w:hint="eastAsia" w:ascii="宋体" w:hAnsi="宋体"/>
          <w:shd w:val="clear" w:color="auto" w:fill="FFFFFF"/>
        </w:rPr>
        <w:t>列出相关性高的文献，以便之后可以继续跟进下去。</w:t>
      </w:r>
    </w:p>
    <w:p>
      <w:pPr>
        <w:pStyle w:val="19"/>
        <w:widowControl/>
        <w:shd w:val="clear" w:color="auto" w:fill="FFFFFF"/>
        <w:rPr>
          <w:rFonts w:ascii="宋体" w:hAnsi="宋体"/>
          <w:shd w:val="clear" w:color="auto" w:fill="FFFFFF"/>
        </w:rPr>
      </w:pPr>
      <w:r>
        <w:rPr>
          <w:rFonts w:hint="eastAsia" w:ascii="宋体" w:hAnsi="宋体"/>
          <w:shd w:val="clear" w:color="auto" w:fill="FFFFFF"/>
        </w:rPr>
        <w:t>备注：结合markdown平台的“大纲”功能更高效。</w:t>
      </w:r>
    </w:p>
    <w:p>
      <w:pPr>
        <w:pStyle w:val="19"/>
        <w:widowControl/>
        <w:shd w:val="clear" w:color="auto" w:fill="FFFFFF"/>
        <w:jc w:val="center"/>
        <w:rPr>
          <w:rFonts w:ascii="宋体" w:hAnsi="宋体"/>
          <w:sz w:val="18"/>
          <w:szCs w:val="18"/>
        </w:rPr>
      </w:pPr>
      <w:r>
        <w:rPr>
          <w:rFonts w:hint="eastAsia" w:ascii="宋体" w:hAnsi="宋体"/>
          <w:shd w:val="clear" w:color="auto" w:fill="FFFFFF"/>
        </w:rPr>
        <w:drawing>
          <wp:anchor distT="0" distB="0" distL="114300" distR="114300" simplePos="0" relativeHeight="251707392" behindDoc="0" locked="0" layoutInCell="1" allowOverlap="1">
            <wp:simplePos x="0" y="0"/>
            <wp:positionH relativeFrom="column">
              <wp:posOffset>257175</wp:posOffset>
            </wp:positionH>
            <wp:positionV relativeFrom="paragraph">
              <wp:posOffset>79375</wp:posOffset>
            </wp:positionV>
            <wp:extent cx="4152900" cy="1943100"/>
            <wp:effectExtent l="0" t="0" r="0" b="0"/>
            <wp:wrapNone/>
            <wp:docPr id="10" name="图片 10" descr="markdown文献笔记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markdown文献笔记_00"/>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163101" cy="1947873"/>
                    </a:xfrm>
                    <a:prstGeom prst="rect">
                      <a:avLst/>
                    </a:prstGeom>
                  </pic:spPr>
                </pic:pic>
              </a:graphicData>
            </a:graphic>
          </wp:anchor>
        </w:drawing>
      </w:r>
    </w:p>
    <w:p>
      <w:pPr>
        <w:pStyle w:val="19"/>
        <w:widowControl/>
        <w:shd w:val="clear" w:color="auto" w:fill="FFFFFF"/>
        <w:jc w:val="center"/>
        <w:rPr>
          <w:rFonts w:ascii="宋体" w:hAnsi="宋体"/>
          <w:sz w:val="18"/>
          <w:szCs w:val="18"/>
        </w:rPr>
      </w:pPr>
    </w:p>
    <w:p>
      <w:pPr>
        <w:pStyle w:val="19"/>
        <w:widowControl/>
        <w:shd w:val="clear" w:color="auto" w:fill="FFFFFF"/>
        <w:jc w:val="center"/>
        <w:rPr>
          <w:rFonts w:ascii="宋体" w:hAnsi="宋体"/>
          <w:sz w:val="18"/>
          <w:szCs w:val="18"/>
        </w:rPr>
      </w:pPr>
    </w:p>
    <w:p>
      <w:pPr>
        <w:pStyle w:val="19"/>
        <w:widowControl/>
        <w:shd w:val="clear" w:color="auto" w:fill="FFFFFF"/>
        <w:jc w:val="center"/>
        <w:rPr>
          <w:rFonts w:ascii="宋体" w:hAnsi="宋体"/>
          <w:sz w:val="18"/>
          <w:szCs w:val="18"/>
        </w:rPr>
      </w:pPr>
    </w:p>
    <w:p>
      <w:pPr>
        <w:pStyle w:val="19"/>
        <w:widowControl/>
        <w:shd w:val="clear" w:color="auto" w:fill="FFFFFF"/>
        <w:jc w:val="center"/>
        <w:rPr>
          <w:rFonts w:ascii="宋体" w:hAnsi="宋体"/>
          <w:sz w:val="18"/>
          <w:szCs w:val="18"/>
        </w:rPr>
      </w:pPr>
    </w:p>
    <w:p>
      <w:pPr>
        <w:pStyle w:val="19"/>
        <w:widowControl/>
        <w:shd w:val="clear" w:color="auto" w:fill="FFFFFF"/>
        <w:jc w:val="center"/>
        <w:rPr>
          <w:rFonts w:ascii="宋体" w:hAnsi="宋体"/>
          <w:sz w:val="18"/>
          <w:szCs w:val="18"/>
        </w:rPr>
      </w:pPr>
    </w:p>
    <w:p>
      <w:pPr>
        <w:pStyle w:val="19"/>
        <w:widowControl/>
        <w:shd w:val="clear" w:color="auto" w:fill="FFFFFF"/>
        <w:jc w:val="center"/>
        <w:rPr>
          <w:rFonts w:ascii="宋体" w:hAnsi="宋体"/>
          <w:sz w:val="18"/>
          <w:szCs w:val="18"/>
        </w:rPr>
      </w:pPr>
    </w:p>
    <w:p>
      <w:pPr>
        <w:pStyle w:val="19"/>
        <w:widowControl/>
        <w:shd w:val="clear" w:color="auto" w:fill="FFFFFF"/>
        <w:jc w:val="center"/>
        <w:rPr>
          <w:rFonts w:ascii="宋体" w:hAnsi="宋体"/>
          <w:sz w:val="18"/>
          <w:szCs w:val="18"/>
        </w:rPr>
      </w:pPr>
    </w:p>
    <w:p>
      <w:pPr>
        <w:pStyle w:val="19"/>
        <w:widowControl/>
        <w:shd w:val="clear" w:color="auto" w:fill="FFFFFF"/>
        <w:ind w:firstLine="360" w:firstLineChars="200"/>
        <w:jc w:val="center"/>
        <w:rPr>
          <w:rFonts w:ascii="宋体" w:hAnsi="宋体"/>
          <w:sz w:val="18"/>
          <w:szCs w:val="18"/>
        </w:rPr>
      </w:pPr>
      <w:r>
        <w:rPr>
          <w:rFonts w:ascii="宋体" w:hAnsi="宋体"/>
          <w:sz w:val="18"/>
          <w:szCs w:val="18"/>
        </w:rPr>
        <w:t>图4-10</w:t>
      </w:r>
      <w:r>
        <w:rPr>
          <w:rFonts w:hint="eastAsia" w:ascii="宋体" w:hAnsi="宋体"/>
          <w:sz w:val="18"/>
          <w:szCs w:val="18"/>
        </w:rPr>
        <w:t xml:space="preserve"> Markdown文献笔记示例</w:t>
      </w:r>
    </w:p>
    <w:p>
      <w:pPr>
        <w:pStyle w:val="19"/>
        <w:widowControl/>
        <w:shd w:val="clear" w:color="auto" w:fill="FFFFFF"/>
        <w:ind w:firstLine="480" w:firstLineChars="200"/>
        <w:rPr>
          <w:rFonts w:ascii="宋体" w:hAnsi="宋体"/>
          <w:shd w:val="clear" w:color="auto" w:fill="FFFFFF"/>
        </w:rPr>
      </w:pPr>
      <w:r>
        <w:rPr>
          <w:rFonts w:hint="eastAsia" w:ascii="宋体" w:hAnsi="宋体"/>
          <w:shd w:val="clear" w:color="auto" w:fill="FFFFFF"/>
        </w:rPr>
        <w:t>以上两种方法以及其他优秀笔记法，包括本书前面介绍的记笔记相关资料均可参考，适合自己的就是最好的。</w:t>
      </w:r>
    </w:p>
    <w:p>
      <w:pPr>
        <w:pStyle w:val="19"/>
        <w:widowControl/>
        <w:shd w:val="clear" w:color="auto" w:fill="FFFFFF"/>
        <w:ind w:firstLine="4800" w:firstLineChars="2000"/>
        <w:rPr>
          <w:rFonts w:ascii="楷体" w:hAnsi="楷体" w:eastAsia="楷体" w:cs="楷体"/>
        </w:rPr>
      </w:pPr>
      <w:r>
        <w:rPr>
          <w:rFonts w:hint="eastAsia" w:ascii="楷体" w:hAnsi="楷体" w:eastAsia="楷体" w:cs="楷体"/>
        </w:rPr>
        <w:t>（刘童）</w:t>
      </w:r>
    </w:p>
    <w:p>
      <w:pPr>
        <w:pStyle w:val="4"/>
        <w:spacing w:before="0" w:beforeAutospacing="0" w:after="0" w:afterAutospacing="0"/>
      </w:pPr>
      <w:r>
        <w:rPr>
          <w:rFonts w:hint="eastAsia" w:cs="楷体"/>
        </w:rPr>
        <w:br w:type="page"/>
      </w:r>
      <w:bookmarkStart w:id="252" w:name="_Toc4296"/>
      <w:bookmarkStart w:id="253" w:name="_Toc8533"/>
      <w:bookmarkStart w:id="254" w:name="_Toc75364273"/>
      <w:bookmarkStart w:id="255" w:name="_Toc28296"/>
      <w:bookmarkStart w:id="256" w:name="_Toc28501"/>
      <w:r>
        <w:rPr>
          <w:rFonts w:hint="eastAsia"/>
        </w:rPr>
        <w:t>（二）科研训练实践 --“大创”</w:t>
      </w:r>
      <w:bookmarkEnd w:id="252"/>
      <w:bookmarkEnd w:id="253"/>
      <w:bookmarkEnd w:id="254"/>
    </w:p>
    <w:p>
      <w:pPr>
        <w:ind w:firstLine="420"/>
      </w:pPr>
      <w:r>
        <w:rPr>
          <w:rFonts w:hint="eastAsia"/>
        </w:rPr>
        <w:t>“大创”，即“大学生创新创业训练计划”，</w:t>
      </w:r>
      <w:r>
        <w:t xml:space="preserve"> </w:t>
      </w:r>
      <w:r>
        <w:rPr>
          <w:rFonts w:hint="eastAsia"/>
        </w:rPr>
        <w:t>是</w:t>
      </w:r>
      <w:r>
        <w:fldChar w:fldCharType="begin"/>
      </w:r>
      <w:r>
        <w:instrText xml:space="preserve"> HYPERLINK "https://baike.baidu.com/item/%E6%95%99%E8%82%B2%E9%83%A8" \t "_blank" </w:instrText>
      </w:r>
      <w:r>
        <w:fldChar w:fldCharType="separate"/>
      </w:r>
      <w:r>
        <w:rPr>
          <w:rStyle w:val="27"/>
          <w:rFonts w:hint="eastAsia" w:ascii="Arial" w:hAnsi="Arial" w:cs="Arial"/>
          <w:color w:val="136EC2"/>
          <w:shd w:val="clear" w:color="auto" w:fill="FFFFFF"/>
        </w:rPr>
        <w:t>教育部</w:t>
      </w:r>
      <w:r>
        <w:rPr>
          <w:rStyle w:val="27"/>
          <w:rFonts w:hint="eastAsia" w:ascii="Arial" w:hAnsi="Arial" w:cs="Arial"/>
          <w:color w:val="136EC2"/>
          <w:shd w:val="clear" w:color="auto" w:fill="FFFFFF"/>
        </w:rPr>
        <w:fldChar w:fldCharType="end"/>
      </w:r>
      <w:r>
        <w:rPr>
          <w:rFonts w:ascii="Arial" w:hAnsi="Arial" w:cs="Arial"/>
          <w:color w:val="333333"/>
          <w:shd w:val="clear" w:color="auto" w:fill="FFFFFF"/>
        </w:rPr>
        <w:t xml:space="preserve"> “</w:t>
      </w:r>
      <w:r>
        <w:rPr>
          <w:rFonts w:hint="eastAsia" w:ascii="Arial" w:hAnsi="Arial" w:cs="Arial"/>
          <w:color w:val="333333"/>
          <w:shd w:val="clear" w:color="auto" w:fill="FFFFFF"/>
        </w:rPr>
        <w:t>十二五</w:t>
      </w:r>
      <w:r>
        <w:rPr>
          <w:rFonts w:ascii="Arial" w:hAnsi="Arial" w:cs="Arial"/>
          <w:color w:val="333333"/>
          <w:shd w:val="clear" w:color="auto" w:fill="FFFFFF"/>
        </w:rPr>
        <w:t>”</w:t>
      </w:r>
      <w:r>
        <w:rPr>
          <w:rFonts w:hint="eastAsia" w:ascii="Arial" w:hAnsi="Arial" w:cs="Arial"/>
          <w:color w:val="333333"/>
          <w:shd w:val="clear" w:color="auto" w:fill="FFFFFF"/>
        </w:rPr>
        <w:t>（</w:t>
      </w:r>
      <w:r>
        <w:rPr>
          <w:rFonts w:ascii="Arial" w:hAnsi="Arial" w:cs="Arial"/>
          <w:color w:val="333333"/>
          <w:shd w:val="clear" w:color="auto" w:fill="FFFFFF"/>
        </w:rPr>
        <w:t>2012</w:t>
      </w:r>
      <w:r>
        <w:rPr>
          <w:rFonts w:hint="eastAsia" w:ascii="Arial" w:hAnsi="Arial" w:cs="Arial"/>
          <w:color w:val="333333"/>
          <w:shd w:val="clear" w:color="auto" w:fill="FFFFFF"/>
        </w:rPr>
        <w:t>年）起面向全国高校实施的大学生创新创业能力训练项目，</w:t>
      </w:r>
      <w:r>
        <w:rPr>
          <w:rFonts w:hint="eastAsia"/>
        </w:rPr>
        <w:t>旨在通过资助支持大学生参加创新训练和实践项目，</w:t>
      </w:r>
      <w:r>
        <w:rPr>
          <w:rFonts w:hint="eastAsia" w:ascii="Arial" w:hAnsi="Arial" w:cs="Arial"/>
          <w:color w:val="333333"/>
          <w:shd w:val="clear" w:color="auto" w:fill="FFFFFF"/>
        </w:rPr>
        <w:t>增强高校学生的创新能力和在创新基础上的创业能力，</w:t>
      </w:r>
      <w:r>
        <w:rPr>
          <w:rFonts w:hint="eastAsia"/>
        </w:rPr>
        <w:t>培养适应创新型国家建设需要的高水平创新创业人才。</w:t>
      </w:r>
      <w:r>
        <w:rPr>
          <w:rFonts w:hint="eastAsia" w:ascii="Arial" w:hAnsi="Arial" w:cs="Arial"/>
          <w:color w:val="333333"/>
          <w:shd w:val="clear" w:color="auto" w:fill="FFFFFF"/>
        </w:rPr>
        <w:t>以，培养适应创新型国家建设需要的高水平创新人才。</w:t>
      </w:r>
      <w:r>
        <w:rPr>
          <w:rFonts w:hint="eastAsia"/>
        </w:rPr>
        <w:t>是直接面向大学生的内容新颖、目标明确、具有一定创造性和探索性、技术或商业模式有所。“大创”坚持以学生为中心，</w:t>
      </w:r>
    </w:p>
    <w:p>
      <w:pPr>
        <w:pStyle w:val="12"/>
        <w:spacing w:line="360" w:lineRule="auto"/>
        <w:ind w:firstLine="480" w:firstLineChars="200"/>
        <w:rPr>
          <w:rFonts w:ascii="宋体" w:hAnsi="宋体" w:eastAsia="宋体" w:cs="Courier New"/>
        </w:rPr>
      </w:pPr>
      <w:r>
        <w:rPr>
          <w:rFonts w:ascii="宋体" w:hAnsi="宋体" w:eastAsia="宋体" w:cs="Courier New"/>
        </w:rPr>
        <w:t>“</w:t>
      </w:r>
      <w:r>
        <w:rPr>
          <w:rFonts w:hint="eastAsia" w:ascii="宋体" w:hAnsi="宋体" w:eastAsia="宋体" w:cs="MS Gothic"/>
        </w:rPr>
        <w:t>大</w:t>
      </w:r>
      <w:r>
        <w:rPr>
          <w:rFonts w:hint="eastAsia" w:ascii="宋体" w:hAnsi="宋体" w:eastAsia="宋体" w:cs="Microsoft JhengHei"/>
        </w:rPr>
        <w:t>创</w:t>
      </w:r>
      <w:r>
        <w:rPr>
          <w:rFonts w:ascii="宋体" w:hAnsi="宋体" w:eastAsia="宋体" w:cs="Courier New"/>
        </w:rPr>
        <w:t>”</w:t>
      </w:r>
      <w:r>
        <w:rPr>
          <w:rFonts w:hint="eastAsia" w:ascii="宋体" w:hAnsi="宋体" w:eastAsia="宋体" w:cs="MS Gothic"/>
        </w:rPr>
        <w:t>作</w:t>
      </w:r>
      <w:r>
        <w:rPr>
          <w:rFonts w:hint="eastAsia" w:ascii="宋体" w:hAnsi="宋体" w:eastAsia="宋体" w:cs="Microsoft JhengHei"/>
        </w:rPr>
        <w:t>为一项重要的科研创新训练活动，是同学们在大学阶段可以积极争取的重要的科研锻炼机会，能够帮助我们提升科研能力，增加科研经历，有助于未来的论文写作以及争取进入科研课题组的机会等。</w:t>
      </w:r>
    </w:p>
    <w:p>
      <w:pPr>
        <w:ind w:firstLine="480" w:firstLineChars="200"/>
      </w:pPr>
      <w:r>
        <w:rPr>
          <w:rFonts w:hint="eastAsia"/>
        </w:rPr>
        <w:t>自2012年以来，“大创”的形式、要求、规则等在不断变化调整中，下面将以四川大学2020年度、2021年度“大学生创新创业训练计划”项目申报的情况为例，从基本知识、前期准备、立项申请、中期检查、结题评优、意外情况、注意事项七个方面对“大创”进行全方位解析，希望可以助力同学们的“大创”之旅。</w:t>
      </w:r>
    </w:p>
    <w:p>
      <w:pPr>
        <w:rPr>
          <w:sz w:val="21"/>
          <w:szCs w:val="22"/>
        </w:rPr>
      </w:pPr>
      <w:r>
        <w:rPr>
          <w:rFonts w:hint="eastAsia" w:asciiTheme="minorHAnsi" w:hAnsiTheme="minorHAnsi" w:eastAsiaTheme="minorEastAsia"/>
          <w:sz w:val="21"/>
          <w:szCs w:val="22"/>
        </w:rPr>
        <w:drawing>
          <wp:anchor distT="0" distB="0" distL="114300" distR="114300" simplePos="0" relativeHeight="251708416" behindDoc="0" locked="0" layoutInCell="1" allowOverlap="1">
            <wp:simplePos x="0" y="0"/>
            <wp:positionH relativeFrom="column">
              <wp:posOffset>-9525</wp:posOffset>
            </wp:positionH>
            <wp:positionV relativeFrom="paragraph">
              <wp:posOffset>125730</wp:posOffset>
            </wp:positionV>
            <wp:extent cx="5039995" cy="1922145"/>
            <wp:effectExtent l="0" t="0" r="8255" b="1905"/>
            <wp:wrapNone/>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80" cstate="print">
                      <a:grayscl/>
                      <a:extLst>
                        <a:ext uri="{28A0092B-C50C-407E-A947-70E740481C1C}">
                          <a14:useLocalDpi xmlns:a14="http://schemas.microsoft.com/office/drawing/2010/main" val="0"/>
                        </a:ext>
                      </a:extLst>
                    </a:blip>
                    <a:srcRect/>
                    <a:stretch>
                      <a:fillRect/>
                    </a:stretch>
                  </pic:blipFill>
                  <pic:spPr>
                    <a:xfrm>
                      <a:off x="0" y="0"/>
                      <a:ext cx="5039995" cy="1922145"/>
                    </a:xfrm>
                    <a:prstGeom prst="rect">
                      <a:avLst/>
                    </a:prstGeom>
                    <a:noFill/>
                  </pic:spPr>
                </pic:pic>
              </a:graphicData>
            </a:graphic>
          </wp:anchor>
        </w:drawing>
      </w:r>
    </w:p>
    <w:p>
      <w:pPr>
        <w:jc w:val="center"/>
        <w:rPr>
          <w:sz w:val="18"/>
          <w:szCs w:val="18"/>
        </w:rPr>
      </w:pPr>
    </w:p>
    <w:p>
      <w:pPr>
        <w:jc w:val="center"/>
        <w:rPr>
          <w:sz w:val="18"/>
          <w:szCs w:val="18"/>
        </w:rPr>
      </w:pPr>
    </w:p>
    <w:p>
      <w:pPr>
        <w:jc w:val="center"/>
        <w:rPr>
          <w:sz w:val="18"/>
          <w:szCs w:val="18"/>
        </w:rPr>
      </w:pPr>
    </w:p>
    <w:p>
      <w:pPr>
        <w:jc w:val="center"/>
        <w:rPr>
          <w:sz w:val="18"/>
          <w:szCs w:val="18"/>
        </w:rPr>
      </w:pPr>
    </w:p>
    <w:p>
      <w:pPr>
        <w:jc w:val="center"/>
        <w:rPr>
          <w:sz w:val="18"/>
          <w:szCs w:val="18"/>
        </w:rPr>
      </w:pPr>
    </w:p>
    <w:p>
      <w:pPr>
        <w:jc w:val="center"/>
        <w:rPr>
          <w:sz w:val="18"/>
          <w:szCs w:val="18"/>
        </w:rPr>
      </w:pPr>
    </w:p>
    <w:p>
      <w:pPr>
        <w:jc w:val="center"/>
        <w:rPr>
          <w:sz w:val="18"/>
          <w:szCs w:val="18"/>
        </w:rPr>
      </w:pPr>
    </w:p>
    <w:p>
      <w:pPr>
        <w:jc w:val="center"/>
        <w:rPr>
          <w:sz w:val="18"/>
          <w:szCs w:val="18"/>
        </w:rPr>
      </w:pPr>
      <w:r>
        <w:rPr>
          <w:rFonts w:hint="eastAsia"/>
          <w:sz w:val="18"/>
          <w:szCs w:val="18"/>
        </w:rPr>
        <w:t>图4-</w:t>
      </w:r>
      <w:r>
        <w:rPr>
          <w:sz w:val="18"/>
          <w:szCs w:val="18"/>
        </w:rPr>
        <w:t>1</w:t>
      </w:r>
      <w:r>
        <w:rPr>
          <w:rFonts w:hint="eastAsia"/>
          <w:sz w:val="18"/>
          <w:szCs w:val="18"/>
        </w:rPr>
        <w:t>1 “大创”流程</w:t>
      </w:r>
    </w:p>
    <w:p>
      <w:pPr>
        <w:pStyle w:val="5"/>
      </w:pPr>
      <w:bookmarkStart w:id="257" w:name="_Toc13644"/>
      <w:bookmarkStart w:id="258" w:name="_Toc10535"/>
      <w:r>
        <w:rPr>
          <w:rFonts w:hint="eastAsia"/>
        </w:rPr>
        <w:t>1、基本知识</w:t>
      </w:r>
      <w:bookmarkEnd w:id="257"/>
      <w:bookmarkEnd w:id="258"/>
    </w:p>
    <w:p>
      <w:pPr>
        <w:ind w:firstLine="480" w:firstLineChars="200"/>
      </w:pPr>
      <w:r>
        <w:rPr>
          <w:rFonts w:hint="eastAsia"/>
        </w:rPr>
        <w:t>2021年度的“大创”分为3种类型，4个等级。从大的方向上，“大创”的三种类型分别为创新训练项目、创业训练项目和创业实践项目。而创新训练项目又可以分为5个小类，分别是</w:t>
      </w:r>
      <w:r>
        <w:rPr>
          <w:rFonts w:hint="eastAsia"/>
          <w:b/>
          <w:bCs/>
        </w:rPr>
        <w:t>科学探索类</w:t>
      </w:r>
      <w:r>
        <w:rPr>
          <w:rFonts w:hint="eastAsia"/>
        </w:rPr>
        <w:t>、</w:t>
      </w:r>
      <w:r>
        <w:rPr>
          <w:rFonts w:hint="eastAsia"/>
          <w:b/>
          <w:bCs/>
        </w:rPr>
        <w:t>工程技术类</w:t>
      </w:r>
      <w:r>
        <w:rPr>
          <w:rFonts w:hint="eastAsia"/>
        </w:rPr>
        <w:t>、</w:t>
      </w:r>
      <w:r>
        <w:rPr>
          <w:rFonts w:hint="eastAsia"/>
          <w:b/>
          <w:bCs/>
        </w:rPr>
        <w:t>人文艺术类</w:t>
      </w:r>
      <w:r>
        <w:rPr>
          <w:rFonts w:hint="eastAsia"/>
        </w:rPr>
        <w:t>、</w:t>
      </w:r>
      <w:r>
        <w:rPr>
          <w:rFonts w:hint="eastAsia"/>
          <w:b/>
          <w:bCs/>
        </w:rPr>
        <w:t>社会科学类</w:t>
      </w:r>
      <w:r>
        <w:rPr>
          <w:rFonts w:hint="eastAsia"/>
        </w:rPr>
        <w:t>以及</w:t>
      </w:r>
      <w:r>
        <w:rPr>
          <w:rFonts w:hint="eastAsia"/>
          <w:b/>
          <w:bCs/>
        </w:rPr>
        <w:t>交叉学科类</w:t>
      </w:r>
      <w:r>
        <w:rPr>
          <w:rFonts w:hint="eastAsia"/>
        </w:rPr>
        <w:t>。创业训练项目也可以分为2个小类，分别为</w:t>
      </w:r>
      <w:r>
        <w:rPr>
          <w:rFonts w:hint="eastAsia"/>
          <w:b/>
          <w:bCs/>
        </w:rPr>
        <w:t>创业训练组</w:t>
      </w:r>
      <w:r>
        <w:rPr>
          <w:rFonts w:hint="eastAsia"/>
        </w:rPr>
        <w:t>和</w:t>
      </w:r>
      <w:r>
        <w:rPr>
          <w:rFonts w:hint="eastAsia"/>
          <w:b/>
          <w:bCs/>
        </w:rPr>
        <w:t>企业命题组</w:t>
      </w:r>
      <w:r>
        <w:rPr>
          <w:rFonts w:hint="eastAsia"/>
        </w:rPr>
        <w:t>。创业实践类则不会再细分小类。</w:t>
      </w:r>
    </w:p>
    <w:p>
      <w:pPr>
        <w:ind w:firstLine="480" w:firstLineChars="200"/>
      </w:pPr>
    </w:p>
    <w:p>
      <w:pPr>
        <w:ind w:firstLine="480" w:firstLineChars="200"/>
      </w:pPr>
    </w:p>
    <w:p>
      <w:pPr>
        <w:ind w:firstLine="480" w:firstLineChars="200"/>
      </w:pPr>
    </w:p>
    <w:p>
      <w:pPr>
        <w:ind w:firstLine="480" w:firstLineChars="200"/>
      </w:pPr>
    </w:p>
    <w:p>
      <w:pPr>
        <w:spacing w:line="240" w:lineRule="auto"/>
        <w:jc w:val="center"/>
        <w:rPr>
          <w:sz w:val="21"/>
          <w:szCs w:val="22"/>
        </w:rPr>
      </w:pPr>
    </w:p>
    <w:p>
      <w:pPr>
        <w:jc w:val="center"/>
        <w:rPr>
          <w:sz w:val="18"/>
          <w:szCs w:val="18"/>
        </w:rPr>
      </w:pPr>
      <w:r>
        <w:rPr>
          <w:sz w:val="18"/>
          <w:szCs w:val="18"/>
        </w:rPr>
        <w:drawing>
          <wp:anchor distT="0" distB="0" distL="114300" distR="114300" simplePos="0" relativeHeight="251709440" behindDoc="0" locked="0" layoutInCell="1" allowOverlap="1">
            <wp:simplePos x="0" y="0"/>
            <wp:positionH relativeFrom="column">
              <wp:posOffset>-85725</wp:posOffset>
            </wp:positionH>
            <wp:positionV relativeFrom="paragraph">
              <wp:posOffset>2540</wp:posOffset>
            </wp:positionV>
            <wp:extent cx="5039995" cy="1885950"/>
            <wp:effectExtent l="0" t="0" r="0" b="0"/>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81" cstate="print">
                      <a:grayscl/>
                      <a:extLst>
                        <a:ext uri="{28A0092B-C50C-407E-A947-70E740481C1C}">
                          <a14:useLocalDpi xmlns:a14="http://schemas.microsoft.com/office/drawing/2010/main" val="0"/>
                        </a:ext>
                      </a:extLst>
                    </a:blip>
                    <a:srcRect/>
                    <a:stretch>
                      <a:fillRect/>
                    </a:stretch>
                  </pic:blipFill>
                  <pic:spPr>
                    <a:xfrm>
                      <a:off x="0" y="0"/>
                      <a:ext cx="5039995" cy="1885950"/>
                    </a:xfrm>
                    <a:prstGeom prst="rect">
                      <a:avLst/>
                    </a:prstGeom>
                    <a:noFill/>
                    <a:ln>
                      <a:noFill/>
                    </a:ln>
                  </pic:spPr>
                </pic:pic>
              </a:graphicData>
            </a:graphic>
          </wp:anchor>
        </w:drawing>
      </w:r>
    </w:p>
    <w:p>
      <w:pPr>
        <w:jc w:val="center"/>
        <w:rPr>
          <w:sz w:val="18"/>
          <w:szCs w:val="18"/>
        </w:rPr>
      </w:pPr>
    </w:p>
    <w:p>
      <w:pPr>
        <w:jc w:val="center"/>
        <w:rPr>
          <w:sz w:val="18"/>
          <w:szCs w:val="18"/>
        </w:rPr>
      </w:pPr>
    </w:p>
    <w:p>
      <w:pPr>
        <w:jc w:val="center"/>
        <w:rPr>
          <w:sz w:val="18"/>
          <w:szCs w:val="18"/>
        </w:rPr>
      </w:pPr>
    </w:p>
    <w:p>
      <w:pPr>
        <w:jc w:val="center"/>
        <w:rPr>
          <w:sz w:val="18"/>
          <w:szCs w:val="18"/>
        </w:rPr>
      </w:pPr>
    </w:p>
    <w:p>
      <w:pPr>
        <w:jc w:val="center"/>
        <w:rPr>
          <w:sz w:val="18"/>
          <w:szCs w:val="18"/>
        </w:rPr>
      </w:pPr>
    </w:p>
    <w:p>
      <w:pPr>
        <w:jc w:val="center"/>
        <w:rPr>
          <w:sz w:val="18"/>
          <w:szCs w:val="18"/>
        </w:rPr>
      </w:pPr>
    </w:p>
    <w:p>
      <w:pPr>
        <w:jc w:val="center"/>
        <w:rPr>
          <w:sz w:val="18"/>
          <w:szCs w:val="18"/>
        </w:rPr>
      </w:pPr>
      <w:r>
        <w:rPr>
          <w:rFonts w:hint="eastAsia"/>
          <w:sz w:val="18"/>
          <w:szCs w:val="18"/>
        </w:rPr>
        <w:t>图4-1</w:t>
      </w:r>
      <w:r>
        <w:rPr>
          <w:sz w:val="18"/>
          <w:szCs w:val="18"/>
        </w:rPr>
        <w:t>2</w:t>
      </w:r>
      <w:r>
        <w:rPr>
          <w:rFonts w:hint="eastAsia"/>
          <w:sz w:val="18"/>
          <w:szCs w:val="18"/>
        </w:rPr>
        <w:t xml:space="preserve"> 大创类别</w:t>
      </w:r>
    </w:p>
    <w:p>
      <w:pPr>
        <w:ind w:firstLine="480" w:firstLineChars="200"/>
      </w:pPr>
      <w:r>
        <w:rPr>
          <w:rFonts w:hint="eastAsia"/>
        </w:rPr>
        <w:t>其中，</w:t>
      </w:r>
      <w:r>
        <w:rPr>
          <w:rFonts w:hint="eastAsia"/>
          <w:b/>
          <w:bCs/>
        </w:rPr>
        <w:t>“创新训练项目”</w:t>
      </w:r>
      <w:r>
        <w:rPr>
          <w:rFonts w:hint="eastAsia"/>
        </w:rPr>
        <w:t>指的是本科生个人或团队，在导师指导下，自主完成创新性研究项目设计、研究条件准备和项目实施、研究报告撰写、成果（学术）交流等工作。</w:t>
      </w:r>
      <w:r>
        <w:rPr>
          <w:rFonts w:hint="eastAsia"/>
          <w:b/>
          <w:bCs/>
        </w:rPr>
        <w:t>“创业训练项目”</w:t>
      </w:r>
      <w:r>
        <w:rPr>
          <w:rFonts w:hint="eastAsia"/>
        </w:rPr>
        <w:t>指的是本科生团队在导师指导下，团队中每个学生在项目实施过程中扮演一个或多个具体角色，完成商业计划书编制、可行性研究、企业模拟运行、撰写创业报告等工作。</w:t>
      </w:r>
      <w:r>
        <w:rPr>
          <w:rFonts w:hint="eastAsia"/>
          <w:b/>
          <w:bCs/>
        </w:rPr>
        <w:t>“创业实践项目”</w:t>
      </w:r>
      <w:r>
        <w:rPr>
          <w:rFonts w:hint="eastAsia"/>
        </w:rPr>
        <w:t>则指的是学生团队在学校导师和企业导师共同指导下，采用创新训练项目或创新性实验等成果，提出具有市场前景的创新性产品或服务，以此为基础开展创业实践活动。</w:t>
      </w:r>
    </w:p>
    <w:p>
      <w:pPr>
        <w:ind w:firstLine="480" w:firstLineChars="200"/>
      </w:pPr>
      <w:r>
        <w:t xml:space="preserve"> </w:t>
      </w:r>
      <w:r>
        <w:rPr>
          <w:rFonts w:hint="eastAsia"/>
        </w:rPr>
        <w:t>“大创”的4个等级分别为国家级、省级、校级、院级。在12月提交项目申报书并通过审核后，立项成功的项目便都是“校级”，立项失败的项目则会由项目所在学院再次进行评估，并给其中一定数量的项目定为“院级”。之后，学校、学院会在次年4、5月份开展中期检查工作，分别对各类项目从项目执行情况、团队投入度、约定成果达成度、资金使用进度等几方面评审考查，并将其中优秀的项目推荐参评“省级”和“国家级”。</w:t>
      </w:r>
    </w:p>
    <w:p>
      <w:pPr>
        <w:ind w:firstLine="480" w:firstLineChars="200"/>
      </w:pPr>
    </w:p>
    <w:p>
      <w:pPr>
        <w:pStyle w:val="5"/>
      </w:pPr>
      <w:bookmarkStart w:id="259" w:name="_Toc24462"/>
      <w:bookmarkStart w:id="260" w:name="_Toc32532"/>
      <w:r>
        <w:rPr>
          <w:rFonts w:hint="eastAsia"/>
        </w:rPr>
        <w:t>2、前期准备</w:t>
      </w:r>
      <w:bookmarkEnd w:id="259"/>
      <w:bookmarkEnd w:id="260"/>
    </w:p>
    <w:p>
      <w:pPr>
        <w:ind w:firstLine="480" w:firstLineChars="200"/>
      </w:pPr>
      <w:r>
        <w:rPr>
          <w:rFonts w:hint="eastAsia"/>
        </w:rPr>
        <w:t>关于“大创”的前期准备，和“学术科技类竞赛”的前期准备类似，主要分为“选题”、“选导师”、“组建团队”三部分，主要参考前文“学术科技类竞赛”的前期准备部分即可。以下从“选题”与“组建团队”两个方向再补充一些内容。</w:t>
      </w:r>
    </w:p>
    <w:p>
      <w:pPr>
        <w:ind w:firstLine="480" w:firstLineChars="200"/>
      </w:pPr>
      <w:r>
        <w:rPr>
          <w:rFonts w:hint="eastAsia"/>
        </w:rPr>
        <w:t>（1）从</w:t>
      </w:r>
      <w:r>
        <w:rPr>
          <w:rFonts w:hint="eastAsia"/>
          <w:b/>
          <w:bCs/>
        </w:rPr>
        <w:t>选题</w:t>
      </w:r>
      <w:r>
        <w:rPr>
          <w:rFonts w:hint="eastAsia"/>
        </w:rPr>
        <w:t>来看</w:t>
      </w:r>
    </w:p>
    <w:p>
      <w:pPr>
        <w:spacing w:line="240" w:lineRule="auto"/>
        <w:jc w:val="center"/>
        <w:rPr>
          <w:sz w:val="21"/>
          <w:szCs w:val="22"/>
        </w:rPr>
      </w:pPr>
      <w:r>
        <w:drawing>
          <wp:inline distT="0" distB="0" distL="0" distR="0">
            <wp:extent cx="4152900" cy="1350010"/>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82" cstate="print">
                      <a:grayscl/>
                      <a:extLst>
                        <a:ext uri="{28A0092B-C50C-407E-A947-70E740481C1C}">
                          <a14:useLocalDpi xmlns:a14="http://schemas.microsoft.com/office/drawing/2010/main" val="0"/>
                        </a:ext>
                      </a:extLst>
                    </a:blip>
                    <a:srcRect/>
                    <a:stretch>
                      <a:fillRect/>
                    </a:stretch>
                  </pic:blipFill>
                  <pic:spPr>
                    <a:xfrm>
                      <a:off x="0" y="0"/>
                      <a:ext cx="4152900" cy="1350281"/>
                    </a:xfrm>
                    <a:prstGeom prst="rect">
                      <a:avLst/>
                    </a:prstGeom>
                    <a:noFill/>
                    <a:ln>
                      <a:noFill/>
                    </a:ln>
                  </pic:spPr>
                </pic:pic>
              </a:graphicData>
            </a:graphic>
          </wp:inline>
        </w:drawing>
      </w:r>
    </w:p>
    <w:p>
      <w:pPr>
        <w:jc w:val="center"/>
        <w:rPr>
          <w:sz w:val="18"/>
          <w:szCs w:val="18"/>
        </w:rPr>
      </w:pPr>
      <w:r>
        <w:rPr>
          <w:rFonts w:hint="eastAsia"/>
          <w:sz w:val="18"/>
          <w:szCs w:val="18"/>
        </w:rPr>
        <w:t>图4-13 如何选题</w:t>
      </w:r>
    </w:p>
    <w:p>
      <w:pPr>
        <w:ind w:firstLine="480" w:firstLineChars="200"/>
      </w:pPr>
      <w:r>
        <w:rPr>
          <w:rFonts w:hint="eastAsia"/>
        </w:rPr>
        <w:t>根据《四川大学“大学生创新创业训练计划”项目管理办法》（川大教〔2013〕166号）的要求，“大创”项目应“具有学术价值或应用前景，并具有创新性，同时应进行可行性论证”。其中，如何把握选题的学术价值与创新性前文已有介绍，这里再谈一谈应用前景与可行性的问题。</w:t>
      </w:r>
    </w:p>
    <w:p>
      <w:pPr>
        <w:ind w:firstLine="480" w:firstLineChars="200"/>
      </w:pPr>
      <w:r>
        <w:rPr>
          <w:rFonts w:hint="eastAsia"/>
        </w:rPr>
        <w:t>不论选择做创新项目还是创业项目，项目的</w:t>
      </w:r>
      <w:r>
        <w:rPr>
          <w:rFonts w:hint="eastAsia"/>
          <w:b/>
          <w:bCs/>
        </w:rPr>
        <w:t>应用前景与可行性</w:t>
      </w:r>
      <w:r>
        <w:rPr>
          <w:rFonts w:hint="eastAsia"/>
        </w:rPr>
        <w:t>都很重要，一个真正有需求的项目，是一定能解决一个当前还悬而未决的问题，也就是所谓的“痛点”的。而这个问题没有被解决，也许是因为在技术上未能取得突破，也许技术已经存在，但还没应用到这个问题上，也许有人做了，但他的方案使用效果不好，导致鲜为人知。对于第一种情况，解决问题的关键在于技术上的研究，需要在学术研究上进行突破；对于第二种情况，其实在学术研究上已经有了现成的方案，但还没有被应用到这个问题上，其实是需要一个研究成果的落地；而第三种情况，不仅已有学术成果，而且学术成果已经落地，有现成的产品了，只是效果不好，这时需要进行</w:t>
      </w:r>
      <w:r>
        <w:rPr>
          <w:rFonts w:hint="eastAsia"/>
          <w:b/>
          <w:bCs/>
        </w:rPr>
        <w:t>“微创新”</w:t>
      </w:r>
      <w:r>
        <w:rPr>
          <w:rFonts w:hint="eastAsia"/>
        </w:rPr>
        <w:t>，在产品用户体验上下功夫，没有石破天惊的技术不要紧，好产品不一定要颠覆，微小改进也可能让用户尖叫。</w:t>
      </w:r>
    </w:p>
    <w:p>
      <w:pPr>
        <w:ind w:firstLine="480" w:firstLineChars="200"/>
      </w:pPr>
      <w:r>
        <w:rPr>
          <w:rFonts w:hint="eastAsia"/>
        </w:rPr>
        <w:t>此外，很多时候</w:t>
      </w:r>
      <w:r>
        <w:rPr>
          <w:rFonts w:hint="eastAsia"/>
          <w:b/>
          <w:bCs/>
        </w:rPr>
        <w:t>国家政策导向</w:t>
      </w:r>
      <w:r>
        <w:rPr>
          <w:rFonts w:hint="eastAsia"/>
        </w:rPr>
        <w:t>也会极大地影响项目的前景，学校、学院的特色特点也会对项目有影响。大家选题时需要</w:t>
      </w:r>
      <w:r>
        <w:rPr>
          <w:rFonts w:hint="eastAsia"/>
          <w:b/>
          <w:bCs/>
        </w:rPr>
        <w:t>冷静、客观地思考</w:t>
      </w:r>
      <w:r>
        <w:rPr>
          <w:rFonts w:hint="eastAsia"/>
        </w:rPr>
        <w:t>，可以从搜索引擎、专业相关网站、自媒体平台、学长学姐经验等信息源上搜集、整理、综合自己所需要的资料。</w:t>
      </w:r>
    </w:p>
    <w:p>
      <w:pPr>
        <w:ind w:firstLine="480" w:firstLineChars="200"/>
      </w:pPr>
      <w:r>
        <w:rPr>
          <w:rFonts w:hint="eastAsia"/>
        </w:rPr>
        <w:t>（2）从</w:t>
      </w:r>
      <w:r>
        <w:rPr>
          <w:rFonts w:hint="eastAsia"/>
          <w:b/>
          <w:bCs/>
        </w:rPr>
        <w:t>团队组建</w:t>
      </w:r>
      <w:r>
        <w:rPr>
          <w:rFonts w:hint="eastAsia"/>
        </w:rPr>
        <w:t>来看</w:t>
      </w:r>
    </w:p>
    <w:p>
      <w:pPr>
        <w:spacing w:line="240" w:lineRule="auto"/>
        <w:jc w:val="center"/>
        <w:rPr>
          <w:sz w:val="21"/>
          <w:szCs w:val="22"/>
        </w:rPr>
      </w:pPr>
      <w:r>
        <w:drawing>
          <wp:inline distT="0" distB="0" distL="0" distR="0">
            <wp:extent cx="5038725" cy="21240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83" cstate="print">
                      <a:grayscl/>
                      <a:extLst>
                        <a:ext uri="{28A0092B-C50C-407E-A947-70E740481C1C}">
                          <a14:useLocalDpi xmlns:a14="http://schemas.microsoft.com/office/drawing/2010/main" val="0"/>
                        </a:ext>
                      </a:extLst>
                    </a:blip>
                    <a:srcRect/>
                    <a:stretch>
                      <a:fillRect/>
                    </a:stretch>
                  </pic:blipFill>
                  <pic:spPr>
                    <a:xfrm>
                      <a:off x="0" y="0"/>
                      <a:ext cx="5038725" cy="2124075"/>
                    </a:xfrm>
                    <a:prstGeom prst="rect">
                      <a:avLst/>
                    </a:prstGeom>
                    <a:noFill/>
                    <a:ln>
                      <a:noFill/>
                    </a:ln>
                  </pic:spPr>
                </pic:pic>
              </a:graphicData>
            </a:graphic>
          </wp:inline>
        </w:drawing>
      </w:r>
    </w:p>
    <w:p>
      <w:pPr>
        <w:jc w:val="center"/>
        <w:rPr>
          <w:sz w:val="18"/>
          <w:szCs w:val="18"/>
        </w:rPr>
      </w:pPr>
      <w:r>
        <w:rPr>
          <w:rFonts w:hint="eastAsia"/>
          <w:sz w:val="18"/>
          <w:szCs w:val="18"/>
        </w:rPr>
        <w:t>图4-1</w:t>
      </w:r>
      <w:r>
        <w:rPr>
          <w:sz w:val="18"/>
          <w:szCs w:val="18"/>
        </w:rPr>
        <w:t>5</w:t>
      </w:r>
      <w:r>
        <w:rPr>
          <w:rFonts w:hint="eastAsia"/>
          <w:sz w:val="18"/>
          <w:szCs w:val="18"/>
        </w:rPr>
        <w:t>4团队组建以及分工</w:t>
      </w:r>
    </w:p>
    <w:p>
      <w:pPr>
        <w:ind w:firstLine="480" w:firstLineChars="200"/>
      </w:pPr>
      <w:r>
        <w:rPr>
          <w:rFonts w:hint="eastAsia"/>
        </w:rPr>
        <w:t>团队往往都是在一个“双层圈子”内完成组建的，也就是自己的朋友与自己朋友的朋友，再远的关系就不太熟了。找熟人组队有两个好处，一个是了解情况，另一个是不容易偷工减料。有很多同学发现，专业内的大佬抱团取暖了，自己的圈子里也找不到合适的人组队，怎么办？这时候就需要</w:t>
      </w:r>
      <w:r>
        <w:rPr>
          <w:rFonts w:hint="eastAsia"/>
          <w:b/>
          <w:bCs/>
        </w:rPr>
        <w:t>主动</w:t>
      </w:r>
      <w:r>
        <w:rPr>
          <w:rFonts w:hint="eastAsia"/>
        </w:rPr>
        <w:t>一点，编写好广告多方发布。编写广告文案，最重要的一点就是</w:t>
      </w:r>
      <w:r>
        <w:rPr>
          <w:rFonts w:hint="eastAsia"/>
          <w:b/>
          <w:bCs/>
        </w:rPr>
        <w:t>“诚意”</w:t>
      </w:r>
      <w:r>
        <w:rPr>
          <w:rFonts w:hint="eastAsia"/>
        </w:rPr>
        <w:t>，这里的“诚意”指的不是抒发个人感情，而是</w:t>
      </w:r>
      <w:r>
        <w:rPr>
          <w:rFonts w:hint="eastAsia"/>
          <w:b/>
          <w:bCs/>
        </w:rPr>
        <w:t>准确传达出关键的信息</w:t>
      </w:r>
      <w:r>
        <w:rPr>
          <w:rFonts w:hint="eastAsia"/>
        </w:rPr>
        <w:t>——项目的创新点在哪里？项目背景如何？自己擅长什么技能，具有什么能力？这是表明“我能提供什么”。此外，还需要表明“我需要什么”——如果要招人，大家希望招到的同学有什么能力？如果要加入项目团队，大家对团队有什么要求？有了这份“诚意”，才能与看到广告的人迅速匹配双方需求，决定是否建立联系，而不是在一些似是而非的话语上浪费时间。</w:t>
      </w:r>
    </w:p>
    <w:p>
      <w:pPr>
        <w:ind w:firstLine="480" w:firstLineChars="200"/>
      </w:pPr>
      <w:r>
        <w:rPr>
          <w:rFonts w:hint="eastAsia"/>
        </w:rPr>
        <w:t>团队的组成不是人越多越好，而是</w:t>
      </w:r>
      <w:r>
        <w:rPr>
          <w:rFonts w:hint="eastAsia"/>
          <w:b/>
          <w:bCs/>
        </w:rPr>
        <w:t>越合适越好</w:t>
      </w:r>
      <w:r>
        <w:rPr>
          <w:rFonts w:hint="eastAsia"/>
        </w:rPr>
        <w:t>，需要结合项目具体情况考虑。如果把团队比作一个木桶，那好的项目团队往往是“无短板”的，各方面的事情都有人能处理，而且处理得比较妥当，没有硬伤。如果一个项目中，几个人的能力方向互相重叠，那也许在这个擅长的方向上会取得“1+1&gt;2”的效果，但那些没有人接手的事情就会成为项目的黑洞。一个团队，一定需要结合选题实际情况、结合负责人实际情况、结合团队已有成员实际情况来构建，而不是盲目地去寻找“大佬”，否则就算请来了“大佬”，“大佬”也会水土不服，不能在团队需要的地方发光发热，这也不算是一个好团队。</w:t>
      </w:r>
    </w:p>
    <w:p>
      <w:pPr>
        <w:pStyle w:val="5"/>
      </w:pPr>
      <w:bookmarkStart w:id="261" w:name="_Toc2673"/>
      <w:bookmarkStart w:id="262" w:name="_Toc28467"/>
      <w:r>
        <w:rPr>
          <w:rFonts w:hint="eastAsia"/>
        </w:rPr>
        <w:t>3、立项申请</w:t>
      </w:r>
      <w:bookmarkEnd w:id="261"/>
      <w:bookmarkEnd w:id="262"/>
    </w:p>
    <w:p>
      <w:pPr>
        <w:ind w:firstLine="480" w:firstLineChars="200"/>
      </w:pPr>
      <w:r>
        <w:rPr>
          <w:rFonts w:hint="eastAsia"/>
        </w:rPr>
        <w:t>就往年的情况来看，一个好的“大创”，往往是那种某一方面或者某几方面</w:t>
      </w:r>
      <w:r>
        <w:rPr>
          <w:rFonts w:hint="eastAsia"/>
          <w:b/>
          <w:bCs/>
        </w:rPr>
        <w:t>有突出闪光点</w:t>
      </w:r>
      <w:r>
        <w:rPr>
          <w:rFonts w:hint="eastAsia"/>
        </w:rPr>
        <w:t>，同时又没有明显短板的项目。也可能是有闪光点，但也有短板，不过闪光点更胜一筹的项目。而没有闪光点且平庸的项目则很少有机会。</w:t>
      </w:r>
    </w:p>
    <w:p>
      <w:pPr>
        <w:ind w:firstLine="480" w:firstLineChars="200"/>
      </w:pPr>
      <w:r>
        <w:rPr>
          <w:rFonts w:hint="eastAsia"/>
        </w:rPr>
        <w:t>那么，闪光点在哪里？同学们可能会觉得，一个好的选题就是闪光点所在——确实，一个好的选题是非常重要的，也肯定会是一个闪光点。但现实问题在于，大家往往琢磨不出“好的选题”，这时候一份</w:t>
      </w:r>
      <w:r>
        <w:rPr>
          <w:rFonts w:hint="eastAsia"/>
          <w:b/>
          <w:bCs/>
        </w:rPr>
        <w:t>好的立项书</w:t>
      </w:r>
      <w:r>
        <w:rPr>
          <w:rFonts w:hint="eastAsia"/>
        </w:rPr>
        <w:t>便是项目的闪光点，同时立项书中的内容也能帮助评审老师更好地理解项目内容中的其他闪光点。还有一种情况，同学们确实好不容易琢磨出了“好的选题”，但立项书却没有写好，就像买了名贵的和牛肉，却用来炸丸子一样。一份成功的立项书可以让平庸的选题熠熠生辉，一份失败的立项书可以让优秀的选题明珠蒙尘。不论同学们的选题水平如何，立项申请书的写作都是关键中的关键，这是“大基本功”。</w:t>
      </w:r>
    </w:p>
    <w:p>
      <w:pPr>
        <w:ind w:firstLine="480" w:firstLineChars="200"/>
      </w:pPr>
      <w:r>
        <w:rPr>
          <w:rFonts w:hint="eastAsia"/>
        </w:rPr>
        <w:t>立项书的写作关键点有三，分别为“选题”、“格式”、“内容”，其中，“格式”与“内容”在前文中已有介绍。这里再补充一下</w:t>
      </w:r>
      <w:r>
        <w:rPr>
          <w:rFonts w:hint="eastAsia"/>
          <w:b/>
          <w:bCs/>
        </w:rPr>
        <w:t>“将选题讲明白”</w:t>
      </w:r>
      <w:r>
        <w:rPr>
          <w:rFonts w:hint="eastAsia"/>
        </w:rPr>
        <w:t>的意义。</w:t>
      </w:r>
    </w:p>
    <w:p>
      <w:pPr>
        <w:ind w:firstLine="480" w:firstLineChars="200"/>
      </w:pPr>
      <w:r>
        <w:rPr>
          <w:rFonts w:hint="eastAsia"/>
        </w:rPr>
        <w:t>一个选题内在好不好是一方面，外在怎么表现出来是另一方面。不然大家为什么还要写立项书呢，直接交个题目上去评定不就可以了吗？同学们的选题讲究创新性和可行性，这可不是自己自吹自擂一番就能混过去的。写立项书时，大家不能跳过过程直接说结论，就像应用题一定要写过程才能得分一样——项目的研究背景是什么？前人做过些什么研究？这个项目的研究和已有研究相比，创新点何在？市场目前是什么情况？整个市场的前景如何？项目在市场中的竞争力相比竞品又如何？这些问题就是所谓的“过程”。在立项申请书中，同学们要</w:t>
      </w:r>
      <w:r>
        <w:rPr>
          <w:rFonts w:hint="eastAsia"/>
          <w:b/>
          <w:bCs/>
        </w:rPr>
        <w:t>用事实说话</w:t>
      </w:r>
      <w:r>
        <w:rPr>
          <w:rFonts w:hint="eastAsia"/>
        </w:rPr>
        <w:t>，</w:t>
      </w:r>
      <w:r>
        <w:rPr>
          <w:rFonts w:hint="eastAsia"/>
          <w:b/>
          <w:bCs/>
        </w:rPr>
        <w:t>用文献作证</w:t>
      </w:r>
      <w:r>
        <w:rPr>
          <w:rFonts w:hint="eastAsia"/>
        </w:rPr>
        <w:t>，如果没有前人论文、著作、调查数据、研究报告作为支撑，空口无凭，别人怎么相信大家的项目具有创新性、可行性、学术价值、应用前景呢？</w:t>
      </w:r>
    </w:p>
    <w:p>
      <w:pPr>
        <w:ind w:firstLine="480" w:firstLineChars="200"/>
      </w:pPr>
      <w:r>
        <w:rPr>
          <w:rFonts w:hint="eastAsia"/>
        </w:rPr>
        <w:t>下面小思列出了一些立项评审时可能比较重要的点供大家参考，同学们可以在完成申报书与答辩时稍微注意一下：</w:t>
      </w:r>
    </w:p>
    <w:tbl>
      <w:tblPr>
        <w:tblStyle w:val="23"/>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9"/>
        <w:gridCol w:w="6263"/>
        <w:gridCol w:w="11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pct"/>
            <w:tcBorders>
              <w:top w:val="single" w:color="auto" w:sz="4" w:space="0"/>
              <w:left w:val="single" w:color="auto" w:sz="4" w:space="0"/>
              <w:bottom w:val="single" w:color="auto" w:sz="4" w:space="0"/>
              <w:right w:val="single" w:color="auto" w:sz="4" w:space="0"/>
            </w:tcBorders>
            <w:vAlign w:val="center"/>
          </w:tcPr>
          <w:p>
            <w:pPr>
              <w:jc w:val="center"/>
              <w:rPr>
                <w:b/>
                <w:bCs/>
                <w:kern w:val="0"/>
                <w:sz w:val="20"/>
                <w:szCs w:val="20"/>
              </w:rPr>
            </w:pPr>
            <w:r>
              <w:rPr>
                <w:rFonts w:hint="eastAsia"/>
                <w:kern w:val="0"/>
                <w:sz w:val="20"/>
                <w:szCs w:val="20"/>
              </w:rPr>
              <w:t>分类</w:t>
            </w:r>
          </w:p>
        </w:tc>
        <w:tc>
          <w:tcPr>
            <w:tcW w:w="3674" w:type="pct"/>
            <w:tcBorders>
              <w:top w:val="single" w:color="auto" w:sz="4" w:space="0"/>
              <w:left w:val="single" w:color="auto" w:sz="4" w:space="0"/>
              <w:bottom w:val="single" w:color="auto" w:sz="4" w:space="0"/>
              <w:right w:val="single" w:color="auto" w:sz="4" w:space="0"/>
            </w:tcBorders>
            <w:vAlign w:val="center"/>
          </w:tcPr>
          <w:p>
            <w:pPr>
              <w:jc w:val="center"/>
              <w:rPr>
                <w:b/>
                <w:bCs/>
                <w:kern w:val="0"/>
                <w:sz w:val="20"/>
                <w:szCs w:val="20"/>
              </w:rPr>
            </w:pPr>
            <w:r>
              <w:rPr>
                <w:rFonts w:hint="eastAsia"/>
                <w:kern w:val="0"/>
                <w:sz w:val="20"/>
                <w:szCs w:val="20"/>
              </w:rPr>
              <w:t>评价内容</w:t>
            </w:r>
          </w:p>
        </w:tc>
        <w:tc>
          <w:tcPr>
            <w:tcW w:w="645" w:type="pct"/>
            <w:tcBorders>
              <w:top w:val="single" w:color="auto" w:sz="4" w:space="0"/>
              <w:left w:val="single" w:color="auto" w:sz="4" w:space="0"/>
              <w:bottom w:val="single" w:color="auto" w:sz="4" w:space="0"/>
              <w:right w:val="single" w:color="auto" w:sz="4" w:space="0"/>
            </w:tcBorders>
            <w:vAlign w:val="center"/>
          </w:tcPr>
          <w:p>
            <w:pPr>
              <w:jc w:val="center"/>
              <w:rPr>
                <w:b/>
                <w:bCs/>
                <w:kern w:val="0"/>
                <w:sz w:val="20"/>
                <w:szCs w:val="20"/>
              </w:rPr>
            </w:pPr>
            <w:r>
              <w:rPr>
                <w:rFonts w:hint="eastAsia"/>
                <w:kern w:val="0"/>
                <w:sz w:val="20"/>
                <w:szCs w:val="20"/>
              </w:rPr>
              <w:t>重要程度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pct"/>
            <w:tcBorders>
              <w:top w:val="single" w:color="auto" w:sz="4" w:space="0"/>
              <w:left w:val="single" w:color="auto" w:sz="4" w:space="0"/>
              <w:bottom w:val="single" w:color="auto" w:sz="4" w:space="0"/>
              <w:right w:val="single" w:color="auto" w:sz="4" w:space="0"/>
            </w:tcBorders>
            <w:vAlign w:val="center"/>
          </w:tcPr>
          <w:p>
            <w:pPr>
              <w:jc w:val="center"/>
              <w:rPr>
                <w:b/>
                <w:bCs/>
                <w:kern w:val="0"/>
                <w:sz w:val="20"/>
                <w:szCs w:val="20"/>
              </w:rPr>
            </w:pPr>
            <w:r>
              <w:rPr>
                <w:rFonts w:hint="eastAsia"/>
                <w:kern w:val="0"/>
                <w:sz w:val="20"/>
                <w:szCs w:val="20"/>
              </w:rPr>
              <w:t>项目选题</w:t>
            </w:r>
          </w:p>
        </w:tc>
        <w:tc>
          <w:tcPr>
            <w:tcW w:w="3674" w:type="pct"/>
            <w:tcBorders>
              <w:top w:val="single" w:color="auto" w:sz="4" w:space="0"/>
              <w:left w:val="single" w:color="auto" w:sz="4" w:space="0"/>
              <w:bottom w:val="single" w:color="auto" w:sz="4" w:space="0"/>
              <w:right w:val="single" w:color="auto" w:sz="4" w:space="0"/>
            </w:tcBorders>
            <w:vAlign w:val="center"/>
          </w:tcPr>
          <w:p>
            <w:pPr>
              <w:rPr>
                <w:kern w:val="0"/>
                <w:sz w:val="20"/>
                <w:szCs w:val="20"/>
              </w:rPr>
            </w:pPr>
            <w:r>
              <w:rPr>
                <w:rFonts w:hint="eastAsia"/>
                <w:kern w:val="0"/>
                <w:sz w:val="20"/>
                <w:szCs w:val="20"/>
              </w:rPr>
              <w:t>项目选题目标明确、思路新颖，能结合学校特色，依托学科和专业优势，注重产学研结合，与实际问题紧密结合，具备一定的工作基础和实施条件，具有创新性和可实现性。</w:t>
            </w:r>
          </w:p>
        </w:tc>
        <w:tc>
          <w:tcPr>
            <w:tcW w:w="645" w:type="pct"/>
            <w:tcBorders>
              <w:top w:val="single" w:color="auto" w:sz="4" w:space="0"/>
              <w:left w:val="single" w:color="auto" w:sz="4" w:space="0"/>
              <w:bottom w:val="single" w:color="auto" w:sz="4" w:space="0"/>
              <w:right w:val="single" w:color="auto" w:sz="4" w:space="0"/>
            </w:tcBorders>
            <w:vAlign w:val="center"/>
          </w:tcPr>
          <w:p>
            <w:pPr>
              <w:jc w:val="center"/>
              <w:rPr>
                <w:kern w:val="0"/>
                <w:sz w:val="20"/>
                <w:szCs w:val="20"/>
              </w:rPr>
            </w:pPr>
            <w:r>
              <w:rPr>
                <w:rFonts w:hint="eastAsia"/>
                <w:kern w:val="0"/>
                <w:sz w:val="20"/>
                <w:szCs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pct"/>
            <w:tcBorders>
              <w:top w:val="single" w:color="auto" w:sz="4" w:space="0"/>
              <w:left w:val="single" w:color="auto" w:sz="4" w:space="0"/>
              <w:bottom w:val="single" w:color="auto" w:sz="4" w:space="0"/>
              <w:right w:val="single" w:color="auto" w:sz="4" w:space="0"/>
            </w:tcBorders>
            <w:vAlign w:val="center"/>
          </w:tcPr>
          <w:p>
            <w:pPr>
              <w:jc w:val="center"/>
              <w:rPr>
                <w:b/>
                <w:bCs/>
                <w:kern w:val="0"/>
                <w:sz w:val="20"/>
                <w:szCs w:val="20"/>
              </w:rPr>
            </w:pPr>
            <w:r>
              <w:rPr>
                <w:rFonts w:hint="eastAsia"/>
                <w:kern w:val="0"/>
                <w:sz w:val="20"/>
                <w:szCs w:val="20"/>
              </w:rPr>
              <w:t>研究目标及内容</w:t>
            </w:r>
          </w:p>
        </w:tc>
        <w:tc>
          <w:tcPr>
            <w:tcW w:w="3674" w:type="pct"/>
            <w:tcBorders>
              <w:top w:val="single" w:color="auto" w:sz="4" w:space="0"/>
              <w:left w:val="single" w:color="auto" w:sz="4" w:space="0"/>
              <w:bottom w:val="single" w:color="auto" w:sz="4" w:space="0"/>
              <w:right w:val="single" w:color="auto" w:sz="4" w:space="0"/>
            </w:tcBorders>
            <w:vAlign w:val="center"/>
          </w:tcPr>
          <w:p>
            <w:pPr>
              <w:rPr>
                <w:kern w:val="0"/>
                <w:sz w:val="20"/>
                <w:szCs w:val="20"/>
              </w:rPr>
            </w:pPr>
            <w:r>
              <w:rPr>
                <w:rFonts w:hint="eastAsia"/>
                <w:kern w:val="0"/>
                <w:sz w:val="20"/>
                <w:szCs w:val="20"/>
              </w:rPr>
              <w:t>在文献综述基础上，确定明确的研究目标和清晰的研究思路，有一定的前期准备，有基本确定步骤的研究计划，且难易适中。</w:t>
            </w:r>
          </w:p>
        </w:tc>
        <w:tc>
          <w:tcPr>
            <w:tcW w:w="645" w:type="pct"/>
            <w:tcBorders>
              <w:top w:val="single" w:color="auto" w:sz="4" w:space="0"/>
              <w:left w:val="single" w:color="auto" w:sz="4" w:space="0"/>
              <w:bottom w:val="single" w:color="auto" w:sz="4" w:space="0"/>
              <w:right w:val="single" w:color="auto" w:sz="4" w:space="0"/>
            </w:tcBorders>
            <w:vAlign w:val="center"/>
          </w:tcPr>
          <w:p>
            <w:pPr>
              <w:jc w:val="center"/>
              <w:rPr>
                <w:kern w:val="0"/>
                <w:sz w:val="20"/>
                <w:szCs w:val="20"/>
              </w:rPr>
            </w:pPr>
            <w:r>
              <w:rPr>
                <w:rFonts w:hint="eastAsia"/>
                <w:kern w:val="0"/>
                <w:sz w:val="20"/>
                <w:szCs w:val="20"/>
              </w:rPr>
              <w:t>★★★</w:t>
            </w:r>
          </w:p>
          <w:p>
            <w:pPr>
              <w:jc w:val="center"/>
              <w:rPr>
                <w:kern w:val="0"/>
                <w:sz w:val="20"/>
                <w:szCs w:val="20"/>
              </w:rPr>
            </w:pPr>
            <w:r>
              <w:rPr>
                <w:rFonts w:hint="eastAsia"/>
                <w:kern w:val="0"/>
                <w:sz w:val="20"/>
                <w:szCs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pct"/>
            <w:tcBorders>
              <w:top w:val="single" w:color="auto" w:sz="4" w:space="0"/>
              <w:left w:val="single" w:color="auto" w:sz="4" w:space="0"/>
              <w:bottom w:val="single" w:color="auto" w:sz="4" w:space="0"/>
              <w:right w:val="single" w:color="auto" w:sz="4" w:space="0"/>
            </w:tcBorders>
            <w:vAlign w:val="center"/>
          </w:tcPr>
          <w:p>
            <w:pPr>
              <w:jc w:val="center"/>
              <w:rPr>
                <w:b/>
                <w:bCs/>
                <w:kern w:val="0"/>
                <w:sz w:val="20"/>
                <w:szCs w:val="20"/>
              </w:rPr>
            </w:pPr>
            <w:r>
              <w:rPr>
                <w:rFonts w:hint="eastAsia"/>
                <w:kern w:val="0"/>
                <w:sz w:val="20"/>
                <w:szCs w:val="20"/>
              </w:rPr>
              <w:t>实施方案</w:t>
            </w:r>
          </w:p>
        </w:tc>
        <w:tc>
          <w:tcPr>
            <w:tcW w:w="3674" w:type="pct"/>
            <w:tcBorders>
              <w:top w:val="single" w:color="auto" w:sz="4" w:space="0"/>
              <w:left w:val="single" w:color="auto" w:sz="4" w:space="0"/>
              <w:bottom w:val="single" w:color="auto" w:sz="4" w:space="0"/>
              <w:right w:val="single" w:color="auto" w:sz="4" w:space="0"/>
            </w:tcBorders>
            <w:vAlign w:val="center"/>
          </w:tcPr>
          <w:p>
            <w:pPr>
              <w:rPr>
                <w:kern w:val="0"/>
                <w:sz w:val="20"/>
                <w:szCs w:val="20"/>
              </w:rPr>
            </w:pPr>
            <w:r>
              <w:rPr>
                <w:rFonts w:hint="eastAsia"/>
                <w:kern w:val="0"/>
                <w:sz w:val="20"/>
                <w:szCs w:val="20"/>
              </w:rPr>
              <w:t>实施方案完备，制定详细的技术路线和合理的进度安排，并进行可行性论证，且项目实施条件已经具备，项目组成员分工合理。</w:t>
            </w:r>
          </w:p>
        </w:tc>
        <w:tc>
          <w:tcPr>
            <w:tcW w:w="645" w:type="pct"/>
            <w:tcBorders>
              <w:top w:val="single" w:color="auto" w:sz="4" w:space="0"/>
              <w:left w:val="single" w:color="auto" w:sz="4" w:space="0"/>
              <w:bottom w:val="single" w:color="auto" w:sz="4" w:space="0"/>
              <w:right w:val="single" w:color="auto" w:sz="4" w:space="0"/>
            </w:tcBorders>
            <w:vAlign w:val="center"/>
          </w:tcPr>
          <w:p>
            <w:pPr>
              <w:jc w:val="center"/>
              <w:rPr>
                <w:kern w:val="0"/>
                <w:sz w:val="20"/>
                <w:szCs w:val="20"/>
              </w:rPr>
            </w:pPr>
            <w:r>
              <w:rPr>
                <w:rFonts w:hint="eastAsia"/>
                <w:kern w:val="0"/>
                <w:sz w:val="20"/>
                <w:szCs w:val="20"/>
              </w:rPr>
              <w:t>★★★</w:t>
            </w:r>
          </w:p>
          <w:p>
            <w:pPr>
              <w:jc w:val="center"/>
              <w:rPr>
                <w:kern w:val="0"/>
                <w:sz w:val="20"/>
                <w:szCs w:val="20"/>
              </w:rPr>
            </w:pPr>
            <w:r>
              <w:rPr>
                <w:rFonts w:hint="eastAsia"/>
                <w:kern w:val="0"/>
                <w:sz w:val="20"/>
                <w:szCs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pct"/>
            <w:tcBorders>
              <w:top w:val="single" w:color="auto" w:sz="4" w:space="0"/>
              <w:left w:val="single" w:color="auto" w:sz="4" w:space="0"/>
              <w:bottom w:val="single" w:color="auto" w:sz="4" w:space="0"/>
              <w:right w:val="single" w:color="auto" w:sz="4" w:space="0"/>
            </w:tcBorders>
            <w:vAlign w:val="center"/>
          </w:tcPr>
          <w:p>
            <w:pPr>
              <w:jc w:val="center"/>
              <w:rPr>
                <w:b/>
                <w:bCs/>
                <w:kern w:val="0"/>
                <w:sz w:val="20"/>
                <w:szCs w:val="20"/>
              </w:rPr>
            </w:pPr>
            <w:r>
              <w:rPr>
                <w:rFonts w:hint="eastAsia"/>
                <w:kern w:val="0"/>
                <w:sz w:val="20"/>
                <w:szCs w:val="20"/>
              </w:rPr>
              <w:t>经费预算</w:t>
            </w:r>
          </w:p>
        </w:tc>
        <w:tc>
          <w:tcPr>
            <w:tcW w:w="3674" w:type="pct"/>
            <w:tcBorders>
              <w:top w:val="single" w:color="auto" w:sz="4" w:space="0"/>
              <w:left w:val="single" w:color="auto" w:sz="4" w:space="0"/>
              <w:bottom w:val="single" w:color="auto" w:sz="4" w:space="0"/>
              <w:right w:val="single" w:color="auto" w:sz="4" w:space="0"/>
            </w:tcBorders>
            <w:vAlign w:val="center"/>
          </w:tcPr>
          <w:p>
            <w:pPr>
              <w:rPr>
                <w:kern w:val="0"/>
                <w:sz w:val="20"/>
                <w:szCs w:val="20"/>
              </w:rPr>
            </w:pPr>
            <w:r>
              <w:rPr>
                <w:rFonts w:hint="eastAsia"/>
                <w:kern w:val="0"/>
                <w:sz w:val="20"/>
                <w:szCs w:val="20"/>
              </w:rPr>
              <w:t>经费预算有效、合理、节约。</w:t>
            </w:r>
          </w:p>
        </w:tc>
        <w:tc>
          <w:tcPr>
            <w:tcW w:w="645" w:type="pct"/>
            <w:tcBorders>
              <w:top w:val="single" w:color="auto" w:sz="4" w:space="0"/>
              <w:left w:val="single" w:color="auto" w:sz="4" w:space="0"/>
              <w:bottom w:val="single" w:color="auto" w:sz="4" w:space="0"/>
              <w:right w:val="single" w:color="auto" w:sz="4" w:space="0"/>
            </w:tcBorders>
            <w:vAlign w:val="center"/>
          </w:tcPr>
          <w:p>
            <w:pPr>
              <w:jc w:val="center"/>
              <w:rPr>
                <w:kern w:val="0"/>
                <w:sz w:val="20"/>
                <w:szCs w:val="20"/>
              </w:rPr>
            </w:pPr>
            <w:r>
              <w:rPr>
                <w:rFonts w:hint="eastAsia"/>
                <w:kern w:val="0"/>
                <w:sz w:val="20"/>
                <w:szCs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pct"/>
            <w:tcBorders>
              <w:top w:val="single" w:color="auto" w:sz="4" w:space="0"/>
              <w:left w:val="single" w:color="auto" w:sz="4" w:space="0"/>
              <w:bottom w:val="single" w:color="auto" w:sz="4" w:space="0"/>
              <w:right w:val="single" w:color="auto" w:sz="4" w:space="0"/>
            </w:tcBorders>
            <w:vAlign w:val="center"/>
          </w:tcPr>
          <w:p>
            <w:pPr>
              <w:jc w:val="center"/>
              <w:rPr>
                <w:b/>
                <w:bCs/>
                <w:kern w:val="0"/>
                <w:sz w:val="20"/>
                <w:szCs w:val="20"/>
              </w:rPr>
            </w:pPr>
            <w:r>
              <w:rPr>
                <w:rFonts w:hint="eastAsia"/>
                <w:kern w:val="0"/>
                <w:sz w:val="20"/>
                <w:szCs w:val="20"/>
              </w:rPr>
              <w:t>预期成果及特色</w:t>
            </w:r>
          </w:p>
        </w:tc>
        <w:tc>
          <w:tcPr>
            <w:tcW w:w="3674" w:type="pct"/>
            <w:tcBorders>
              <w:top w:val="single" w:color="auto" w:sz="4" w:space="0"/>
              <w:left w:val="single" w:color="auto" w:sz="4" w:space="0"/>
              <w:bottom w:val="single" w:color="auto" w:sz="4" w:space="0"/>
              <w:right w:val="single" w:color="auto" w:sz="4" w:space="0"/>
            </w:tcBorders>
            <w:vAlign w:val="center"/>
          </w:tcPr>
          <w:p>
            <w:pPr>
              <w:rPr>
                <w:kern w:val="0"/>
                <w:sz w:val="20"/>
                <w:szCs w:val="20"/>
              </w:rPr>
            </w:pPr>
            <w:r>
              <w:rPr>
                <w:rFonts w:hint="eastAsia"/>
                <w:kern w:val="0"/>
                <w:sz w:val="20"/>
                <w:szCs w:val="20"/>
              </w:rPr>
              <w:t>有明确具体的预期成果且较可能实现。</w:t>
            </w:r>
          </w:p>
        </w:tc>
        <w:tc>
          <w:tcPr>
            <w:tcW w:w="645" w:type="pct"/>
            <w:tcBorders>
              <w:top w:val="single" w:color="auto" w:sz="4" w:space="0"/>
              <w:left w:val="single" w:color="auto" w:sz="4" w:space="0"/>
              <w:bottom w:val="single" w:color="auto" w:sz="4" w:space="0"/>
              <w:right w:val="single" w:color="auto" w:sz="4" w:space="0"/>
            </w:tcBorders>
            <w:vAlign w:val="center"/>
          </w:tcPr>
          <w:p>
            <w:pPr>
              <w:jc w:val="center"/>
              <w:rPr>
                <w:kern w:val="0"/>
                <w:sz w:val="20"/>
                <w:szCs w:val="20"/>
              </w:rPr>
            </w:pPr>
            <w:r>
              <w:rPr>
                <w:rFonts w:hint="eastAsia"/>
                <w:kern w:val="0"/>
                <w:sz w:val="20"/>
                <w:szCs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pct"/>
            <w:tcBorders>
              <w:top w:val="single" w:color="auto" w:sz="4" w:space="0"/>
              <w:left w:val="single" w:color="auto" w:sz="4" w:space="0"/>
              <w:bottom w:val="single" w:color="auto" w:sz="4" w:space="0"/>
              <w:right w:val="single" w:color="auto" w:sz="4" w:space="0"/>
            </w:tcBorders>
            <w:vAlign w:val="center"/>
          </w:tcPr>
          <w:p>
            <w:pPr>
              <w:jc w:val="center"/>
              <w:rPr>
                <w:b/>
                <w:bCs/>
                <w:kern w:val="0"/>
                <w:sz w:val="20"/>
                <w:szCs w:val="20"/>
              </w:rPr>
            </w:pPr>
            <w:r>
              <w:rPr>
                <w:rFonts w:hint="eastAsia"/>
                <w:kern w:val="0"/>
                <w:sz w:val="20"/>
                <w:szCs w:val="20"/>
              </w:rPr>
              <w:t>指导教师</w:t>
            </w:r>
          </w:p>
        </w:tc>
        <w:tc>
          <w:tcPr>
            <w:tcW w:w="3674" w:type="pct"/>
            <w:tcBorders>
              <w:top w:val="single" w:color="auto" w:sz="4" w:space="0"/>
              <w:left w:val="single" w:color="auto" w:sz="4" w:space="0"/>
              <w:bottom w:val="single" w:color="auto" w:sz="4" w:space="0"/>
              <w:right w:val="single" w:color="auto" w:sz="4" w:space="0"/>
            </w:tcBorders>
            <w:vAlign w:val="center"/>
          </w:tcPr>
          <w:p>
            <w:pPr>
              <w:rPr>
                <w:kern w:val="0"/>
                <w:sz w:val="20"/>
                <w:szCs w:val="20"/>
              </w:rPr>
            </w:pPr>
            <w:r>
              <w:rPr>
                <w:rFonts w:hint="eastAsia"/>
                <w:kern w:val="0"/>
                <w:sz w:val="20"/>
                <w:szCs w:val="20"/>
              </w:rPr>
              <w:t>指导教师的学科背景、指导经验、职称等条件符合相关要求。</w:t>
            </w:r>
          </w:p>
        </w:tc>
        <w:tc>
          <w:tcPr>
            <w:tcW w:w="645" w:type="pct"/>
            <w:tcBorders>
              <w:top w:val="single" w:color="auto" w:sz="4" w:space="0"/>
              <w:left w:val="single" w:color="auto" w:sz="4" w:space="0"/>
              <w:bottom w:val="single" w:color="auto" w:sz="4" w:space="0"/>
              <w:right w:val="single" w:color="auto" w:sz="4" w:space="0"/>
            </w:tcBorders>
            <w:vAlign w:val="center"/>
          </w:tcPr>
          <w:p>
            <w:pPr>
              <w:jc w:val="center"/>
              <w:rPr>
                <w:kern w:val="0"/>
                <w:sz w:val="20"/>
                <w:szCs w:val="20"/>
              </w:rPr>
            </w:pPr>
            <w:r>
              <w:rPr>
                <w:rFonts w:hint="eastAsia"/>
                <w:kern w:val="0"/>
                <w:sz w:val="20"/>
                <w:szCs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pct"/>
            <w:tcBorders>
              <w:top w:val="single" w:color="auto" w:sz="4" w:space="0"/>
              <w:left w:val="single" w:color="auto" w:sz="4" w:space="0"/>
              <w:bottom w:val="single" w:color="auto" w:sz="4" w:space="0"/>
              <w:right w:val="single" w:color="auto" w:sz="4" w:space="0"/>
            </w:tcBorders>
            <w:vAlign w:val="center"/>
          </w:tcPr>
          <w:p>
            <w:pPr>
              <w:jc w:val="center"/>
              <w:rPr>
                <w:b/>
                <w:bCs/>
                <w:kern w:val="0"/>
                <w:sz w:val="20"/>
                <w:szCs w:val="20"/>
              </w:rPr>
            </w:pPr>
            <w:r>
              <w:rPr>
                <w:rFonts w:hint="eastAsia"/>
                <w:kern w:val="0"/>
                <w:sz w:val="20"/>
                <w:szCs w:val="20"/>
              </w:rPr>
              <w:t>现场答辩</w:t>
            </w:r>
          </w:p>
        </w:tc>
        <w:tc>
          <w:tcPr>
            <w:tcW w:w="3674" w:type="pct"/>
            <w:tcBorders>
              <w:top w:val="single" w:color="auto" w:sz="4" w:space="0"/>
              <w:left w:val="single" w:color="auto" w:sz="4" w:space="0"/>
              <w:bottom w:val="single" w:color="auto" w:sz="4" w:space="0"/>
              <w:right w:val="single" w:color="auto" w:sz="4" w:space="0"/>
            </w:tcBorders>
            <w:vAlign w:val="center"/>
          </w:tcPr>
          <w:p>
            <w:pPr>
              <w:rPr>
                <w:kern w:val="0"/>
                <w:sz w:val="20"/>
                <w:szCs w:val="20"/>
              </w:rPr>
            </w:pPr>
            <w:r>
              <w:rPr>
                <w:rFonts w:hint="eastAsia"/>
                <w:kern w:val="0"/>
                <w:sz w:val="20"/>
                <w:szCs w:val="20"/>
              </w:rPr>
              <w:t>思路清晰、重点突出、针对性强；内容连贯、条理清楚、逻辑性强；回答迅速、语言流畅、自信、应变能力强。</w:t>
            </w:r>
          </w:p>
        </w:tc>
        <w:tc>
          <w:tcPr>
            <w:tcW w:w="645" w:type="pct"/>
            <w:tcBorders>
              <w:top w:val="single" w:color="auto" w:sz="4" w:space="0"/>
              <w:left w:val="single" w:color="auto" w:sz="4" w:space="0"/>
              <w:bottom w:val="single" w:color="auto" w:sz="4" w:space="0"/>
              <w:right w:val="single" w:color="auto" w:sz="4" w:space="0"/>
            </w:tcBorders>
            <w:vAlign w:val="center"/>
          </w:tcPr>
          <w:p>
            <w:pPr>
              <w:jc w:val="center"/>
              <w:rPr>
                <w:kern w:val="0"/>
                <w:sz w:val="20"/>
                <w:szCs w:val="20"/>
              </w:rPr>
            </w:pPr>
            <w:r>
              <w:rPr>
                <w:rFonts w:hint="eastAsia"/>
                <w:kern w:val="0"/>
                <w:sz w:val="20"/>
                <w:szCs w:val="20"/>
              </w:rPr>
              <w:t>★★</w:t>
            </w:r>
          </w:p>
        </w:tc>
      </w:tr>
    </w:tbl>
    <w:p>
      <w:pPr>
        <w:spacing w:before="40" w:after="40"/>
        <w:jc w:val="center"/>
        <w:rPr>
          <w:rFonts w:cstheme="minorBidi"/>
          <w:sz w:val="18"/>
          <w:szCs w:val="18"/>
        </w:rPr>
      </w:pPr>
      <w:r>
        <w:rPr>
          <w:rFonts w:hint="eastAsia"/>
          <w:sz w:val="18"/>
          <w:szCs w:val="18"/>
        </w:rPr>
        <w:t>表4-15 立项评审重点</w:t>
      </w:r>
    </w:p>
    <w:p>
      <w:pPr>
        <w:pStyle w:val="5"/>
      </w:pPr>
      <w:bookmarkStart w:id="263" w:name="_Toc16942"/>
      <w:bookmarkStart w:id="264" w:name="_Toc4707"/>
      <w:r>
        <w:rPr>
          <w:rFonts w:hint="eastAsia"/>
        </w:rPr>
        <w:t>4、中期检查</w:t>
      </w:r>
      <w:bookmarkEnd w:id="263"/>
      <w:bookmarkEnd w:id="264"/>
    </w:p>
    <w:p>
      <w:pPr>
        <w:ind w:firstLine="480" w:firstLineChars="200"/>
      </w:pPr>
      <w:r>
        <w:rPr>
          <w:rFonts w:hint="eastAsia"/>
        </w:rPr>
        <w:t>自2020年度“大创”开始，“推荐国家级、省级项目”安排在了“中期检查”之后。也就是说，通过了立项申请的项目如果想评上高等级，还要再经过小半年的考察，学院、学校会参考中期检查时项目的进展情况为项目定级。</w:t>
      </w:r>
    </w:p>
    <w:p>
      <w:pPr>
        <w:ind w:firstLine="480" w:firstLineChars="200"/>
      </w:pPr>
      <w:r>
        <w:rPr>
          <w:rFonts w:hint="eastAsia"/>
        </w:rPr>
        <w:t>在中期检查时，学院、学校会分别对各类项目从</w:t>
      </w:r>
      <w:r>
        <w:rPr>
          <w:rFonts w:hint="eastAsia"/>
          <w:b/>
          <w:bCs/>
        </w:rPr>
        <w:t>项目执行情況</w:t>
      </w:r>
      <w:r>
        <w:rPr>
          <w:rFonts w:hint="eastAsia"/>
        </w:rPr>
        <w:t>、</w:t>
      </w:r>
      <w:r>
        <w:rPr>
          <w:rFonts w:hint="eastAsia"/>
          <w:b/>
          <w:bCs/>
        </w:rPr>
        <w:t>团队投入度</w:t>
      </w:r>
      <w:r>
        <w:rPr>
          <w:rFonts w:hint="eastAsia"/>
        </w:rPr>
        <w:t>、</w:t>
      </w:r>
      <w:r>
        <w:rPr>
          <w:rFonts w:hint="eastAsia"/>
          <w:b/>
          <w:bCs/>
        </w:rPr>
        <w:t>约定成果达成度</w:t>
      </w:r>
      <w:r>
        <w:rPr>
          <w:rFonts w:hint="eastAsia"/>
        </w:rPr>
        <w:t>、</w:t>
      </w:r>
      <w:r>
        <w:rPr>
          <w:rFonts w:hint="eastAsia"/>
          <w:b/>
          <w:bCs/>
        </w:rPr>
        <w:t>资金使用进度</w:t>
      </w:r>
      <w:r>
        <w:rPr>
          <w:rFonts w:hint="eastAsia"/>
        </w:rPr>
        <w:t>等几方面评价审查，学校也会再组织抽查。每年的考核形式都可能会发生变化，按照当年教务处的安排提交相关材料即可。</w:t>
      </w:r>
    </w:p>
    <w:p>
      <w:pPr>
        <w:ind w:firstLine="480" w:firstLineChars="200"/>
      </w:pPr>
      <w:r>
        <w:rPr>
          <w:rFonts w:hint="eastAsia"/>
        </w:rPr>
        <w:t>比如说，2021年的大创中期检查要求用PowerPoint模板做一份中期检查报告，这是一个往年从未有过的要求，是考核形式上的创新。一些同学发现前辈们没有这样的经历，就会感到惊慌，但冷静下来看，考核的内容其实并没有变化，只需要按照这种新的形式做好展示即可。</w:t>
      </w:r>
    </w:p>
    <w:p>
      <w:pPr>
        <w:ind w:firstLine="480" w:firstLineChars="200"/>
      </w:pPr>
      <w:r>
        <w:rPr>
          <w:rFonts w:hint="eastAsia"/>
        </w:rPr>
        <w:t>通过中期检查的项目，校院两级将择优推荐审报省级和国家级，创新训练类（非交叉学科）项目由学院按照分配的名额推荐、公示，并提交教务处，创新训练类（交叉学科）、创业训练类和创业实践类项目由学校组织评选、公示和推荐。</w:t>
      </w:r>
    </w:p>
    <w:p>
      <w:pPr>
        <w:ind w:firstLine="480" w:firstLineChars="200"/>
      </w:pPr>
      <w:r>
        <w:rPr>
          <w:rFonts w:hint="eastAsia"/>
        </w:rPr>
        <w:t>中期检查结果分为</w:t>
      </w:r>
      <w:r>
        <w:rPr>
          <w:rFonts w:hint="eastAsia"/>
          <w:b/>
          <w:bCs/>
        </w:rPr>
        <w:t>按期完成</w:t>
      </w:r>
      <w:r>
        <w:rPr>
          <w:rFonts w:hint="eastAsia"/>
        </w:rPr>
        <w:t>、</w:t>
      </w:r>
      <w:r>
        <w:rPr>
          <w:rFonts w:hint="eastAsia"/>
          <w:b/>
          <w:bCs/>
        </w:rPr>
        <w:t>限期整改</w:t>
      </w:r>
      <w:r>
        <w:rPr>
          <w:rFonts w:hint="eastAsia"/>
        </w:rPr>
        <w:t>、</w:t>
      </w:r>
      <w:r>
        <w:rPr>
          <w:rFonts w:hint="eastAsia"/>
          <w:b/>
          <w:bCs/>
        </w:rPr>
        <w:t>终止</w:t>
      </w:r>
      <w:r>
        <w:rPr>
          <w:rFonts w:hint="eastAsia"/>
        </w:rPr>
        <w:t>三类，在正常情况下，项目一般都会获评按期完成，只有极少数完成情况实在堪忧的项目会被要求限期整改，甚至终止。对于希望得到省级、国家级“大创”的同学而言，立项成功还不能松懈，顺利地在中期检查中得到较高的评价并被推荐为高等级项目才是需要为之奋斗的目标。</w:t>
      </w:r>
    </w:p>
    <w:p>
      <w:pPr>
        <w:ind w:firstLine="480" w:firstLineChars="200"/>
      </w:pPr>
      <w:r>
        <w:rPr>
          <w:rFonts w:hint="eastAsia"/>
        </w:rPr>
        <w:t>如果将立项申请比喻为“画大饼”，那么中期检查其实就是“烙大饼”。在立项申请时，同学们可能会在立项申请书中说得天花乱坠，让每一个项目看起来都非常厉害。但很多项目因为团队自身实力的限制，其实是完全做不出来立项申请书中所写的内容的。俗话说，是骡子是马，拉出来溜溜，中期检查其实就是要看一看，当初画的大饼，到底能不能烙出来？项目团队经过这小半年的奋斗，究竟将项目推进到了什么地步？有没有遇到先前未曾料想到的问题？遇到问题的话如何解决？那些无力做好项目的团队，在中期检查中就李逵变李鬼，无法更进一步了。</w:t>
      </w:r>
    </w:p>
    <w:p>
      <w:pPr>
        <w:ind w:firstLine="480" w:firstLineChars="200"/>
      </w:pPr>
      <w:r>
        <w:rPr>
          <w:rFonts w:hint="eastAsia"/>
        </w:rPr>
        <w:t>中期检查就是这样一个承上启下的环节，下面小思给出一些中期检查时可能比较重要的点供大家参考，大家可以稍微注意一下：</w:t>
      </w:r>
    </w:p>
    <w:tbl>
      <w:tblPr>
        <w:tblStyle w:val="23"/>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0"/>
        <w:gridCol w:w="6515"/>
        <w:gridCol w:w="11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10" w:type="pct"/>
            <w:tcBorders>
              <w:top w:val="single" w:color="auto" w:sz="4" w:space="0"/>
              <w:left w:val="single" w:color="auto" w:sz="4" w:space="0"/>
              <w:bottom w:val="single" w:color="auto" w:sz="4" w:space="0"/>
              <w:right w:val="single" w:color="auto" w:sz="4" w:space="0"/>
            </w:tcBorders>
            <w:vAlign w:val="center"/>
          </w:tcPr>
          <w:p>
            <w:pPr>
              <w:jc w:val="center"/>
              <w:rPr>
                <w:b/>
                <w:bCs/>
                <w:kern w:val="0"/>
              </w:rPr>
            </w:pPr>
            <w:r>
              <w:rPr>
                <w:rFonts w:hint="eastAsia"/>
                <w:kern w:val="0"/>
              </w:rPr>
              <w:t>分类</w:t>
            </w:r>
          </w:p>
        </w:tc>
        <w:tc>
          <w:tcPr>
            <w:tcW w:w="3845" w:type="pct"/>
            <w:tcBorders>
              <w:top w:val="single" w:color="auto" w:sz="4" w:space="0"/>
              <w:left w:val="single" w:color="auto" w:sz="4" w:space="0"/>
              <w:bottom w:val="single" w:color="auto" w:sz="4" w:space="0"/>
              <w:right w:val="single" w:color="auto" w:sz="4" w:space="0"/>
            </w:tcBorders>
            <w:vAlign w:val="center"/>
          </w:tcPr>
          <w:p>
            <w:pPr>
              <w:jc w:val="center"/>
              <w:rPr>
                <w:b/>
                <w:bCs/>
                <w:kern w:val="0"/>
              </w:rPr>
            </w:pPr>
            <w:r>
              <w:rPr>
                <w:rFonts w:hint="eastAsia"/>
                <w:kern w:val="0"/>
              </w:rPr>
              <w:t>评价内容</w:t>
            </w:r>
          </w:p>
        </w:tc>
        <w:tc>
          <w:tcPr>
            <w:tcW w:w="645" w:type="pct"/>
            <w:tcBorders>
              <w:top w:val="single" w:color="auto" w:sz="4" w:space="0"/>
              <w:left w:val="single" w:color="auto" w:sz="4" w:space="0"/>
              <w:bottom w:val="single" w:color="auto" w:sz="4" w:space="0"/>
              <w:right w:val="single" w:color="auto" w:sz="4" w:space="0"/>
            </w:tcBorders>
            <w:vAlign w:val="center"/>
          </w:tcPr>
          <w:p>
            <w:pPr>
              <w:jc w:val="center"/>
              <w:rPr>
                <w:b/>
                <w:bCs/>
                <w:kern w:val="0"/>
              </w:rPr>
            </w:pPr>
            <w:r>
              <w:rPr>
                <w:rFonts w:hint="eastAsia"/>
                <w:kern w:val="0"/>
              </w:rPr>
              <w:t>重要程度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0" w:type="pct"/>
            <w:tcBorders>
              <w:top w:val="single" w:color="auto" w:sz="4" w:space="0"/>
              <w:left w:val="single" w:color="auto" w:sz="4" w:space="0"/>
              <w:bottom w:val="single" w:color="auto" w:sz="4" w:space="0"/>
              <w:right w:val="single" w:color="auto" w:sz="4" w:space="0"/>
            </w:tcBorders>
            <w:vAlign w:val="center"/>
          </w:tcPr>
          <w:p>
            <w:pPr>
              <w:jc w:val="center"/>
              <w:rPr>
                <w:b/>
                <w:bCs/>
                <w:kern w:val="0"/>
              </w:rPr>
            </w:pPr>
            <w:r>
              <w:rPr>
                <w:rFonts w:hint="eastAsia"/>
                <w:kern w:val="0"/>
              </w:rPr>
              <w:t>项目进展情况</w:t>
            </w:r>
          </w:p>
        </w:tc>
        <w:tc>
          <w:tcPr>
            <w:tcW w:w="3845" w:type="pct"/>
            <w:tcBorders>
              <w:top w:val="single" w:color="auto" w:sz="4" w:space="0"/>
              <w:left w:val="single" w:color="auto" w:sz="4" w:space="0"/>
              <w:bottom w:val="single" w:color="auto" w:sz="4" w:space="0"/>
              <w:right w:val="single" w:color="auto" w:sz="4" w:space="0"/>
            </w:tcBorders>
            <w:vAlign w:val="center"/>
          </w:tcPr>
          <w:p>
            <w:pPr>
              <w:rPr>
                <w:kern w:val="0"/>
              </w:rPr>
            </w:pPr>
            <w:r>
              <w:rPr>
                <w:rFonts w:hint="eastAsia"/>
                <w:kern w:val="0"/>
              </w:rPr>
              <w:t>已完成的工作，与任务书计划进度及要求对比，基本同步；项目获得初步成果；项目成员自身的能力、素质得到一定训练。</w:t>
            </w:r>
          </w:p>
        </w:tc>
        <w:tc>
          <w:tcPr>
            <w:tcW w:w="645" w:type="pct"/>
            <w:tcBorders>
              <w:top w:val="single" w:color="auto" w:sz="4" w:space="0"/>
              <w:left w:val="single" w:color="auto" w:sz="4" w:space="0"/>
              <w:bottom w:val="single" w:color="auto" w:sz="4" w:space="0"/>
              <w:right w:val="single" w:color="auto" w:sz="4" w:space="0"/>
            </w:tcBorders>
            <w:vAlign w:val="center"/>
          </w:tcPr>
          <w:p>
            <w:pPr>
              <w:jc w:val="center"/>
              <w:rPr>
                <w:kern w:val="0"/>
              </w:rPr>
            </w:pPr>
            <w:r>
              <w:rPr>
                <w:rFonts w:hint="eastAsia"/>
                <w:kern w:val="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0" w:type="pct"/>
            <w:tcBorders>
              <w:top w:val="single" w:color="auto" w:sz="4" w:space="0"/>
              <w:left w:val="single" w:color="auto" w:sz="4" w:space="0"/>
              <w:bottom w:val="single" w:color="auto" w:sz="4" w:space="0"/>
              <w:right w:val="single" w:color="auto" w:sz="4" w:space="0"/>
            </w:tcBorders>
            <w:vAlign w:val="center"/>
          </w:tcPr>
          <w:p>
            <w:pPr>
              <w:jc w:val="center"/>
              <w:rPr>
                <w:b/>
                <w:bCs/>
                <w:kern w:val="0"/>
              </w:rPr>
            </w:pPr>
            <w:r>
              <w:rPr>
                <w:rFonts w:hint="eastAsia"/>
                <w:kern w:val="0"/>
              </w:rPr>
              <w:t>问题及解决措施</w:t>
            </w:r>
          </w:p>
        </w:tc>
        <w:tc>
          <w:tcPr>
            <w:tcW w:w="3845" w:type="pct"/>
            <w:tcBorders>
              <w:top w:val="single" w:color="auto" w:sz="4" w:space="0"/>
              <w:left w:val="single" w:color="auto" w:sz="4" w:space="0"/>
              <w:bottom w:val="single" w:color="auto" w:sz="4" w:space="0"/>
              <w:right w:val="single" w:color="auto" w:sz="4" w:space="0"/>
            </w:tcBorders>
            <w:vAlign w:val="center"/>
          </w:tcPr>
          <w:p>
            <w:pPr>
              <w:rPr>
                <w:kern w:val="0"/>
              </w:rPr>
            </w:pPr>
            <w:r>
              <w:rPr>
                <w:rFonts w:hint="eastAsia"/>
                <w:kern w:val="0"/>
              </w:rPr>
              <w:t>根据项目的进展情况检查并及时调整技术路线；对出现的问题正确分析其原因；对出现的问题有明确的解决方案和措施办法；验证项目的难度和进度进行相应的调整的必要性；指导教师对项目组成员的指导至少每月一次。</w:t>
            </w:r>
          </w:p>
        </w:tc>
        <w:tc>
          <w:tcPr>
            <w:tcW w:w="645" w:type="pct"/>
            <w:tcBorders>
              <w:top w:val="single" w:color="auto" w:sz="4" w:space="0"/>
              <w:left w:val="single" w:color="auto" w:sz="4" w:space="0"/>
              <w:bottom w:val="single" w:color="auto" w:sz="4" w:space="0"/>
              <w:right w:val="single" w:color="auto" w:sz="4" w:space="0"/>
            </w:tcBorders>
            <w:vAlign w:val="center"/>
          </w:tcPr>
          <w:p>
            <w:pPr>
              <w:jc w:val="center"/>
              <w:rPr>
                <w:kern w:val="0"/>
              </w:rPr>
            </w:pPr>
            <w:r>
              <w:rPr>
                <w:rFonts w:hint="eastAsia"/>
                <w:kern w:val="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0" w:type="pct"/>
            <w:tcBorders>
              <w:top w:val="single" w:color="auto" w:sz="4" w:space="0"/>
              <w:left w:val="single" w:color="auto" w:sz="4" w:space="0"/>
              <w:bottom w:val="single" w:color="auto" w:sz="4" w:space="0"/>
              <w:right w:val="single" w:color="auto" w:sz="4" w:space="0"/>
            </w:tcBorders>
            <w:vAlign w:val="center"/>
          </w:tcPr>
          <w:p>
            <w:pPr>
              <w:jc w:val="center"/>
              <w:rPr>
                <w:b/>
                <w:bCs/>
                <w:kern w:val="0"/>
              </w:rPr>
            </w:pPr>
            <w:r>
              <w:rPr>
                <w:rFonts w:hint="eastAsia"/>
                <w:kern w:val="0"/>
              </w:rPr>
              <w:t>经费使用情况</w:t>
            </w:r>
          </w:p>
        </w:tc>
        <w:tc>
          <w:tcPr>
            <w:tcW w:w="3845" w:type="pct"/>
            <w:tcBorders>
              <w:top w:val="single" w:color="auto" w:sz="4" w:space="0"/>
              <w:left w:val="single" w:color="auto" w:sz="4" w:space="0"/>
              <w:bottom w:val="single" w:color="auto" w:sz="4" w:space="0"/>
              <w:right w:val="single" w:color="auto" w:sz="4" w:space="0"/>
            </w:tcBorders>
            <w:vAlign w:val="center"/>
          </w:tcPr>
          <w:p>
            <w:pPr>
              <w:rPr>
                <w:kern w:val="0"/>
              </w:rPr>
            </w:pPr>
            <w:r>
              <w:rPr>
                <w:rFonts w:hint="eastAsia"/>
                <w:kern w:val="0"/>
              </w:rPr>
              <w:t>已使用经费的比例合理；符合经费预算使用计划进度，不符合时则给出下阶段调整方案。</w:t>
            </w:r>
          </w:p>
        </w:tc>
        <w:tc>
          <w:tcPr>
            <w:tcW w:w="645" w:type="pct"/>
            <w:tcBorders>
              <w:top w:val="single" w:color="auto" w:sz="4" w:space="0"/>
              <w:left w:val="single" w:color="auto" w:sz="4" w:space="0"/>
              <w:bottom w:val="single" w:color="auto" w:sz="4" w:space="0"/>
              <w:right w:val="single" w:color="auto" w:sz="4" w:space="0"/>
            </w:tcBorders>
            <w:vAlign w:val="center"/>
          </w:tcPr>
          <w:p>
            <w:pPr>
              <w:jc w:val="center"/>
              <w:rPr>
                <w:kern w:val="0"/>
              </w:rPr>
            </w:pPr>
            <w:r>
              <w:rPr>
                <w:rFonts w:hint="eastAsia"/>
                <w:kern w:val="0"/>
              </w:rPr>
              <w:t>★★</w:t>
            </w:r>
          </w:p>
        </w:tc>
      </w:tr>
    </w:tbl>
    <w:p>
      <w:pPr>
        <w:jc w:val="center"/>
        <w:rPr>
          <w:rFonts w:cstheme="minorBidi"/>
          <w:sz w:val="18"/>
          <w:szCs w:val="18"/>
        </w:rPr>
      </w:pPr>
      <w:r>
        <w:rPr>
          <w:rFonts w:hint="eastAsia"/>
          <w:sz w:val="18"/>
          <w:szCs w:val="18"/>
        </w:rPr>
        <w:t>表4-16 中期检查重点</w:t>
      </w:r>
    </w:p>
    <w:p>
      <w:pPr>
        <w:pStyle w:val="5"/>
      </w:pPr>
      <w:bookmarkStart w:id="265" w:name="_Toc4526"/>
      <w:bookmarkStart w:id="266" w:name="_Toc30166"/>
      <w:r>
        <w:rPr>
          <w:rFonts w:hint="eastAsia"/>
        </w:rPr>
        <w:t>5、结题评优</w:t>
      </w:r>
      <w:bookmarkEnd w:id="265"/>
      <w:bookmarkEnd w:id="266"/>
    </w:p>
    <w:p>
      <w:pPr>
        <w:ind w:firstLine="480" w:firstLineChars="200"/>
      </w:pPr>
      <w:r>
        <w:rPr>
          <w:rFonts w:hint="eastAsia"/>
        </w:rPr>
        <w:t>在“大创”的结题评优环节，一般学校会要求提交结题报告和相关成果书面材料，并进行结题答辩。结题结果分为优秀、良好、合格、不通过四类。按照2020年度“大创”的结题结果来看，一般有不超过15%的项目会被评为“优秀”，25%的项目被评为“良好”，剩下的项目被评为“合格”。没有通过结题验收的项目是很罕见的。</w:t>
      </w:r>
    </w:p>
    <w:p>
      <w:pPr>
        <w:spacing w:line="240" w:lineRule="auto"/>
        <w:jc w:val="center"/>
        <w:rPr>
          <w:sz w:val="21"/>
          <w:szCs w:val="22"/>
        </w:rPr>
      </w:pPr>
      <w:r>
        <w:drawing>
          <wp:inline distT="0" distB="0" distL="0" distR="0">
            <wp:extent cx="5043805" cy="2114550"/>
            <wp:effectExtent l="0" t="0" r="444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84" cstate="print">
                      <a:grayscl/>
                      <a:extLst>
                        <a:ext uri="{28A0092B-C50C-407E-A947-70E740481C1C}">
                          <a14:useLocalDpi xmlns:a14="http://schemas.microsoft.com/office/drawing/2010/main" val="0"/>
                        </a:ext>
                      </a:extLst>
                    </a:blip>
                    <a:srcRect l="5997" t="3062" r="1537" b="2995"/>
                    <a:stretch>
                      <a:fillRect/>
                    </a:stretch>
                  </pic:blipFill>
                  <pic:spPr>
                    <a:xfrm>
                      <a:off x="0" y="0"/>
                      <a:ext cx="5043805" cy="2114550"/>
                    </a:xfrm>
                    <a:prstGeom prst="rect">
                      <a:avLst/>
                    </a:prstGeom>
                    <a:noFill/>
                    <a:ln>
                      <a:noFill/>
                    </a:ln>
                  </pic:spPr>
                </pic:pic>
              </a:graphicData>
            </a:graphic>
          </wp:inline>
        </w:drawing>
      </w:r>
    </w:p>
    <w:p>
      <w:pPr>
        <w:jc w:val="center"/>
        <w:rPr>
          <w:sz w:val="18"/>
          <w:szCs w:val="18"/>
        </w:rPr>
      </w:pPr>
      <w:r>
        <w:rPr>
          <w:rFonts w:hint="eastAsia"/>
          <w:sz w:val="18"/>
          <w:szCs w:val="18"/>
        </w:rPr>
        <w:t>图4-17大创结题评优比例</w:t>
      </w:r>
    </w:p>
    <w:p>
      <w:pPr>
        <w:ind w:firstLine="480" w:firstLineChars="200"/>
      </w:pPr>
      <w:r>
        <w:rPr>
          <w:rFonts w:hint="eastAsia"/>
        </w:rPr>
        <w:t>下面小思给出一些结题报告写作时需要注意的点，供同学们参考：</w:t>
      </w:r>
    </w:p>
    <w:tbl>
      <w:tblPr>
        <w:tblStyle w:val="23"/>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3"/>
        <w:gridCol w:w="5642"/>
        <w:gridCol w:w="11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2" w:type="pct"/>
            <w:tcBorders>
              <w:top w:val="single" w:color="auto" w:sz="4" w:space="0"/>
              <w:left w:val="single" w:color="auto" w:sz="4" w:space="0"/>
              <w:bottom w:val="single" w:color="auto" w:sz="4" w:space="0"/>
              <w:right w:val="single" w:color="auto" w:sz="4" w:space="0"/>
            </w:tcBorders>
            <w:vAlign w:val="center"/>
          </w:tcPr>
          <w:p>
            <w:pPr>
              <w:jc w:val="center"/>
              <w:rPr>
                <w:b/>
                <w:bCs/>
                <w:kern w:val="0"/>
              </w:rPr>
            </w:pPr>
            <w:r>
              <w:rPr>
                <w:rFonts w:hint="eastAsia"/>
                <w:kern w:val="0"/>
              </w:rPr>
              <w:t>分类</w:t>
            </w:r>
          </w:p>
        </w:tc>
        <w:tc>
          <w:tcPr>
            <w:tcW w:w="3333" w:type="pct"/>
            <w:tcBorders>
              <w:top w:val="single" w:color="auto" w:sz="4" w:space="0"/>
              <w:left w:val="single" w:color="auto" w:sz="4" w:space="0"/>
              <w:bottom w:val="single" w:color="auto" w:sz="4" w:space="0"/>
              <w:right w:val="single" w:color="auto" w:sz="4" w:space="0"/>
            </w:tcBorders>
            <w:vAlign w:val="center"/>
          </w:tcPr>
          <w:p>
            <w:pPr>
              <w:jc w:val="center"/>
              <w:rPr>
                <w:b/>
                <w:bCs/>
                <w:kern w:val="0"/>
              </w:rPr>
            </w:pPr>
            <w:r>
              <w:rPr>
                <w:rFonts w:hint="eastAsia"/>
                <w:kern w:val="0"/>
              </w:rPr>
              <w:t>评价内容</w:t>
            </w:r>
          </w:p>
        </w:tc>
        <w:tc>
          <w:tcPr>
            <w:tcW w:w="645" w:type="pct"/>
            <w:tcBorders>
              <w:top w:val="single" w:color="auto" w:sz="4" w:space="0"/>
              <w:left w:val="single" w:color="auto" w:sz="4" w:space="0"/>
              <w:bottom w:val="single" w:color="auto" w:sz="4" w:space="0"/>
              <w:right w:val="single" w:color="auto" w:sz="4" w:space="0"/>
            </w:tcBorders>
            <w:vAlign w:val="center"/>
          </w:tcPr>
          <w:p>
            <w:pPr>
              <w:jc w:val="center"/>
              <w:rPr>
                <w:b/>
                <w:bCs/>
                <w:kern w:val="0"/>
              </w:rPr>
            </w:pPr>
            <w:r>
              <w:rPr>
                <w:rFonts w:hint="eastAsia"/>
                <w:kern w:val="0"/>
              </w:rPr>
              <w:t>重要程度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2" w:type="pct"/>
            <w:tcBorders>
              <w:top w:val="single" w:color="auto" w:sz="4" w:space="0"/>
              <w:left w:val="single" w:color="auto" w:sz="4" w:space="0"/>
              <w:bottom w:val="single" w:color="auto" w:sz="4" w:space="0"/>
              <w:right w:val="single" w:color="auto" w:sz="4" w:space="0"/>
            </w:tcBorders>
            <w:vAlign w:val="center"/>
          </w:tcPr>
          <w:p>
            <w:pPr>
              <w:jc w:val="center"/>
              <w:rPr>
                <w:b/>
                <w:bCs/>
                <w:kern w:val="0"/>
              </w:rPr>
            </w:pPr>
            <w:r>
              <w:rPr>
                <w:rFonts w:hint="eastAsia"/>
                <w:kern w:val="0"/>
              </w:rPr>
              <w:t>项目报告</w:t>
            </w:r>
          </w:p>
        </w:tc>
        <w:tc>
          <w:tcPr>
            <w:tcW w:w="3333" w:type="pct"/>
            <w:tcBorders>
              <w:top w:val="single" w:color="auto" w:sz="4" w:space="0"/>
              <w:left w:val="single" w:color="auto" w:sz="4" w:space="0"/>
              <w:bottom w:val="single" w:color="auto" w:sz="4" w:space="0"/>
              <w:right w:val="single" w:color="auto" w:sz="4" w:space="0"/>
            </w:tcBorders>
            <w:vAlign w:val="center"/>
          </w:tcPr>
          <w:p>
            <w:pPr>
              <w:jc w:val="center"/>
              <w:rPr>
                <w:kern w:val="0"/>
              </w:rPr>
            </w:pPr>
            <w:r>
              <w:rPr>
                <w:rFonts w:hint="eastAsia"/>
                <w:kern w:val="0"/>
              </w:rPr>
              <w:t>项目总体情况介绍，科研训练过程描述的完整性。</w:t>
            </w:r>
          </w:p>
        </w:tc>
        <w:tc>
          <w:tcPr>
            <w:tcW w:w="645" w:type="pct"/>
            <w:tcBorders>
              <w:top w:val="single" w:color="auto" w:sz="4" w:space="0"/>
              <w:left w:val="single" w:color="auto" w:sz="4" w:space="0"/>
              <w:bottom w:val="single" w:color="auto" w:sz="4" w:space="0"/>
              <w:right w:val="single" w:color="auto" w:sz="4" w:space="0"/>
            </w:tcBorders>
            <w:vAlign w:val="center"/>
          </w:tcPr>
          <w:p>
            <w:pPr>
              <w:jc w:val="center"/>
              <w:rPr>
                <w:kern w:val="0"/>
              </w:rPr>
            </w:pPr>
            <w:r>
              <w:rPr>
                <w:rFonts w:hint="eastAsia"/>
                <w:kern w:val="0"/>
              </w:rPr>
              <w:t>★★★</w:t>
            </w:r>
          </w:p>
          <w:p>
            <w:pPr>
              <w:jc w:val="center"/>
              <w:rPr>
                <w:kern w:val="0"/>
              </w:rPr>
            </w:pPr>
            <w:r>
              <w:rPr>
                <w:rFonts w:hint="eastAsia"/>
                <w:kern w:val="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2" w:type="pct"/>
            <w:tcBorders>
              <w:top w:val="single" w:color="auto" w:sz="4" w:space="0"/>
              <w:left w:val="single" w:color="auto" w:sz="4" w:space="0"/>
              <w:bottom w:val="single" w:color="auto" w:sz="4" w:space="0"/>
              <w:right w:val="single" w:color="auto" w:sz="4" w:space="0"/>
            </w:tcBorders>
            <w:vAlign w:val="center"/>
          </w:tcPr>
          <w:p>
            <w:pPr>
              <w:jc w:val="center"/>
              <w:rPr>
                <w:b/>
                <w:bCs/>
                <w:kern w:val="0"/>
              </w:rPr>
            </w:pPr>
            <w:r>
              <w:rPr>
                <w:rFonts w:hint="eastAsia"/>
                <w:kern w:val="0"/>
              </w:rPr>
              <w:t>项目完成情况</w:t>
            </w:r>
          </w:p>
        </w:tc>
        <w:tc>
          <w:tcPr>
            <w:tcW w:w="3333" w:type="pct"/>
            <w:tcBorders>
              <w:top w:val="single" w:color="auto" w:sz="4" w:space="0"/>
              <w:left w:val="single" w:color="auto" w:sz="4" w:space="0"/>
              <w:bottom w:val="single" w:color="auto" w:sz="4" w:space="0"/>
              <w:right w:val="single" w:color="auto" w:sz="4" w:space="0"/>
            </w:tcBorders>
            <w:vAlign w:val="center"/>
          </w:tcPr>
          <w:p>
            <w:pPr>
              <w:jc w:val="center"/>
              <w:rPr>
                <w:kern w:val="0"/>
              </w:rPr>
            </w:pPr>
            <w:r>
              <w:rPr>
                <w:rFonts w:hint="eastAsia"/>
                <w:kern w:val="0"/>
              </w:rPr>
              <w:t>对照任务书检查完成情况，项目创新性程度（一般创新、集成创新、原始创新），工作量大小及其完成程度，项目组各成员完成工作量比例的合理性，经费使用合理性。</w:t>
            </w:r>
          </w:p>
        </w:tc>
        <w:tc>
          <w:tcPr>
            <w:tcW w:w="645" w:type="pct"/>
            <w:tcBorders>
              <w:top w:val="single" w:color="auto" w:sz="4" w:space="0"/>
              <w:left w:val="single" w:color="auto" w:sz="4" w:space="0"/>
              <w:bottom w:val="single" w:color="auto" w:sz="4" w:space="0"/>
              <w:right w:val="single" w:color="auto" w:sz="4" w:space="0"/>
            </w:tcBorders>
            <w:vAlign w:val="center"/>
          </w:tcPr>
          <w:p>
            <w:pPr>
              <w:jc w:val="center"/>
              <w:rPr>
                <w:kern w:val="0"/>
              </w:rPr>
            </w:pPr>
            <w:r>
              <w:rPr>
                <w:rFonts w:hint="eastAsia"/>
                <w:kern w:val="0"/>
              </w:rPr>
              <w:t>★★★</w:t>
            </w:r>
          </w:p>
          <w:p>
            <w:pPr>
              <w:jc w:val="center"/>
              <w:rPr>
                <w:kern w:val="0"/>
              </w:rPr>
            </w:pPr>
            <w:r>
              <w:rPr>
                <w:rFonts w:hint="eastAsia"/>
                <w:kern w:val="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2" w:type="pct"/>
            <w:tcBorders>
              <w:top w:val="single" w:color="auto" w:sz="4" w:space="0"/>
              <w:left w:val="single" w:color="auto" w:sz="4" w:space="0"/>
              <w:bottom w:val="single" w:color="auto" w:sz="4" w:space="0"/>
              <w:right w:val="single" w:color="auto" w:sz="4" w:space="0"/>
            </w:tcBorders>
            <w:vAlign w:val="center"/>
          </w:tcPr>
          <w:p>
            <w:pPr>
              <w:jc w:val="center"/>
              <w:rPr>
                <w:b/>
                <w:bCs/>
                <w:kern w:val="0"/>
              </w:rPr>
            </w:pPr>
            <w:r>
              <w:rPr>
                <w:rFonts w:hint="eastAsia"/>
                <w:kern w:val="0"/>
              </w:rPr>
              <w:t>项目成效</w:t>
            </w:r>
          </w:p>
        </w:tc>
        <w:tc>
          <w:tcPr>
            <w:tcW w:w="3333" w:type="pct"/>
            <w:tcBorders>
              <w:top w:val="single" w:color="auto" w:sz="4" w:space="0"/>
              <w:left w:val="single" w:color="auto" w:sz="4" w:space="0"/>
              <w:bottom w:val="single" w:color="auto" w:sz="4" w:space="0"/>
              <w:right w:val="single" w:color="auto" w:sz="4" w:space="0"/>
            </w:tcBorders>
            <w:vAlign w:val="center"/>
          </w:tcPr>
          <w:p>
            <w:pPr>
              <w:jc w:val="center"/>
              <w:rPr>
                <w:kern w:val="0"/>
              </w:rPr>
            </w:pPr>
            <w:r>
              <w:rPr>
                <w:rFonts w:hint="eastAsia"/>
                <w:kern w:val="0"/>
              </w:rPr>
              <w:t>对学生创新性思维、自主学习能力、实践能力、团队合作能力和科研等能力及素质的培养，项目所取得的研究成果（论文、作品、专利等）。</w:t>
            </w:r>
          </w:p>
        </w:tc>
        <w:tc>
          <w:tcPr>
            <w:tcW w:w="645" w:type="pct"/>
            <w:tcBorders>
              <w:top w:val="single" w:color="auto" w:sz="4" w:space="0"/>
              <w:left w:val="single" w:color="auto" w:sz="4" w:space="0"/>
              <w:bottom w:val="single" w:color="auto" w:sz="4" w:space="0"/>
              <w:right w:val="single" w:color="auto" w:sz="4" w:space="0"/>
            </w:tcBorders>
            <w:vAlign w:val="center"/>
          </w:tcPr>
          <w:p>
            <w:pPr>
              <w:jc w:val="center"/>
              <w:rPr>
                <w:kern w:val="0"/>
              </w:rPr>
            </w:pPr>
            <w:r>
              <w:rPr>
                <w:rFonts w:hint="eastAsia"/>
                <w:kern w:val="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2" w:type="pct"/>
            <w:tcBorders>
              <w:top w:val="single" w:color="auto" w:sz="4" w:space="0"/>
              <w:left w:val="single" w:color="auto" w:sz="4" w:space="0"/>
              <w:bottom w:val="single" w:color="auto" w:sz="4" w:space="0"/>
              <w:right w:val="single" w:color="auto" w:sz="4" w:space="0"/>
            </w:tcBorders>
            <w:vAlign w:val="center"/>
          </w:tcPr>
          <w:p>
            <w:pPr>
              <w:jc w:val="center"/>
              <w:rPr>
                <w:b/>
                <w:bCs/>
                <w:kern w:val="0"/>
              </w:rPr>
            </w:pPr>
            <w:r>
              <w:rPr>
                <w:rFonts w:hint="eastAsia"/>
                <w:kern w:val="0"/>
              </w:rPr>
              <w:t>文档规范性</w:t>
            </w:r>
          </w:p>
        </w:tc>
        <w:tc>
          <w:tcPr>
            <w:tcW w:w="3333" w:type="pct"/>
            <w:tcBorders>
              <w:top w:val="single" w:color="auto" w:sz="4" w:space="0"/>
              <w:left w:val="single" w:color="auto" w:sz="4" w:space="0"/>
              <w:bottom w:val="single" w:color="auto" w:sz="4" w:space="0"/>
              <w:right w:val="single" w:color="auto" w:sz="4" w:space="0"/>
            </w:tcBorders>
            <w:vAlign w:val="center"/>
          </w:tcPr>
          <w:p>
            <w:pPr>
              <w:jc w:val="center"/>
              <w:rPr>
                <w:kern w:val="0"/>
              </w:rPr>
            </w:pPr>
            <w:r>
              <w:rPr>
                <w:rFonts w:hint="eastAsia"/>
                <w:kern w:val="0"/>
              </w:rPr>
              <w:t>研究报告、原始数据及资料的完整性，论文报告文字表述、成果表达规范性。</w:t>
            </w:r>
          </w:p>
        </w:tc>
        <w:tc>
          <w:tcPr>
            <w:tcW w:w="645" w:type="pct"/>
            <w:tcBorders>
              <w:top w:val="single" w:color="auto" w:sz="4" w:space="0"/>
              <w:left w:val="single" w:color="auto" w:sz="4" w:space="0"/>
              <w:bottom w:val="single" w:color="auto" w:sz="4" w:space="0"/>
              <w:right w:val="single" w:color="auto" w:sz="4" w:space="0"/>
            </w:tcBorders>
            <w:vAlign w:val="center"/>
          </w:tcPr>
          <w:p>
            <w:pPr>
              <w:jc w:val="center"/>
              <w:rPr>
                <w:kern w:val="0"/>
              </w:rPr>
            </w:pPr>
            <w:r>
              <w:rPr>
                <w:rFonts w:hint="eastAsia"/>
                <w:kern w:val="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2" w:type="pct"/>
            <w:tcBorders>
              <w:top w:val="single" w:color="auto" w:sz="4" w:space="0"/>
              <w:left w:val="single" w:color="auto" w:sz="4" w:space="0"/>
              <w:bottom w:val="single" w:color="auto" w:sz="4" w:space="0"/>
              <w:right w:val="single" w:color="auto" w:sz="4" w:space="0"/>
            </w:tcBorders>
            <w:vAlign w:val="center"/>
          </w:tcPr>
          <w:p>
            <w:pPr>
              <w:jc w:val="center"/>
              <w:rPr>
                <w:b/>
                <w:bCs/>
                <w:kern w:val="0"/>
              </w:rPr>
            </w:pPr>
            <w:r>
              <w:rPr>
                <w:rFonts w:hint="eastAsia"/>
                <w:kern w:val="0"/>
              </w:rPr>
              <w:t>项目经费</w:t>
            </w:r>
          </w:p>
        </w:tc>
        <w:tc>
          <w:tcPr>
            <w:tcW w:w="3333" w:type="pct"/>
            <w:tcBorders>
              <w:top w:val="single" w:color="auto" w:sz="4" w:space="0"/>
              <w:left w:val="single" w:color="auto" w:sz="4" w:space="0"/>
              <w:bottom w:val="single" w:color="auto" w:sz="4" w:space="0"/>
              <w:right w:val="single" w:color="auto" w:sz="4" w:space="0"/>
            </w:tcBorders>
            <w:vAlign w:val="center"/>
          </w:tcPr>
          <w:p>
            <w:pPr>
              <w:jc w:val="center"/>
              <w:rPr>
                <w:kern w:val="0"/>
              </w:rPr>
            </w:pPr>
            <w:r>
              <w:rPr>
                <w:rFonts w:hint="eastAsia"/>
                <w:kern w:val="0"/>
              </w:rPr>
              <w:t>经费使用的合理性。</w:t>
            </w:r>
          </w:p>
        </w:tc>
        <w:tc>
          <w:tcPr>
            <w:tcW w:w="645" w:type="pct"/>
            <w:tcBorders>
              <w:top w:val="single" w:color="auto" w:sz="4" w:space="0"/>
              <w:left w:val="single" w:color="auto" w:sz="4" w:space="0"/>
              <w:bottom w:val="single" w:color="auto" w:sz="4" w:space="0"/>
              <w:right w:val="single" w:color="auto" w:sz="4" w:space="0"/>
            </w:tcBorders>
            <w:vAlign w:val="center"/>
          </w:tcPr>
          <w:p>
            <w:pPr>
              <w:jc w:val="center"/>
              <w:rPr>
                <w:kern w:val="0"/>
              </w:rPr>
            </w:pPr>
            <w:r>
              <w:rPr>
                <w:rFonts w:hint="eastAsia"/>
                <w:kern w:val="0"/>
              </w:rPr>
              <w:t>★★</w:t>
            </w:r>
          </w:p>
        </w:tc>
      </w:tr>
    </w:tbl>
    <w:p>
      <w:pPr>
        <w:jc w:val="center"/>
        <w:rPr>
          <w:rFonts w:cstheme="minorBidi"/>
          <w:sz w:val="18"/>
          <w:szCs w:val="18"/>
        </w:rPr>
      </w:pPr>
      <w:r>
        <w:rPr>
          <w:rFonts w:hint="eastAsia"/>
          <w:sz w:val="18"/>
          <w:szCs w:val="18"/>
        </w:rPr>
        <w:t>表4-18 结题报告重点</w:t>
      </w:r>
    </w:p>
    <w:p>
      <w:pPr>
        <w:ind w:firstLine="480" w:firstLineChars="200"/>
      </w:pPr>
      <w:r>
        <w:rPr>
          <w:rFonts w:hint="eastAsia"/>
        </w:rPr>
        <w:t>除了提交书面报告和材料，结题评审一般都会安排</w:t>
      </w:r>
      <w:r>
        <w:rPr>
          <w:rFonts w:hint="eastAsia"/>
          <w:b/>
          <w:bCs/>
        </w:rPr>
        <w:t>答辩</w:t>
      </w:r>
      <w:r>
        <w:rPr>
          <w:rFonts w:hint="eastAsia"/>
        </w:rPr>
        <w:t>环节，因此下面再给出一些答辩时可能比较重要的点，同学们可以稍微注意一下：</w:t>
      </w:r>
    </w:p>
    <w:tbl>
      <w:tblPr>
        <w:tblStyle w:val="23"/>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2"/>
        <w:gridCol w:w="5534"/>
        <w:gridCol w:w="12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2" w:type="pct"/>
            <w:tcBorders>
              <w:top w:val="single" w:color="auto" w:sz="4" w:space="0"/>
              <w:left w:val="single" w:color="auto" w:sz="4" w:space="0"/>
              <w:bottom w:val="single" w:color="auto" w:sz="4" w:space="0"/>
              <w:right w:val="single" w:color="auto" w:sz="4" w:space="0"/>
            </w:tcBorders>
            <w:vAlign w:val="center"/>
          </w:tcPr>
          <w:p>
            <w:pPr>
              <w:jc w:val="center"/>
              <w:rPr>
                <w:b/>
                <w:bCs/>
                <w:kern w:val="0"/>
              </w:rPr>
            </w:pPr>
            <w:r>
              <w:rPr>
                <w:rFonts w:hint="eastAsia"/>
                <w:kern w:val="0"/>
              </w:rPr>
              <w:t>分类</w:t>
            </w:r>
          </w:p>
        </w:tc>
        <w:tc>
          <w:tcPr>
            <w:tcW w:w="3247" w:type="pct"/>
            <w:tcBorders>
              <w:top w:val="single" w:color="auto" w:sz="4" w:space="0"/>
              <w:left w:val="single" w:color="auto" w:sz="4" w:space="0"/>
              <w:bottom w:val="single" w:color="auto" w:sz="4" w:space="0"/>
              <w:right w:val="single" w:color="auto" w:sz="4" w:space="0"/>
            </w:tcBorders>
            <w:vAlign w:val="center"/>
          </w:tcPr>
          <w:p>
            <w:pPr>
              <w:jc w:val="center"/>
              <w:rPr>
                <w:b/>
                <w:bCs/>
                <w:kern w:val="0"/>
              </w:rPr>
            </w:pPr>
            <w:r>
              <w:rPr>
                <w:rFonts w:hint="eastAsia"/>
                <w:kern w:val="0"/>
              </w:rPr>
              <w:t>评价内容</w:t>
            </w:r>
          </w:p>
        </w:tc>
        <w:tc>
          <w:tcPr>
            <w:tcW w:w="731" w:type="pct"/>
            <w:tcBorders>
              <w:top w:val="single" w:color="auto" w:sz="4" w:space="0"/>
              <w:left w:val="single" w:color="auto" w:sz="4" w:space="0"/>
              <w:bottom w:val="single" w:color="auto" w:sz="4" w:space="0"/>
              <w:right w:val="single" w:color="auto" w:sz="4" w:space="0"/>
            </w:tcBorders>
            <w:vAlign w:val="center"/>
          </w:tcPr>
          <w:p>
            <w:pPr>
              <w:jc w:val="center"/>
              <w:rPr>
                <w:b/>
                <w:bCs/>
                <w:kern w:val="0"/>
              </w:rPr>
            </w:pPr>
            <w:r>
              <w:rPr>
                <w:rFonts w:hint="eastAsia"/>
                <w:kern w:val="0"/>
              </w:rPr>
              <w:t>重要程度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2" w:type="pct"/>
            <w:vMerge w:val="restart"/>
            <w:tcBorders>
              <w:top w:val="single" w:color="auto" w:sz="4" w:space="0"/>
              <w:left w:val="single" w:color="auto" w:sz="4" w:space="0"/>
              <w:bottom w:val="single" w:color="auto" w:sz="4" w:space="0"/>
              <w:right w:val="single" w:color="auto" w:sz="4" w:space="0"/>
            </w:tcBorders>
            <w:vAlign w:val="center"/>
          </w:tcPr>
          <w:p>
            <w:pPr>
              <w:jc w:val="center"/>
              <w:rPr>
                <w:b/>
                <w:bCs/>
                <w:kern w:val="0"/>
              </w:rPr>
            </w:pPr>
            <w:r>
              <w:rPr>
                <w:rFonts w:hint="eastAsia"/>
                <w:kern w:val="0"/>
              </w:rPr>
              <w:t>申请者</w:t>
            </w:r>
          </w:p>
        </w:tc>
        <w:tc>
          <w:tcPr>
            <w:tcW w:w="3247" w:type="pct"/>
            <w:tcBorders>
              <w:top w:val="single" w:color="auto" w:sz="4" w:space="0"/>
              <w:left w:val="single" w:color="auto" w:sz="4" w:space="0"/>
              <w:bottom w:val="single" w:color="auto" w:sz="4" w:space="0"/>
              <w:right w:val="single" w:color="auto" w:sz="4" w:space="0"/>
            </w:tcBorders>
            <w:vAlign w:val="center"/>
          </w:tcPr>
          <w:p>
            <w:pPr>
              <w:jc w:val="center"/>
              <w:rPr>
                <w:kern w:val="0"/>
              </w:rPr>
            </w:pPr>
            <w:r>
              <w:rPr>
                <w:rFonts w:hint="eastAsia"/>
                <w:kern w:val="0"/>
              </w:rPr>
              <w:t>中/英文流畅度、发音、逻辑性</w:t>
            </w:r>
          </w:p>
        </w:tc>
        <w:tc>
          <w:tcPr>
            <w:tcW w:w="731" w:type="pct"/>
            <w:vMerge w:val="restart"/>
            <w:tcBorders>
              <w:top w:val="single" w:color="auto" w:sz="4" w:space="0"/>
              <w:left w:val="single" w:color="auto" w:sz="4" w:space="0"/>
              <w:bottom w:val="single" w:color="auto" w:sz="4" w:space="0"/>
              <w:right w:val="single" w:color="auto" w:sz="4" w:space="0"/>
            </w:tcBorders>
            <w:vAlign w:val="center"/>
          </w:tcPr>
          <w:p>
            <w:pPr>
              <w:jc w:val="center"/>
              <w:rPr>
                <w:kern w:val="0"/>
              </w:rPr>
            </w:pPr>
            <w:r>
              <w:rPr>
                <w:rFonts w:hint="eastAsia"/>
                <w:kern w:val="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rPr>
                <w:rFonts w:cs="Times New Roman"/>
                <w:b/>
                <w:bCs/>
                <w:kern w:val="0"/>
              </w:rPr>
            </w:pPr>
          </w:p>
        </w:tc>
        <w:tc>
          <w:tcPr>
            <w:tcW w:w="3247" w:type="pct"/>
            <w:tcBorders>
              <w:top w:val="single" w:color="auto" w:sz="4" w:space="0"/>
              <w:left w:val="single" w:color="auto" w:sz="4" w:space="0"/>
              <w:bottom w:val="single" w:color="auto" w:sz="4" w:space="0"/>
              <w:right w:val="single" w:color="auto" w:sz="4" w:space="0"/>
            </w:tcBorders>
            <w:vAlign w:val="center"/>
          </w:tcPr>
          <w:p>
            <w:pPr>
              <w:jc w:val="center"/>
              <w:rPr>
                <w:kern w:val="0"/>
              </w:rPr>
            </w:pPr>
            <w:r>
              <w:rPr>
                <w:rFonts w:hint="eastAsia"/>
                <w:kern w:val="0"/>
              </w:rPr>
              <w:t>团队组成</w:t>
            </w:r>
          </w:p>
        </w:tc>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rPr>
                <w:rFonts w:cs="Times New Roman"/>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2" w:type="pct"/>
            <w:vMerge w:val="restart"/>
            <w:tcBorders>
              <w:top w:val="single" w:color="auto" w:sz="4" w:space="0"/>
              <w:left w:val="single" w:color="auto" w:sz="4" w:space="0"/>
              <w:bottom w:val="single" w:color="auto" w:sz="4" w:space="0"/>
              <w:right w:val="single" w:color="auto" w:sz="4" w:space="0"/>
            </w:tcBorders>
            <w:vAlign w:val="center"/>
          </w:tcPr>
          <w:p>
            <w:pPr>
              <w:jc w:val="center"/>
              <w:rPr>
                <w:b/>
                <w:bCs/>
                <w:kern w:val="0"/>
              </w:rPr>
            </w:pPr>
            <w:r>
              <w:rPr>
                <w:rFonts w:hint="eastAsia"/>
                <w:kern w:val="0"/>
              </w:rPr>
              <w:t>研究项目</w:t>
            </w:r>
          </w:p>
        </w:tc>
        <w:tc>
          <w:tcPr>
            <w:tcW w:w="3247" w:type="pct"/>
            <w:tcBorders>
              <w:top w:val="single" w:color="auto" w:sz="4" w:space="0"/>
              <w:left w:val="single" w:color="auto" w:sz="4" w:space="0"/>
              <w:bottom w:val="single" w:color="auto" w:sz="4" w:space="0"/>
              <w:right w:val="single" w:color="auto" w:sz="4" w:space="0"/>
            </w:tcBorders>
            <w:vAlign w:val="center"/>
          </w:tcPr>
          <w:p>
            <w:pPr>
              <w:jc w:val="center"/>
              <w:rPr>
                <w:kern w:val="0"/>
              </w:rPr>
            </w:pPr>
            <w:r>
              <w:rPr>
                <w:rFonts w:hint="eastAsia"/>
                <w:kern w:val="0"/>
              </w:rPr>
              <w:t>项目的立项依据</w:t>
            </w:r>
          </w:p>
        </w:tc>
        <w:tc>
          <w:tcPr>
            <w:tcW w:w="731" w:type="pct"/>
            <w:vMerge w:val="restart"/>
            <w:tcBorders>
              <w:top w:val="single" w:color="auto" w:sz="4" w:space="0"/>
              <w:left w:val="single" w:color="auto" w:sz="4" w:space="0"/>
              <w:bottom w:val="single" w:color="auto" w:sz="4" w:space="0"/>
              <w:right w:val="single" w:color="auto" w:sz="4" w:space="0"/>
            </w:tcBorders>
            <w:vAlign w:val="center"/>
          </w:tcPr>
          <w:p>
            <w:pPr>
              <w:jc w:val="center"/>
              <w:rPr>
                <w:kern w:val="0"/>
              </w:rPr>
            </w:pPr>
            <w:r>
              <w:rPr>
                <w:rFonts w:hint="eastAsia"/>
                <w:kern w:val="0"/>
              </w:rPr>
              <w:t>★★★</w:t>
            </w:r>
          </w:p>
          <w:p>
            <w:pPr>
              <w:jc w:val="center"/>
              <w:rPr>
                <w:kern w:val="0"/>
              </w:rPr>
            </w:pPr>
            <w:r>
              <w:rPr>
                <w:rFonts w:hint="eastAsia"/>
                <w:kern w:val="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rPr>
                <w:rFonts w:cs="Times New Roman"/>
                <w:b/>
                <w:bCs/>
                <w:kern w:val="0"/>
              </w:rPr>
            </w:pPr>
          </w:p>
        </w:tc>
        <w:tc>
          <w:tcPr>
            <w:tcW w:w="3247" w:type="pct"/>
            <w:tcBorders>
              <w:top w:val="single" w:color="auto" w:sz="4" w:space="0"/>
              <w:left w:val="single" w:color="auto" w:sz="4" w:space="0"/>
              <w:bottom w:val="single" w:color="auto" w:sz="4" w:space="0"/>
              <w:right w:val="single" w:color="auto" w:sz="4" w:space="0"/>
            </w:tcBorders>
            <w:vAlign w:val="center"/>
          </w:tcPr>
          <w:p>
            <w:pPr>
              <w:jc w:val="center"/>
              <w:rPr>
                <w:kern w:val="0"/>
              </w:rPr>
            </w:pPr>
            <w:r>
              <w:rPr>
                <w:rFonts w:hint="eastAsia"/>
                <w:kern w:val="0"/>
              </w:rPr>
              <w:t>研究内容与创新</w:t>
            </w:r>
          </w:p>
        </w:tc>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rPr>
                <w:rFonts w:cs="Times New Roman"/>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rPr>
                <w:rFonts w:cs="Times New Roman"/>
                <w:b/>
                <w:bCs/>
                <w:kern w:val="0"/>
              </w:rPr>
            </w:pPr>
          </w:p>
        </w:tc>
        <w:tc>
          <w:tcPr>
            <w:tcW w:w="3247" w:type="pct"/>
            <w:tcBorders>
              <w:top w:val="single" w:color="auto" w:sz="4" w:space="0"/>
              <w:left w:val="single" w:color="auto" w:sz="4" w:space="0"/>
              <w:bottom w:val="single" w:color="auto" w:sz="4" w:space="0"/>
              <w:right w:val="single" w:color="auto" w:sz="4" w:space="0"/>
            </w:tcBorders>
            <w:vAlign w:val="center"/>
          </w:tcPr>
          <w:p>
            <w:pPr>
              <w:jc w:val="center"/>
              <w:rPr>
                <w:kern w:val="0"/>
              </w:rPr>
            </w:pPr>
            <w:r>
              <w:rPr>
                <w:rFonts w:hint="eastAsia"/>
                <w:kern w:val="0"/>
              </w:rPr>
              <w:t>研究方案可行性</w:t>
            </w:r>
          </w:p>
        </w:tc>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rPr>
                <w:rFonts w:cs="Times New Roman"/>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rPr>
                <w:rFonts w:cs="Times New Roman"/>
                <w:b/>
                <w:bCs/>
                <w:kern w:val="0"/>
              </w:rPr>
            </w:pPr>
          </w:p>
        </w:tc>
        <w:tc>
          <w:tcPr>
            <w:tcW w:w="3247" w:type="pct"/>
            <w:tcBorders>
              <w:top w:val="single" w:color="auto" w:sz="4" w:space="0"/>
              <w:left w:val="single" w:color="auto" w:sz="4" w:space="0"/>
              <w:bottom w:val="single" w:color="auto" w:sz="4" w:space="0"/>
              <w:right w:val="single" w:color="auto" w:sz="4" w:space="0"/>
            </w:tcBorders>
            <w:vAlign w:val="center"/>
          </w:tcPr>
          <w:p>
            <w:pPr>
              <w:jc w:val="center"/>
              <w:rPr>
                <w:kern w:val="0"/>
              </w:rPr>
            </w:pPr>
            <w:r>
              <w:rPr>
                <w:rFonts w:hint="eastAsia"/>
                <w:kern w:val="0"/>
              </w:rPr>
              <w:t>对提高学生创新思维、学术能力的作用（侧重考量过程中学生收获、贡献）</w:t>
            </w:r>
          </w:p>
        </w:tc>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rPr>
                <w:rFonts w:cs="Times New Roman"/>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rPr>
                <w:rFonts w:cs="Times New Roman"/>
                <w:b/>
                <w:bCs/>
                <w:kern w:val="0"/>
              </w:rPr>
            </w:pPr>
          </w:p>
        </w:tc>
        <w:tc>
          <w:tcPr>
            <w:tcW w:w="3247" w:type="pct"/>
            <w:tcBorders>
              <w:top w:val="single" w:color="auto" w:sz="4" w:space="0"/>
              <w:left w:val="single" w:color="auto" w:sz="4" w:space="0"/>
              <w:bottom w:val="single" w:color="auto" w:sz="4" w:space="0"/>
              <w:right w:val="single" w:color="auto" w:sz="4" w:space="0"/>
            </w:tcBorders>
            <w:vAlign w:val="center"/>
          </w:tcPr>
          <w:p>
            <w:pPr>
              <w:jc w:val="center"/>
              <w:rPr>
                <w:kern w:val="0"/>
              </w:rPr>
            </w:pPr>
            <w:r>
              <w:rPr>
                <w:rFonts w:hint="eastAsia"/>
                <w:kern w:val="0"/>
              </w:rPr>
              <w:t>项目进展安排和预期结果</w:t>
            </w:r>
          </w:p>
        </w:tc>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rPr>
                <w:rFonts w:cs="Times New Roman"/>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2" w:type="pct"/>
            <w:vMerge w:val="restart"/>
            <w:tcBorders>
              <w:top w:val="single" w:color="auto" w:sz="4" w:space="0"/>
              <w:left w:val="single" w:color="auto" w:sz="4" w:space="0"/>
              <w:bottom w:val="single" w:color="auto" w:sz="4" w:space="0"/>
              <w:right w:val="single" w:color="auto" w:sz="4" w:space="0"/>
            </w:tcBorders>
            <w:vAlign w:val="center"/>
          </w:tcPr>
          <w:p>
            <w:pPr>
              <w:jc w:val="center"/>
              <w:rPr>
                <w:b/>
                <w:bCs/>
                <w:kern w:val="0"/>
              </w:rPr>
            </w:pPr>
            <w:r>
              <w:rPr>
                <w:rFonts w:hint="eastAsia"/>
                <w:kern w:val="0"/>
              </w:rPr>
              <w:t>支撑条件</w:t>
            </w:r>
          </w:p>
        </w:tc>
        <w:tc>
          <w:tcPr>
            <w:tcW w:w="3247" w:type="pct"/>
            <w:tcBorders>
              <w:top w:val="single" w:color="auto" w:sz="4" w:space="0"/>
              <w:left w:val="single" w:color="auto" w:sz="4" w:space="0"/>
              <w:bottom w:val="single" w:color="auto" w:sz="4" w:space="0"/>
              <w:right w:val="single" w:color="auto" w:sz="4" w:space="0"/>
            </w:tcBorders>
            <w:vAlign w:val="center"/>
          </w:tcPr>
          <w:p>
            <w:pPr>
              <w:jc w:val="center"/>
              <w:rPr>
                <w:kern w:val="0"/>
              </w:rPr>
            </w:pPr>
            <w:r>
              <w:rPr>
                <w:rFonts w:hint="eastAsia"/>
                <w:kern w:val="0"/>
              </w:rPr>
              <w:t>前期工作积累、实验条件</w:t>
            </w:r>
          </w:p>
        </w:tc>
        <w:tc>
          <w:tcPr>
            <w:tcW w:w="731" w:type="pct"/>
            <w:vMerge w:val="restart"/>
            <w:tcBorders>
              <w:top w:val="single" w:color="auto" w:sz="4" w:space="0"/>
              <w:left w:val="single" w:color="auto" w:sz="4" w:space="0"/>
              <w:bottom w:val="single" w:color="auto" w:sz="4" w:space="0"/>
              <w:right w:val="single" w:color="auto" w:sz="4" w:space="0"/>
            </w:tcBorders>
            <w:vAlign w:val="center"/>
          </w:tcPr>
          <w:p>
            <w:pPr>
              <w:jc w:val="center"/>
              <w:rPr>
                <w:kern w:val="0"/>
              </w:rPr>
            </w:pPr>
            <w:r>
              <w:rPr>
                <w:rFonts w:hint="eastAsia"/>
                <w:kern w:val="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rPr>
                <w:rFonts w:cs="Times New Roman"/>
                <w:b/>
                <w:bCs/>
                <w:kern w:val="0"/>
              </w:rPr>
            </w:pPr>
          </w:p>
        </w:tc>
        <w:tc>
          <w:tcPr>
            <w:tcW w:w="3247" w:type="pct"/>
            <w:tcBorders>
              <w:top w:val="single" w:color="auto" w:sz="4" w:space="0"/>
              <w:left w:val="single" w:color="auto" w:sz="4" w:space="0"/>
              <w:bottom w:val="single" w:color="auto" w:sz="4" w:space="0"/>
              <w:right w:val="single" w:color="auto" w:sz="4" w:space="0"/>
            </w:tcBorders>
            <w:vAlign w:val="center"/>
          </w:tcPr>
          <w:p>
            <w:pPr>
              <w:jc w:val="center"/>
              <w:rPr>
                <w:kern w:val="0"/>
              </w:rPr>
            </w:pPr>
            <w:r>
              <w:rPr>
                <w:rFonts w:hint="eastAsia"/>
                <w:kern w:val="0"/>
              </w:rPr>
              <w:t>学科背景及导师支持程度</w:t>
            </w:r>
          </w:p>
        </w:tc>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rPr>
                <w:rFonts w:cs="Times New Roman"/>
                <w:kern w:val="0"/>
              </w:rPr>
            </w:pPr>
          </w:p>
        </w:tc>
      </w:tr>
    </w:tbl>
    <w:p>
      <w:pPr>
        <w:jc w:val="center"/>
        <w:rPr>
          <w:rFonts w:cstheme="minorBidi"/>
          <w:sz w:val="18"/>
          <w:szCs w:val="18"/>
        </w:rPr>
      </w:pPr>
      <w:r>
        <w:rPr>
          <w:rFonts w:hint="eastAsia"/>
          <w:sz w:val="18"/>
          <w:szCs w:val="18"/>
        </w:rPr>
        <w:t>表4-</w:t>
      </w:r>
      <w:r>
        <w:rPr>
          <w:sz w:val="18"/>
          <w:szCs w:val="18"/>
        </w:rPr>
        <w:t>1</w:t>
      </w:r>
      <w:r>
        <w:rPr>
          <w:rFonts w:hint="eastAsia"/>
          <w:sz w:val="18"/>
          <w:szCs w:val="18"/>
        </w:rPr>
        <w:t>9结题答辩重点</w:t>
      </w:r>
    </w:p>
    <w:p>
      <w:pPr>
        <w:pStyle w:val="5"/>
      </w:pPr>
      <w:bookmarkStart w:id="267" w:name="_Toc29307"/>
      <w:bookmarkStart w:id="268" w:name="_Toc16522"/>
      <w:r>
        <w:rPr>
          <w:rFonts w:hint="eastAsia"/>
        </w:rPr>
        <w:t>6、意外情况</w:t>
      </w:r>
      <w:bookmarkEnd w:id="267"/>
      <w:bookmarkEnd w:id="268"/>
    </w:p>
    <w:p>
      <w:pPr>
        <w:spacing w:before="40" w:after="40"/>
        <w:ind w:firstLine="480" w:firstLineChars="200"/>
      </w:pPr>
      <w:r>
        <w:rPr>
          <w:rFonts w:hint="eastAsia"/>
        </w:rPr>
        <w:t>在开展过程中，有的“大创”项目会一帆风顺地走到头，也有一些项目会遇到意外。一般来说，项目可能会遭遇的意外情况有四种：项目异动（变更）、提前结题、项目延期、项目终止，下面将一一说明。</w:t>
      </w:r>
    </w:p>
    <w:p>
      <w:pPr>
        <w:spacing w:before="40" w:after="40" w:line="240" w:lineRule="auto"/>
        <w:ind w:firstLine="480" w:firstLineChars="200"/>
      </w:pPr>
      <w:r>
        <w:drawing>
          <wp:inline distT="0" distB="0" distL="0" distR="0">
            <wp:extent cx="5043805" cy="17240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85" cstate="print">
                      <a:grayscl/>
                      <a:extLst>
                        <a:ext uri="{28A0092B-C50C-407E-A947-70E740481C1C}">
                          <a14:useLocalDpi xmlns:a14="http://schemas.microsoft.com/office/drawing/2010/main" val="0"/>
                        </a:ext>
                      </a:extLst>
                    </a:blip>
                    <a:srcRect/>
                    <a:stretch>
                      <a:fillRect/>
                    </a:stretch>
                  </pic:blipFill>
                  <pic:spPr>
                    <a:xfrm>
                      <a:off x="0" y="0"/>
                      <a:ext cx="5043805" cy="1724025"/>
                    </a:xfrm>
                    <a:prstGeom prst="rect">
                      <a:avLst/>
                    </a:prstGeom>
                    <a:noFill/>
                    <a:ln>
                      <a:noFill/>
                    </a:ln>
                  </pic:spPr>
                </pic:pic>
              </a:graphicData>
            </a:graphic>
          </wp:inline>
        </w:drawing>
      </w:r>
    </w:p>
    <w:p>
      <w:pPr>
        <w:jc w:val="center"/>
        <w:rPr>
          <w:sz w:val="18"/>
          <w:szCs w:val="18"/>
        </w:rPr>
      </w:pPr>
      <w:r>
        <w:rPr>
          <w:rFonts w:hint="eastAsia"/>
          <w:sz w:val="18"/>
          <w:szCs w:val="18"/>
        </w:rPr>
        <w:t>图4-20 大创项目意外情况</w:t>
      </w:r>
    </w:p>
    <w:p>
      <w:pPr>
        <w:ind w:firstLine="482" w:firstLineChars="200"/>
      </w:pPr>
      <w:r>
        <w:rPr>
          <w:rFonts w:hint="eastAsia"/>
          <w:b/>
          <w:bCs/>
        </w:rPr>
        <w:t>项目异动</w:t>
      </w:r>
      <w:r>
        <w:rPr>
          <w:rFonts w:hint="eastAsia"/>
        </w:rPr>
        <w:t>是指因为某些原因，需要对项目团队成员进行变更的操作。很多时候，立项成功以后，同学们可能会发现又有合适的同学需要加入项目，或者项目团队中有同学因为个人原因要退出项目，这时候就需要</w:t>
      </w:r>
      <w:r>
        <w:rPr>
          <w:rFonts w:hint="eastAsia"/>
          <w:b/>
          <w:bCs/>
        </w:rPr>
        <w:t>组长和教务老师联系</w:t>
      </w:r>
      <w:r>
        <w:rPr>
          <w:rFonts w:hint="eastAsia"/>
        </w:rPr>
        <w:t>，在“大创”系统中提出申请，完成项目成员变更。项目异动并不是随时都能进行，一般来说，学校会在通知中期检査时同时通知项目异动，组长需要在规定时间内按照通知中的流程联系教务老师，并在系统中完成申请，并在中期检查前完成异动变更。</w:t>
      </w:r>
    </w:p>
    <w:p>
      <w:pPr>
        <w:ind w:firstLine="482" w:firstLineChars="200"/>
      </w:pPr>
      <w:r>
        <w:rPr>
          <w:rFonts w:hint="eastAsia"/>
          <w:b/>
          <w:bCs/>
        </w:rPr>
        <w:t>提前结题</w:t>
      </w:r>
      <w:r>
        <w:rPr>
          <w:rFonts w:hint="eastAsia"/>
        </w:rPr>
        <w:t>往往是因为项目组成员需要保研加分。因为保研加分的材料落款日期一般要求在8月31日前，如果“大创”正常结题的话，就已经到10月了，那时候保研早就结束了。很多学院都要求未结题项目不得加分，或者未结题项目只能加一半的分，有这种需求的项目组往往会申请提前结题。和项目异动一样，提前结题也不能随时申请，一般来说，学校也是在通知中期检查时同时通知提前结题，组长需要在规定时间内完成结题报告、完整的成果资料和其他支撑材料，并按照教务处网站通知中的流程联系教务老师，在系统中完成提前结题申请。</w:t>
      </w:r>
    </w:p>
    <w:p>
      <w:pPr>
        <w:ind w:firstLine="482" w:firstLineChars="200"/>
      </w:pPr>
      <w:r>
        <w:rPr>
          <w:rFonts w:hint="eastAsia"/>
          <w:b/>
          <w:bCs/>
        </w:rPr>
        <w:t>项目延期</w:t>
      </w:r>
      <w:r>
        <w:rPr>
          <w:rFonts w:hint="eastAsia"/>
        </w:rPr>
        <w:t>和</w:t>
      </w:r>
      <w:r>
        <w:rPr>
          <w:rFonts w:hint="eastAsia"/>
          <w:b/>
          <w:bCs/>
        </w:rPr>
        <w:t>项目终止</w:t>
      </w:r>
      <w:r>
        <w:rPr>
          <w:rFonts w:hint="eastAsia"/>
        </w:rPr>
        <w:t>都是比较少见的情况，一般是因为项目组成员的时间安排出现了问题，无力完成项目或者无力按时完成项目，这时便可以向教务提出延期申请或终止申请。项目延期一般只能申请一次，可以延期最长半年时间。此外，国家级项目原则上不得延期。</w:t>
      </w:r>
    </w:p>
    <w:p>
      <w:pPr>
        <w:pStyle w:val="5"/>
      </w:pPr>
      <w:bookmarkStart w:id="269" w:name="_Toc2011"/>
      <w:bookmarkStart w:id="270" w:name="_Toc25361"/>
      <w:r>
        <w:rPr>
          <w:rFonts w:hint="eastAsia"/>
        </w:rPr>
        <w:t>7、注意事项</w:t>
      </w:r>
      <w:bookmarkEnd w:id="269"/>
      <w:bookmarkEnd w:id="270"/>
    </w:p>
    <w:p>
      <w:pPr>
        <w:ind w:firstLine="480" w:firstLineChars="200"/>
      </w:pPr>
      <w:r>
        <w:rPr>
          <w:rFonts w:hint="eastAsia"/>
        </w:rPr>
        <w:t>在“大创”申报过程中，能</w:t>
      </w:r>
      <w:r>
        <w:rPr>
          <w:rFonts w:hint="eastAsia"/>
          <w:b/>
          <w:bCs/>
        </w:rPr>
        <w:t>“正确处理困难”</w:t>
      </w:r>
      <w:r>
        <w:rPr>
          <w:rFonts w:hint="eastAsia"/>
        </w:rPr>
        <w:t>是非常重要的，其关键在于思考四点：“这个困难是什么”、“什么导致了困难”、“如何去解决困难”以及“解决完困难后结果怎么样”。</w:t>
      </w:r>
    </w:p>
    <w:p>
      <w:pPr>
        <w:ind w:firstLine="480" w:firstLineChars="200"/>
      </w:pPr>
      <w:r>
        <w:rPr>
          <w:rFonts w:hint="eastAsia"/>
        </w:rPr>
        <w:t>比如，一个团队说自己“技术储备不够导致难以编写申报书”，这就是没有认识到“困难是什么”，要想清楚，到底是什么技术的储备不够？如果对困难的认知始终是混沌、笼统的，那就完全没有解决的希望。再比如说，明明一个团队需要A方面的人才，却盲目地请来了擅长B方面的大佬，这就是没有认清“困难的原因”。</w:t>
      </w:r>
    </w:p>
    <w:p>
      <w:pPr>
        <w:ind w:firstLine="480" w:firstLineChars="200"/>
      </w:pPr>
      <w:r>
        <w:rPr>
          <w:rFonts w:hint="eastAsia"/>
        </w:rPr>
        <w:t>只有先明确前两个点，才能开始考虑后两个点。但有的时候，同学们分析了解决困难的方式后发现，没有一条路是通的，那也许就需要考虑绕行，天涯何处无芳草，何必苦守一枝花？也可能，同学们通过分析发现困难确实是困难，但解决掉它之后也看不到任何益处，反而白白做了无用功，这时候就不必纠结在这里了，将好钢用在刀刃上，精力用在需要消耗精力的地方。</w:t>
      </w:r>
    </w:p>
    <w:p>
      <w:pPr>
        <w:ind w:firstLine="480" w:firstLineChars="200"/>
        <w:rPr>
          <w:sz w:val="21"/>
          <w:szCs w:val="22"/>
        </w:rPr>
      </w:pPr>
      <w:r>
        <w:rPr>
          <w:rFonts w:hint="eastAsia"/>
        </w:rPr>
        <w:t xml:space="preserve"> “大创”的过程十分漫长，从准备到结题需要将近一年时间。人的精力是有限的，如果能提前想明白自己希望从“大创”中得到什么，就能有的放矢，在这一年时间内用100%的努力去追求自己需要的东西，否则可能尽管做了很多事情，但还是感觉到不满足，不高兴。其实不管最后“大创”做的情况怎么样，能从中得到自己需要的东西，就已经圆满了。</w:t>
      </w:r>
    </w:p>
    <w:p>
      <w:pPr>
        <w:jc w:val="right"/>
        <w:rPr>
          <w:rFonts w:ascii="楷体" w:hAnsi="楷体" w:eastAsia="楷体" w:cs="楷体"/>
        </w:rPr>
      </w:pPr>
      <w:r>
        <w:rPr>
          <w:rFonts w:hint="eastAsia" w:ascii="楷体" w:hAnsi="楷体" w:eastAsia="楷体" w:cs="楷体"/>
        </w:rPr>
        <w:t>（王兆基）</w:t>
      </w:r>
    </w:p>
    <w:p>
      <w:r>
        <w:rPr>
          <w:rFonts w:hint="eastAsia"/>
        </w:rPr>
        <w:br w:type="page"/>
      </w:r>
    </w:p>
    <w:p>
      <w:pPr>
        <w:pStyle w:val="4"/>
        <w:spacing w:before="0" w:beforeAutospacing="0" w:after="0" w:afterAutospacing="0"/>
      </w:pPr>
      <w:bookmarkStart w:id="271" w:name="_Toc75364274"/>
      <w:r>
        <w:rPr>
          <w:rFonts w:hint="eastAsia"/>
        </w:rPr>
        <w:t>三、竞赛科研小贴士</w:t>
      </w:r>
      <w:bookmarkEnd w:id="255"/>
      <w:bookmarkEnd w:id="256"/>
      <w:bookmarkEnd w:id="271"/>
    </w:p>
    <w:p>
      <w:pPr>
        <w:widowControl/>
        <w:ind w:firstLine="240" w:firstLineChars="100"/>
      </w:pPr>
    </w:p>
    <w:p>
      <w:pPr>
        <w:pStyle w:val="5"/>
        <w:widowControl/>
      </w:pPr>
      <w:bookmarkStart w:id="272" w:name="_Toc1180"/>
      <w:bookmarkStart w:id="273" w:name="_Toc4170"/>
      <w:r>
        <w:rPr>
          <w:rFonts w:hint="eastAsia"/>
        </w:rPr>
        <w:t>1.Q：求很水的比赛来综测加分？</w:t>
      </w:r>
      <w:bookmarkEnd w:id="272"/>
      <w:bookmarkEnd w:id="273"/>
    </w:p>
    <w:p>
      <w:pPr>
        <w:widowControl/>
        <w:ind w:firstLine="241" w:firstLineChars="100"/>
        <w:rPr>
          <w:kern w:val="0"/>
        </w:rPr>
      </w:pPr>
      <w:r>
        <w:rPr>
          <w:b/>
          <w:bCs/>
        </w:rPr>
        <w:t>A</w:t>
      </w:r>
      <w:r>
        <w:rPr>
          <w:rFonts w:hint="eastAsia"/>
          <w:b/>
          <w:bCs/>
        </w:rPr>
        <w:t>：</w:t>
      </w:r>
      <w:r>
        <w:rPr>
          <w:rFonts w:hint="eastAsia"/>
          <w:kern w:val="0"/>
        </w:rPr>
        <w:t>答复：无。尽管目前竞赛数量多种类广，但学校学院有基本判断力，多数含金量不高的比赛在综测时也不会被认可。</w:t>
      </w:r>
      <w:r>
        <w:rPr>
          <w:rFonts w:hint="eastAsia"/>
          <w:kern w:val="0"/>
        </w:rPr>
        <w:br w:type="textWrapping"/>
      </w:r>
      <w:r>
        <w:rPr>
          <w:rFonts w:hint="eastAsia"/>
          <w:kern w:val="0"/>
        </w:rPr>
        <w:t xml:space="preserve">    竞赛都是一点一点堆出来的，没含金量走不远，运气不是任何时候都有的。竞赛的奖证是对以往努力的评价，撇开追求综测加分的功利性，更重要的应该是自己在这个过程中获得的能力。</w:t>
      </w:r>
      <w:r>
        <w:rPr>
          <w:rFonts w:hint="eastAsia"/>
          <w:kern w:val="0"/>
        </w:rPr>
        <w:br w:type="textWrapping"/>
      </w:r>
      <w:r>
        <w:rPr>
          <w:rFonts w:hint="eastAsia"/>
          <w:kern w:val="0"/>
        </w:rPr>
        <w:t xml:space="preserve">    和“学历VS能力”“表筛VS面试”很类似，如果自己只是用一些含金量不高的奖混过了表筛，那么也仍然不能笑到最后。</w:t>
      </w:r>
      <w:r>
        <w:rPr>
          <w:rFonts w:hint="eastAsia"/>
          <w:kern w:val="0"/>
        </w:rPr>
        <w:br w:type="textWrapping"/>
      </w:r>
      <w:r>
        <w:rPr>
          <w:rFonts w:hint="eastAsia"/>
          <w:kern w:val="0"/>
        </w:rPr>
        <w:t xml:space="preserve">    小思建议大家还是努力提升自己，争取在公认高含金量高认可度的竞赛中取得好成绩。戒骄戒躁潜心前行，苦心不负未来可期。奋斗路上可没有捷径。</w:t>
      </w:r>
    </w:p>
    <w:p>
      <w:pPr>
        <w:widowControl/>
        <w:ind w:firstLine="240" w:firstLineChars="100"/>
        <w:rPr>
          <w:kern w:val="0"/>
        </w:rPr>
      </w:pPr>
    </w:p>
    <w:p>
      <w:pPr>
        <w:pStyle w:val="5"/>
        <w:widowControl/>
      </w:pPr>
      <w:bookmarkStart w:id="274" w:name="_Toc31368"/>
      <w:bookmarkStart w:id="275" w:name="_Toc12034"/>
      <w:r>
        <w:rPr>
          <w:rFonts w:hint="eastAsia"/>
        </w:rPr>
        <w:t>2.Q：“大挑”“小挑”是什么？区别是什么？</w:t>
      </w:r>
      <w:bookmarkEnd w:id="274"/>
      <w:bookmarkEnd w:id="275"/>
    </w:p>
    <w:p>
      <w:pPr>
        <w:widowControl/>
        <w:ind w:firstLine="241" w:firstLineChars="100"/>
        <w:rPr>
          <w:kern w:val="0"/>
        </w:rPr>
      </w:pPr>
      <w:r>
        <w:rPr>
          <w:b/>
          <w:bCs/>
        </w:rPr>
        <w:t>A</w:t>
      </w:r>
      <w:r>
        <w:rPr>
          <w:rFonts w:hint="eastAsia"/>
          <w:b/>
          <w:bCs/>
        </w:rPr>
        <w:t>：</w:t>
      </w:r>
      <w:r>
        <w:rPr>
          <w:rFonts w:hint="eastAsia"/>
          <w:kern w:val="0"/>
        </w:rPr>
        <w:t>“挑战杯”是由共青团中央主办的全国性的大学生课外学术实践竞赛。“挑战杯”竞赛有“大挑”(“挑战杯”全国大学生课外学术科技作品竞赛)和“小挑”(“挑战杯”中国大学生创业计划大赛)两个并列项目。两个项目的国赛轮流开展,两年举办一届,分预赛、复赛、决赛。—般校赛为每年5月,省赛为8月,国赛为10月。</w:t>
      </w:r>
    </w:p>
    <w:p>
      <w:pPr>
        <w:widowControl/>
        <w:ind w:firstLine="240" w:firstLineChars="100"/>
        <w:rPr>
          <w:kern w:val="0"/>
        </w:rPr>
      </w:pPr>
      <w:r>
        <w:rPr>
          <w:rFonts w:hint="eastAsia"/>
          <w:kern w:val="0"/>
        </w:rPr>
        <w:t xml:space="preserve"> “大挑”“小挑”的区别：</w:t>
      </w:r>
    </w:p>
    <w:p>
      <w:pPr>
        <w:widowControl/>
        <w:ind w:firstLine="480" w:firstLineChars="200"/>
        <w:rPr>
          <w:kern w:val="0"/>
        </w:rPr>
      </w:pPr>
      <w:r>
        <w:rPr>
          <w:rFonts w:hint="eastAsia"/>
          <w:kern w:val="0"/>
        </w:rPr>
        <w:t>①“大挑”参赛作品可以是科研成果、科技发明创造、社会调查报告。“小挑”的纸质版形式就是—本商业计划书。</w:t>
      </w:r>
    </w:p>
    <w:p>
      <w:pPr>
        <w:widowControl/>
        <w:ind w:firstLine="480" w:firstLineChars="200"/>
      </w:pPr>
      <w:r>
        <w:rPr>
          <w:rFonts w:hint="eastAsia"/>
          <w:kern w:val="0"/>
        </w:rPr>
        <w:t>②“大挑”注重学术科技发明创作带来的实际意义及科技创新能力,学术性更强。而“小挑”更注重市场与技术服务的完美结合及项目的可行性,商业性更强。</w:t>
      </w:r>
    </w:p>
    <w:p>
      <w:pPr>
        <w:widowControl/>
        <w:rPr>
          <w:kern w:val="0"/>
        </w:rPr>
      </w:pPr>
    </w:p>
    <w:p>
      <w:pPr>
        <w:pStyle w:val="5"/>
        <w:widowControl/>
      </w:pPr>
      <w:bookmarkStart w:id="276" w:name="_Toc5120"/>
      <w:bookmarkStart w:id="277" w:name="_Toc28926"/>
      <w:r>
        <w:rPr>
          <w:rFonts w:hint="eastAsia"/>
        </w:rPr>
        <w:t>3.Q：非acm选手怎么提高算法能力？</w:t>
      </w:r>
      <w:bookmarkEnd w:id="276"/>
      <w:bookmarkEnd w:id="277"/>
    </w:p>
    <w:p>
      <w:pPr>
        <w:widowControl/>
        <w:ind w:firstLine="241" w:firstLineChars="100"/>
        <w:rPr>
          <w:kern w:val="0"/>
        </w:rPr>
      </w:pPr>
      <w:r>
        <w:rPr>
          <w:b/>
          <w:bCs/>
        </w:rPr>
        <w:t>A：</w:t>
      </w:r>
      <w:r>
        <w:rPr>
          <w:rFonts w:hint="eastAsia"/>
          <w:kern w:val="0"/>
        </w:rPr>
        <w:t>学习方法上，</w:t>
      </w:r>
      <w:r>
        <w:rPr>
          <w:rFonts w:hint="eastAsia" w:cs="Arial"/>
          <w:kern w:val="0"/>
        </w:rPr>
        <w:t>小思推荐</w:t>
      </w:r>
      <w:r>
        <w:rPr>
          <w:rFonts w:hint="eastAsia"/>
          <w:kern w:val="0"/>
        </w:rPr>
        <w:t>三个</w:t>
      </w:r>
      <w:r>
        <w:rPr>
          <w:rFonts w:hint="eastAsia" w:cs="Arial"/>
          <w:kern w:val="0"/>
        </w:rPr>
        <w:t>学习资源</w:t>
      </w:r>
      <w:r>
        <w:rPr>
          <w:rFonts w:hint="eastAsia"/>
          <w:kern w:val="0"/>
        </w:rPr>
        <w:t>：</w:t>
      </w:r>
    </w:p>
    <w:p>
      <w:pPr>
        <w:widowControl/>
        <w:ind w:firstLine="480" w:firstLineChars="200"/>
        <w:rPr>
          <w:kern w:val="0"/>
        </w:rPr>
      </w:pPr>
      <w:r>
        <w:rPr>
          <w:rFonts w:hint="eastAsia"/>
          <w:kern w:val="0"/>
        </w:rPr>
        <w:t>（1）</w:t>
      </w:r>
      <w:r>
        <w:rPr>
          <w:rFonts w:hint="eastAsia"/>
          <w:b/>
          <w:bCs/>
          <w:kern w:val="0"/>
        </w:rPr>
        <w:t>算法理论学习</w:t>
      </w:r>
      <w:r>
        <w:rPr>
          <w:rFonts w:hint="eastAsia"/>
          <w:kern w:val="0"/>
        </w:rPr>
        <w:t>：推荐北大的算法基础和普林斯顿的算法课。</w:t>
      </w:r>
    </w:p>
    <w:p>
      <w:pPr>
        <w:widowControl/>
        <w:ind w:firstLine="480" w:firstLineChars="200"/>
        <w:rPr>
          <w:kern w:val="0"/>
        </w:rPr>
      </w:pPr>
      <w:r>
        <w:rPr>
          <w:rFonts w:hint="eastAsia"/>
          <w:kern w:val="0"/>
        </w:rPr>
        <w:t>（2）</w:t>
      </w:r>
      <w:r>
        <w:rPr>
          <w:rFonts w:hint="eastAsia"/>
          <w:b/>
          <w:bCs/>
          <w:kern w:val="0"/>
        </w:rPr>
        <w:t>题库实战操作：</w:t>
      </w:r>
      <w:r>
        <w:rPr>
          <w:rFonts w:hint="eastAsia"/>
          <w:kern w:val="0"/>
        </w:rPr>
        <w:t>算法课往往讲理论而缺乏实践，每学一节就可以去LeetCode（力扣，拥有IT技术题库网站）上面找对应标签的题目来做，可以大大地巩固知识。</w:t>
      </w:r>
    </w:p>
    <w:p>
      <w:pPr>
        <w:widowControl/>
        <w:ind w:firstLine="480" w:firstLineChars="200"/>
        <w:rPr>
          <w:kern w:val="0"/>
        </w:rPr>
      </w:pPr>
      <w:r>
        <w:rPr>
          <w:rFonts w:hint="eastAsia"/>
          <w:kern w:val="0"/>
        </w:rPr>
        <w:t>（3）</w:t>
      </w:r>
      <w:r>
        <w:rPr>
          <w:rFonts w:hint="eastAsia"/>
          <w:b/>
          <w:bCs/>
          <w:kern w:val="0"/>
        </w:rPr>
        <w:t>专题突破提升：</w:t>
      </w:r>
      <w:r>
        <w:rPr>
          <w:rFonts w:hint="eastAsia"/>
          <w:kern w:val="0"/>
        </w:rPr>
        <w:t>小思推荐哔哩哔哩网站中“大雪菜”的课程，其中有分专题的课，有LeetCode刷题课，有剑指offer等面试课。</w:t>
      </w:r>
    </w:p>
    <w:p>
      <w:pPr>
        <w:widowControl/>
        <w:ind w:firstLine="480" w:firstLineChars="200"/>
        <w:rPr>
          <w:kern w:val="0"/>
        </w:rPr>
      </w:pPr>
      <w:r>
        <w:rPr>
          <w:rFonts w:hint="eastAsia"/>
          <w:kern w:val="0"/>
        </w:rPr>
        <w:t>完成上述三项还想继续挑战的同学可以查阅以下网站：</w:t>
      </w:r>
    </w:p>
    <w:p>
      <w:pPr>
        <w:widowControl/>
        <w:ind w:firstLine="420"/>
        <w:rPr>
          <w:kern w:val="0"/>
        </w:rPr>
      </w:pPr>
      <w:r>
        <w:rPr>
          <w:rFonts w:hint="eastAsia"/>
          <w:kern w:val="0"/>
        </w:rPr>
        <w:t xml:space="preserve">https://onlinejudge.org/ </w:t>
      </w:r>
    </w:p>
    <w:p>
      <w:pPr>
        <w:widowControl/>
        <w:ind w:firstLine="420"/>
        <w:rPr>
          <w:kern w:val="0"/>
        </w:rPr>
      </w:pPr>
      <w:r>
        <w:rPr>
          <w:rFonts w:hint="eastAsia"/>
          <w:kern w:val="0"/>
        </w:rPr>
        <w:t xml:space="preserve">https://www.topcoder.com/ </w:t>
      </w:r>
    </w:p>
    <w:p>
      <w:pPr>
        <w:widowControl/>
        <w:ind w:firstLine="420"/>
        <w:rPr>
          <w:kern w:val="0"/>
        </w:rPr>
      </w:pPr>
      <w:r>
        <w:rPr>
          <w:rFonts w:hint="eastAsia"/>
          <w:kern w:val="0"/>
        </w:rPr>
        <w:t>http://codeforces.com/</w:t>
      </w:r>
    </w:p>
    <w:p/>
    <w:p>
      <w:pPr>
        <w:pStyle w:val="5"/>
        <w:widowControl/>
      </w:pPr>
      <w:bookmarkStart w:id="278" w:name="_Toc29665"/>
      <w:bookmarkStart w:id="279" w:name="_Toc247"/>
      <w:r>
        <w:rPr>
          <w:rFonts w:hint="eastAsia"/>
        </w:rPr>
        <w:t>4.Q: 怎么想出双创项目idea？</w:t>
      </w:r>
      <w:bookmarkEnd w:id="278"/>
      <w:bookmarkEnd w:id="279"/>
    </w:p>
    <w:p>
      <w:pPr>
        <w:widowControl/>
        <w:ind w:firstLine="240" w:firstLineChars="100"/>
        <w:rPr>
          <w:kern w:val="0"/>
        </w:rPr>
      </w:pPr>
      <w:r>
        <w:rPr>
          <w:rFonts w:hint="eastAsia"/>
        </w:rPr>
        <w:t>A：</w:t>
      </w:r>
      <w:r>
        <w:rPr>
          <w:rFonts w:hint="eastAsia"/>
          <w:kern w:val="0"/>
        </w:rPr>
        <w:t>（1）首先要</w:t>
      </w:r>
      <w:r>
        <w:rPr>
          <w:rFonts w:hint="eastAsia"/>
          <w:b/>
          <w:bCs/>
          <w:kern w:val="0"/>
        </w:rPr>
        <w:t>多看</w:t>
      </w:r>
      <w:r>
        <w:rPr>
          <w:rFonts w:hint="eastAsia"/>
          <w:kern w:val="0"/>
        </w:rPr>
        <w:t>，去看项目、看报告、看时政、看行业观察。</w:t>
      </w:r>
    </w:p>
    <w:p>
      <w:pPr>
        <w:widowControl/>
        <w:ind w:firstLine="482" w:firstLineChars="200"/>
        <w:rPr>
          <w:kern w:val="0"/>
        </w:rPr>
      </w:pPr>
      <w:r>
        <w:rPr>
          <w:rFonts w:hint="eastAsia"/>
          <w:b/>
          <w:bCs/>
          <w:kern w:val="0"/>
        </w:rPr>
        <w:t>看项目</w:t>
      </w:r>
      <w:r>
        <w:rPr>
          <w:rFonts w:hint="eastAsia"/>
          <w:kern w:val="0"/>
        </w:rPr>
        <w:t>，要看自己关注领域的项目，去看看别人项目的简介，从项目激发灵感，从项目中，找到自己的切入点。可以到《全国大学生创业服务网》、创业邦、IT桔子等网站查看。</w:t>
      </w:r>
      <w:r>
        <w:rPr>
          <w:rFonts w:hint="eastAsia"/>
          <w:b/>
          <w:bCs/>
          <w:kern w:val="0"/>
        </w:rPr>
        <w:t>看报告</w:t>
      </w:r>
      <w:r>
        <w:rPr>
          <w:rFonts w:hint="eastAsia"/>
          <w:kern w:val="0"/>
        </w:rPr>
        <w:t>，要从各个行业、领域的报告中，看整个产业现状及发展。从中深度认知行业，找到行业的缺口和痛点。可以关注艾瑞咨询、36氪等媒体。</w:t>
      </w:r>
      <w:r>
        <w:rPr>
          <w:rFonts w:hint="eastAsia"/>
          <w:b/>
          <w:bCs/>
          <w:kern w:val="0"/>
        </w:rPr>
        <w:t>看时政、行业观察</w:t>
      </w:r>
      <w:r>
        <w:rPr>
          <w:rFonts w:hint="eastAsia"/>
          <w:kern w:val="0"/>
        </w:rPr>
        <w:t>，要关注政策的走向、关注行业深度的报道。可以关注相关公众号和网站。</w:t>
      </w:r>
      <w:r>
        <w:rPr>
          <w:rFonts w:hint="eastAsia"/>
          <w:kern w:val="0"/>
        </w:rPr>
        <w:br w:type="textWrapping"/>
      </w:r>
      <w:r>
        <w:rPr>
          <w:rFonts w:hint="eastAsia"/>
          <w:kern w:val="0"/>
        </w:rPr>
        <w:t xml:space="preserve">    （2）带着问题去想，如以下几个问题：</w:t>
      </w:r>
      <w:r>
        <w:rPr>
          <w:rFonts w:hint="eastAsia"/>
          <w:kern w:val="0"/>
        </w:rPr>
        <w:br w:type="textWrapping"/>
      </w:r>
      <w:r>
        <w:rPr>
          <w:rFonts w:hint="eastAsia"/>
          <w:kern w:val="0"/>
        </w:rPr>
        <w:t xml:space="preserve">    </w:t>
      </w:r>
      <w:r>
        <w:rPr>
          <w:rFonts w:hint="eastAsia" w:cs="微软雅黑"/>
          <w:kern w:val="0"/>
        </w:rPr>
        <w:t>①</w:t>
      </w:r>
      <w:r>
        <w:rPr>
          <w:rFonts w:hint="eastAsia"/>
          <w:kern w:val="0"/>
        </w:rPr>
        <w:t>新技术可以解决哪些行业的问题，满足哪些场景需求？</w:t>
      </w:r>
      <w:r>
        <w:rPr>
          <w:rFonts w:hint="eastAsia"/>
          <w:kern w:val="0"/>
        </w:rPr>
        <w:br w:type="textWrapping"/>
      </w:r>
      <w:r>
        <w:rPr>
          <w:rFonts w:hint="eastAsia"/>
          <w:kern w:val="0"/>
        </w:rPr>
        <w:t xml:space="preserve">    </w:t>
      </w:r>
      <w:r>
        <w:rPr>
          <w:rFonts w:hint="eastAsia" w:cs="微软雅黑"/>
          <w:kern w:val="0"/>
        </w:rPr>
        <w:t>②</w:t>
      </w:r>
      <w:r>
        <w:rPr>
          <w:rFonts w:hint="eastAsia"/>
          <w:kern w:val="0"/>
        </w:rPr>
        <w:t>这个行业存在什么问题，有什么解决方案？</w:t>
      </w:r>
      <w:r>
        <w:rPr>
          <w:rFonts w:hint="eastAsia"/>
          <w:kern w:val="0"/>
        </w:rPr>
        <w:br w:type="textWrapping"/>
      </w:r>
      <w:r>
        <w:rPr>
          <w:rFonts w:hint="eastAsia"/>
          <w:kern w:val="0"/>
        </w:rPr>
        <w:t xml:space="preserve">    </w:t>
      </w:r>
      <w:r>
        <w:rPr>
          <w:rFonts w:hint="eastAsia" w:cs="微软雅黑"/>
          <w:kern w:val="0"/>
        </w:rPr>
        <w:t>③</w:t>
      </w:r>
      <w:r>
        <w:rPr>
          <w:rFonts w:hint="eastAsia"/>
          <w:kern w:val="0"/>
        </w:rPr>
        <w:t>如何把一种新模式或新理念应用到一个领域中去？</w:t>
      </w:r>
    </w:p>
    <w:p>
      <w:pPr>
        <w:pStyle w:val="57"/>
        <w:widowControl/>
        <w:numPr>
          <w:ilvl w:val="0"/>
          <w:numId w:val="9"/>
        </w:numPr>
        <w:ind w:firstLineChars="0"/>
        <w:rPr>
          <w:kern w:val="0"/>
        </w:rPr>
      </w:pPr>
      <w:r>
        <w:rPr>
          <w:rFonts w:hint="eastAsia"/>
          <w:kern w:val="0"/>
        </w:rPr>
        <w:t>这个市场中的用户是否还存在一些需求没被满足？</w:t>
      </w:r>
    </w:p>
    <w:p/>
    <w:p>
      <w:pPr>
        <w:pStyle w:val="5"/>
        <w:widowControl/>
      </w:pPr>
      <w:bookmarkStart w:id="280" w:name="_Toc22842"/>
      <w:bookmarkStart w:id="281" w:name="_Toc18263"/>
      <w:r>
        <w:rPr>
          <w:rFonts w:hint="eastAsia"/>
        </w:rPr>
        <w:t>5.Q: 怎样才可以让自己的商赛项目作品拿到不错的成绩？</w:t>
      </w:r>
      <w:bookmarkEnd w:id="280"/>
      <w:bookmarkEnd w:id="281"/>
    </w:p>
    <w:p>
      <w:pPr>
        <w:widowControl/>
        <w:ind w:firstLine="241" w:firstLineChars="100"/>
        <w:rPr>
          <w:kern w:val="0"/>
        </w:rPr>
      </w:pPr>
      <w:r>
        <w:rPr>
          <w:b/>
          <w:bCs/>
        </w:rPr>
        <w:t>A</w:t>
      </w:r>
      <w:r>
        <w:rPr>
          <w:rFonts w:hint="eastAsia"/>
        </w:rPr>
        <w:t>：</w:t>
      </w:r>
      <w:r>
        <w:rPr>
          <w:rFonts w:hint="eastAsia"/>
          <w:kern w:val="0"/>
        </w:rPr>
        <w:t>要拿到好成绩，主要考虑这几个方面：核心技术、商业可行性、团队、实践成果。</w:t>
      </w:r>
    </w:p>
    <w:p>
      <w:pPr>
        <w:widowControl/>
        <w:ind w:firstLine="480"/>
        <w:rPr>
          <w:kern w:val="0"/>
        </w:rPr>
      </w:pPr>
      <w:r>
        <w:rPr>
          <w:rFonts w:hint="eastAsia"/>
          <w:kern w:val="0"/>
        </w:rPr>
        <w:t>（1）</w:t>
      </w:r>
      <w:r>
        <w:rPr>
          <w:rFonts w:hint="eastAsia"/>
          <w:b/>
          <w:bCs/>
          <w:kern w:val="0"/>
        </w:rPr>
        <w:t>技术</w:t>
      </w:r>
      <w:r>
        <w:rPr>
          <w:rFonts w:hint="eastAsia"/>
          <w:kern w:val="0"/>
        </w:rPr>
        <w:t xml:space="preserve">：核心竞争力尽量是国内或国际领先的，要有相关论文、专利、查新报告更佳； </w:t>
      </w:r>
    </w:p>
    <w:p>
      <w:pPr>
        <w:widowControl/>
        <w:ind w:firstLine="480"/>
        <w:rPr>
          <w:kern w:val="0"/>
        </w:rPr>
      </w:pPr>
      <w:r>
        <w:rPr>
          <w:rFonts w:hint="eastAsia"/>
          <w:kern w:val="0"/>
        </w:rPr>
        <w:t>（2）</w:t>
      </w:r>
      <w:r>
        <w:rPr>
          <w:rFonts w:hint="eastAsia"/>
          <w:b/>
          <w:bCs/>
          <w:kern w:val="0"/>
        </w:rPr>
        <w:t>商业部分</w:t>
      </w:r>
      <w:r>
        <w:rPr>
          <w:rFonts w:hint="eastAsia"/>
          <w:kern w:val="0"/>
        </w:rPr>
        <w:t xml:space="preserve">：刚需痛点要足够明显，市场要足够大（千亿级最好），商业模式和财务分析要合理且客观（最好3年内营销上亿）； </w:t>
      </w:r>
    </w:p>
    <w:p>
      <w:pPr>
        <w:widowControl/>
        <w:ind w:firstLine="480"/>
        <w:rPr>
          <w:kern w:val="0"/>
        </w:rPr>
      </w:pPr>
      <w:r>
        <w:rPr>
          <w:rFonts w:hint="eastAsia"/>
          <w:kern w:val="0"/>
        </w:rPr>
        <w:t>（3）</w:t>
      </w:r>
      <w:r>
        <w:rPr>
          <w:rFonts w:hint="eastAsia"/>
          <w:b/>
          <w:bCs/>
          <w:kern w:val="0"/>
        </w:rPr>
        <w:t>团队</w:t>
      </w:r>
      <w:r>
        <w:rPr>
          <w:rFonts w:hint="eastAsia"/>
          <w:kern w:val="0"/>
        </w:rPr>
        <w:t>：配置要有泛有专，团队要有专家（且对团队里的专家都有安排相应职位，如工程顾问、商业顾问等）；</w:t>
      </w:r>
    </w:p>
    <w:p>
      <w:pPr>
        <w:widowControl/>
        <w:ind w:firstLine="480"/>
        <w:rPr>
          <w:kern w:val="0"/>
        </w:rPr>
      </w:pPr>
      <w:r>
        <w:rPr>
          <w:rFonts w:hint="eastAsia"/>
          <w:kern w:val="0"/>
        </w:rPr>
        <w:t>（4）</w:t>
      </w:r>
      <w:r>
        <w:rPr>
          <w:rFonts w:hint="eastAsia"/>
          <w:b/>
          <w:bCs/>
          <w:kern w:val="0"/>
        </w:rPr>
        <w:t>实践成果</w:t>
      </w:r>
      <w:r>
        <w:rPr>
          <w:rFonts w:hint="eastAsia"/>
          <w:kern w:val="0"/>
        </w:rPr>
        <w:t>：要突出明显，有实物证明（如和企业的购销合同、研发合作合同、融资协议等）；</w:t>
      </w:r>
    </w:p>
    <w:p>
      <w:pPr>
        <w:widowControl/>
        <w:ind w:firstLine="480"/>
        <w:rPr>
          <w:kern w:val="0"/>
        </w:rPr>
      </w:pPr>
      <w:r>
        <w:rPr>
          <w:rFonts w:hint="eastAsia"/>
          <w:kern w:val="0"/>
        </w:rPr>
        <w:t>（5）</w:t>
      </w:r>
      <w:r>
        <w:rPr>
          <w:rFonts w:hint="eastAsia"/>
          <w:b/>
          <w:bCs/>
          <w:kern w:val="0"/>
        </w:rPr>
        <w:t>呈现形式</w:t>
      </w:r>
      <w:r>
        <w:rPr>
          <w:rFonts w:hint="eastAsia"/>
          <w:kern w:val="0"/>
        </w:rPr>
        <w:t>：文本要美化打磨，重点要强调突出，让观者在最短时间内接收到同学们最想表达的内容。</w:t>
      </w:r>
    </w:p>
    <w:p/>
    <w:p>
      <w:pPr>
        <w:pStyle w:val="6"/>
        <w:widowControl/>
        <w:spacing w:before="0" w:after="0" w:line="400" w:lineRule="exact"/>
        <w:rPr>
          <w:sz w:val="24"/>
          <w:szCs w:val="24"/>
        </w:rPr>
      </w:pPr>
      <w:r>
        <w:rPr>
          <w:rFonts w:hint="eastAsia"/>
          <w:sz w:val="24"/>
          <w:szCs w:val="24"/>
        </w:rPr>
        <w:t>6.Q：给导师发邮件询问大创项目时要包含什么信息？怎么写会比较好？</w:t>
      </w:r>
    </w:p>
    <w:p>
      <w:pPr>
        <w:widowControl/>
        <w:ind w:firstLine="240" w:firstLineChars="100"/>
        <w:rPr>
          <w:kern w:val="0"/>
        </w:rPr>
      </w:pPr>
      <w:r>
        <w:rPr>
          <w:rFonts w:hint="eastAsia"/>
        </w:rPr>
        <w:t>A：</w:t>
      </w:r>
      <w:r>
        <w:rPr>
          <w:rFonts w:hint="eastAsia"/>
          <w:kern w:val="0"/>
        </w:rPr>
        <w:t>相比线上询问大创项目，线下面聊大创项目的效率、参与度和体验都会好很多，建议用邮件和导师打招呼并且邀请导师面谈。</w:t>
      </w:r>
    </w:p>
    <w:p>
      <w:pPr>
        <w:widowControl/>
        <w:rPr>
          <w:kern w:val="0"/>
        </w:rPr>
      </w:pPr>
      <w:r>
        <w:rPr>
          <w:rFonts w:hint="eastAsia"/>
          <w:kern w:val="0"/>
        </w:rPr>
        <w:t xml:space="preserve">    关于邮件：内容上，首先要给出个人简历，让老师短时间内了解自己。其次可说明自己关于对应导师科研方向的了解/调研(证明自己有备而来不是小白)。最后就是委婉地询问是否有空面谈大创项目，包括时间地点以及面谈之前需要做的小工作。形式上，不建议在邮件框里堆大片文字，可以写成PDF当做附件，文中图文并茂更宜。</w:t>
      </w:r>
    </w:p>
    <w:p/>
    <w:p>
      <w:pPr>
        <w:pStyle w:val="6"/>
        <w:widowControl/>
        <w:spacing w:before="0" w:after="0" w:line="400" w:lineRule="exact"/>
      </w:pPr>
      <w:r>
        <w:rPr>
          <w:rFonts w:hint="eastAsia"/>
          <w:sz w:val="24"/>
          <w:szCs w:val="24"/>
        </w:rPr>
        <w:t>7.Q: 联系过导师却不敢去，感觉自己啥也不会？大二很多专业知识都不会，一般能聊什么呢？</w:t>
      </w:r>
    </w:p>
    <w:p>
      <w:pPr>
        <w:widowControl/>
        <w:ind w:firstLine="241" w:firstLineChars="100"/>
        <w:jc w:val="both"/>
        <w:rPr>
          <w:kern w:val="0"/>
        </w:rPr>
      </w:pPr>
      <w:r>
        <w:rPr>
          <w:b/>
          <w:bCs/>
          <w:kern w:val="0"/>
        </w:rPr>
        <w:t>A：</w:t>
      </w:r>
      <w:r>
        <w:rPr>
          <w:rFonts w:hint="eastAsia"/>
          <w:kern w:val="0"/>
        </w:rPr>
        <w:t>没有谁是天生什么都懂的，更何况是只上了一两年本科的同学们。已经联系了导师就鼓起勇气去聊，导师们明白大家的能力，他们会给同学们安排合适的工作，也不用太担心会拉低水平/不被重视等等，只需进组后潜心做事。</w:t>
      </w:r>
    </w:p>
    <w:p>
      <w:pPr>
        <w:widowControl/>
        <w:ind w:firstLine="240" w:firstLineChars="100"/>
        <w:rPr>
          <w:kern w:val="0"/>
        </w:rPr>
      </w:pPr>
      <w:r>
        <w:rPr>
          <w:rFonts w:hint="eastAsia"/>
          <w:kern w:val="0"/>
        </w:rPr>
        <w:t xml:space="preserve">  在专业角度，可以聊科研入门。比如咨询导师为了更方便进入他/她的课题组，从现在开始应该先修哪些课程，先学哪些技能。除了专业知识，也可交流未来规划，保研考研等。</w:t>
      </w:r>
    </w:p>
    <w:p/>
    <w:p>
      <w:pPr>
        <w:pStyle w:val="6"/>
        <w:spacing w:before="0" w:after="0" w:line="400" w:lineRule="exact"/>
      </w:pPr>
      <w:r>
        <w:rPr>
          <w:rFonts w:hint="eastAsia"/>
          <w:sz w:val="24"/>
          <w:szCs w:val="24"/>
        </w:rPr>
        <w:t>8.Q：联系导师使用QQ/微信还是邮件呢？</w:t>
      </w:r>
    </w:p>
    <w:p>
      <w:pPr>
        <w:ind w:firstLine="241" w:firstLineChars="100"/>
      </w:pPr>
      <w:r>
        <w:rPr>
          <w:b/>
          <w:bCs/>
        </w:rPr>
        <w:t>A：</w:t>
      </w:r>
      <w:r>
        <w:rPr>
          <w:rFonts w:hint="eastAsia"/>
        </w:rPr>
        <w:t>相比微信/QQ，</w:t>
      </w:r>
      <w:r>
        <w:rPr>
          <w:rFonts w:hint="eastAsia"/>
          <w:b/>
          <w:bCs/>
        </w:rPr>
        <w:t>邮件联系</w:t>
      </w:r>
      <w:r>
        <w:rPr>
          <w:rFonts w:hint="eastAsia"/>
        </w:rPr>
        <w:t>更合适(使用</w:t>
      </w:r>
      <w:r>
        <w:rPr>
          <w:rFonts w:hint="eastAsia"/>
          <w:b/>
          <w:bCs/>
        </w:rPr>
        <w:t>学校提供的学生邮箱</w:t>
      </w:r>
      <w:r>
        <w:rPr>
          <w:rFonts w:hint="eastAsia"/>
        </w:rPr>
        <w:t>更宜)。</w:t>
      </w:r>
    </w:p>
    <w:p>
      <w:pPr>
        <w:ind w:firstLine="480" w:firstLineChars="200"/>
      </w:pPr>
      <w:r>
        <w:rPr>
          <w:rFonts w:hint="eastAsia"/>
        </w:rPr>
        <w:t>既表达了同学们对学术的尊重，也不会给老师什么不必要的压力，更不会被淹没在众多社交群聊消息中，可以提前给老师留下一个好印象。</w:t>
      </w:r>
    </w:p>
    <w:p>
      <w:pPr>
        <w:ind w:firstLine="480" w:firstLineChars="200"/>
      </w:pPr>
      <w:r>
        <w:rPr>
          <w:rFonts w:hint="eastAsia"/>
        </w:rPr>
        <w:t>至于具体用哪个邮箱，建议用EDU邮箱（有QQ邮箱往EDU邮箱发，结果对方没收到的情况发生），可以在邮件中附上自己的联系方式，如QQ、电话等。</w:t>
      </w:r>
    </w:p>
    <w:p/>
    <w:p>
      <w:pPr>
        <w:widowControl/>
        <w:jc w:val="right"/>
        <w:rPr>
          <w:rFonts w:ascii="楷体" w:hAnsi="楷体" w:eastAsia="楷体" w:cs="楷体"/>
          <w:kern w:val="0"/>
        </w:rPr>
      </w:pPr>
      <w:r>
        <w:rPr>
          <w:rFonts w:hint="eastAsia" w:ascii="楷体" w:hAnsi="楷体" w:eastAsia="楷体" w:cs="楷体"/>
          <w:kern w:val="0"/>
        </w:rPr>
        <w:t>（唐彬鹏 王兆基 林润基 刘新霆 刘童 白昊霖）</w:t>
      </w:r>
    </w:p>
    <w:p>
      <w:pPr>
        <w:widowControl/>
        <w:spacing w:line="240" w:lineRule="auto"/>
        <w:rPr>
          <w:rFonts w:ascii="楷体" w:hAnsi="楷体" w:eastAsia="楷体" w:cs="楷体"/>
          <w:kern w:val="0"/>
        </w:rPr>
      </w:pPr>
    </w:p>
    <w:p>
      <w:pPr>
        <w:widowControl/>
        <w:spacing w:line="240" w:lineRule="auto"/>
        <w:rPr>
          <w:rFonts w:ascii="楷体" w:hAnsi="楷体" w:eastAsia="楷体" w:cs="楷体"/>
          <w:kern w:val="0"/>
        </w:rPr>
      </w:pPr>
    </w:p>
    <w:p>
      <w:pPr>
        <w:widowControl/>
        <w:spacing w:line="240" w:lineRule="auto"/>
        <w:rPr>
          <w:rFonts w:ascii="楷体" w:hAnsi="楷体" w:eastAsia="楷体" w:cs="楷体"/>
          <w:kern w:val="0"/>
        </w:rPr>
      </w:pPr>
    </w:p>
    <w:p>
      <w:pPr>
        <w:widowControl/>
        <w:spacing w:line="240" w:lineRule="auto"/>
        <w:rPr>
          <w:rFonts w:ascii="楷体" w:hAnsi="楷体" w:eastAsia="楷体" w:cs="楷体"/>
          <w:kern w:val="0"/>
        </w:rPr>
      </w:pPr>
    </w:p>
    <w:p>
      <w:pPr>
        <w:widowControl/>
        <w:spacing w:line="240" w:lineRule="auto"/>
        <w:rPr>
          <w:rFonts w:ascii="楷体" w:hAnsi="楷体" w:eastAsia="楷体" w:cs="楷体"/>
          <w:kern w:val="0"/>
        </w:rPr>
      </w:pPr>
    </w:p>
    <w:p>
      <w:pPr>
        <w:widowControl/>
        <w:spacing w:line="240" w:lineRule="auto"/>
        <w:rPr>
          <w:rFonts w:ascii="楷体" w:hAnsi="楷体" w:eastAsia="楷体" w:cs="楷体"/>
          <w:kern w:val="0"/>
        </w:rPr>
      </w:pPr>
    </w:p>
    <w:p>
      <w:pPr>
        <w:pStyle w:val="2"/>
      </w:pPr>
      <w:bookmarkStart w:id="282" w:name="_Toc75364275"/>
      <w:bookmarkStart w:id="283" w:name="_Toc31847"/>
      <w:bookmarkStart w:id="284" w:name="_Toc20799"/>
      <w:r>
        <w:rPr>
          <w:rFonts w:hint="eastAsia"/>
        </w:rPr>
        <w:t>未来深造·升学篇</w:t>
      </w:r>
      <w:bookmarkEnd w:id="282"/>
      <w:bookmarkEnd w:id="283"/>
      <w:bookmarkEnd w:id="284"/>
    </w:p>
    <w:p>
      <w:pPr>
        <w:ind w:firstLine="600" w:firstLineChars="250"/>
      </w:pPr>
      <w:r>
        <w:rPr>
          <w:rFonts w:hint="eastAsia"/>
        </w:rPr>
        <w:t>大学毕业后希望是工作还是保研、考研、出国留学？也许初入大学的你觉得考虑这些为时尚早？也许大家对大学的学业目标本就迷茫困惑。作为学长学姐，很想告诉你：越早确定未来目标，你就会离理想目标越来越近。明确的大学学习目标，犹如前行的航灯，指引你前行的方向。</w:t>
      </w:r>
    </w:p>
    <w:p>
      <w:pPr>
        <w:ind w:firstLine="600" w:firstLineChars="250"/>
      </w:pPr>
      <w:r>
        <w:rPr>
          <w:rFonts w:hint="eastAsia"/>
        </w:rPr>
        <w:t>大学毕业之后，越来越多的同学选择继续学业深造。下面，小思就从保研、考研、出国留学几个深造方向，分别说说如何及早准备。</w:t>
      </w:r>
    </w:p>
    <w:p>
      <w:r>
        <w:rPr>
          <w:rFonts w:hint="eastAsia"/>
        </w:rPr>
        <w:t xml:space="preserve">  </w:t>
      </w:r>
    </w:p>
    <w:p>
      <w:pPr>
        <w:pStyle w:val="3"/>
      </w:pPr>
      <w:bookmarkStart w:id="285" w:name="_Toc75364276"/>
      <w:bookmarkStart w:id="286" w:name="_Toc1363"/>
      <w:bookmarkStart w:id="287" w:name="_Toc26263"/>
      <w:r>
        <w:rPr>
          <w:rFonts w:hint="eastAsia"/>
        </w:rPr>
        <w:t>一、保研篇</w:t>
      </w:r>
      <w:bookmarkEnd w:id="285"/>
      <w:bookmarkEnd w:id="286"/>
      <w:bookmarkEnd w:id="287"/>
    </w:p>
    <w:p>
      <w:pPr>
        <w:snapToGrid w:val="0"/>
        <w:ind w:firstLine="480" w:firstLineChars="200"/>
      </w:pPr>
      <w:r>
        <w:t>保研，即“推免”，官方全称为“推荐优秀应届本科毕业生免试攻读研究生”。相关高校每年的推免生名额由教育部下达。四川大学作为国内拥有推免资格的300余所高校中的“985”、“211”、</w:t>
      </w:r>
      <w:r>
        <w:rPr>
          <w:rFonts w:hint="eastAsia"/>
        </w:rPr>
        <w:t>“</w:t>
      </w:r>
      <w:r>
        <w:t>双一流</w:t>
      </w:r>
      <w:r>
        <w:rPr>
          <w:rFonts w:hint="eastAsia"/>
        </w:rPr>
        <w:t>”</w:t>
      </w:r>
      <w:r>
        <w:t>建设高校，近几年的推免率稳定在20%左右。由于学科属性和不同学院具体</w:t>
      </w:r>
      <w:r>
        <w:rPr>
          <w:rFonts w:hint="eastAsia"/>
        </w:rPr>
        <w:t>实施细则</w:t>
      </w:r>
      <w:r>
        <w:t>的不同，每个专业的推免办法并不一样</w:t>
      </w:r>
      <w:r>
        <w:rPr>
          <w:rFonts w:hint="eastAsia"/>
        </w:rPr>
        <w:t>。</w:t>
      </w:r>
      <w:r>
        <w:t>下面仅以四川大学</w:t>
      </w:r>
      <w:r>
        <w:rPr>
          <w:rFonts w:hint="eastAsia"/>
        </w:rPr>
        <w:t>的学科和学院</w:t>
      </w:r>
      <w:r>
        <w:t>为例，先简单介绍一下推免政策，再根据学科属性的不同分专业跟大家谈谈如何准备推免。</w:t>
      </w:r>
    </w:p>
    <w:p>
      <w:pPr>
        <w:pStyle w:val="4"/>
      </w:pPr>
      <w:bookmarkStart w:id="288" w:name="_Toc23299"/>
      <w:bookmarkStart w:id="289" w:name="_Toc75364277"/>
      <w:bookmarkStart w:id="290" w:name="_Toc16177"/>
      <w:r>
        <w:rPr>
          <w:rFonts w:hint="eastAsia"/>
        </w:rPr>
        <w:t>（一）什么是推免？</w:t>
      </w:r>
      <w:bookmarkEnd w:id="288"/>
      <w:bookmarkEnd w:id="289"/>
      <w:bookmarkEnd w:id="290"/>
    </w:p>
    <w:p>
      <w:pPr>
        <w:snapToGrid w:val="0"/>
        <w:ind w:firstLine="480" w:firstLineChars="200"/>
      </w:pPr>
      <w:r>
        <w:rPr>
          <w:rFonts w:hint="eastAsia"/>
        </w:rPr>
        <w:t>“推免”俗称“保研”，顾名思义，是指被保送者无需参加“全国硕士研究生统一招生考试”，直接由就读学校保送至接收学校攻读硕士研究生的研究生录取方式。</w:t>
      </w:r>
    </w:p>
    <w:p>
      <w:pPr>
        <w:snapToGrid w:val="0"/>
        <w:ind w:firstLine="480" w:firstLineChars="200"/>
      </w:pPr>
      <w:r>
        <w:rPr>
          <w:rFonts w:hint="eastAsia"/>
        </w:rPr>
        <w:t>推免分为推荐和接收两个阶段。学生获得推免资格后，在全国推荐优秀应届本科毕业生免试攻读研究生信息公开暨管理服务系统</w:t>
      </w:r>
      <w:r>
        <w:t>(简称“推免服务系统”)填写报考志愿，接收并确认招生单位的复试及待录取通知。</w:t>
      </w:r>
    </w:p>
    <w:p>
      <w:pPr>
        <w:pStyle w:val="4"/>
      </w:pPr>
      <w:bookmarkStart w:id="291" w:name="_Toc32484"/>
      <w:bookmarkStart w:id="292" w:name="_Toc75364278"/>
      <w:bookmarkStart w:id="293" w:name="_Toc20378"/>
      <w:r>
        <w:rPr>
          <w:rFonts w:hint="eastAsia"/>
        </w:rPr>
        <w:t>（二）推免流程简介</w:t>
      </w:r>
      <w:bookmarkEnd w:id="291"/>
      <w:bookmarkEnd w:id="292"/>
      <w:bookmarkEnd w:id="293"/>
    </w:p>
    <w:p>
      <w:pPr>
        <w:snapToGrid w:val="0"/>
        <w:ind w:firstLine="480" w:firstLineChars="200"/>
      </w:pPr>
      <w:r>
        <w:t>在前五学期(五年制为前七学期)成绩符合推免要求的基础上，大三(五年制为大四)下学期伊始，推免这场“升学战”从各高校、研究所夏令营发布招生简章时正式打响。其流程如图5-1所示。</w:t>
      </w:r>
    </w:p>
    <w:p>
      <w:pPr>
        <w:pStyle w:val="59"/>
        <w:snapToGrid w:val="0"/>
        <w:ind w:firstLine="0" w:firstLineChars="0"/>
        <w:rPr>
          <w:sz w:val="18"/>
          <w:szCs w:val="18"/>
        </w:rPr>
      </w:pPr>
    </w:p>
    <w:p>
      <w:pPr>
        <w:pStyle w:val="59"/>
        <w:snapToGrid w:val="0"/>
        <w:spacing w:line="240" w:lineRule="atLeast"/>
        <w:ind w:left="1140" w:firstLine="2340" w:firstLineChars="1300"/>
        <w:rPr>
          <w:sz w:val="18"/>
          <w:szCs w:val="18"/>
        </w:rPr>
      </w:pPr>
      <w:r>
        <w:rPr>
          <w:sz w:val="18"/>
          <w:szCs w:val="18"/>
        </w:rPr>
        <w:drawing>
          <wp:anchor distT="0" distB="0" distL="114300" distR="114300" simplePos="0" relativeHeight="251693056" behindDoc="0" locked="0" layoutInCell="1" allowOverlap="1">
            <wp:simplePos x="0" y="0"/>
            <wp:positionH relativeFrom="column">
              <wp:posOffset>212090</wp:posOffset>
            </wp:positionH>
            <wp:positionV relativeFrom="paragraph">
              <wp:posOffset>6985</wp:posOffset>
            </wp:positionV>
            <wp:extent cx="4996180" cy="1749425"/>
            <wp:effectExtent l="0" t="0" r="0" b="0"/>
            <wp:wrapSquare wrapText="bothSides"/>
            <wp:docPr id="31" name="图片 4" descr="C:\Users\ADMINI~1\AppData\Local\Temp\WeChat Files\2c77f443110785245607f415f3bd7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descr="C:\Users\ADMINI~1\AppData\Local\Temp\WeChat Files\2c77f443110785245607f415f3bd71f.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4996180" cy="1749425"/>
                    </a:xfrm>
                    <a:prstGeom prst="rect">
                      <a:avLst/>
                    </a:prstGeom>
                    <a:noFill/>
                    <a:ln>
                      <a:noFill/>
                    </a:ln>
                  </pic:spPr>
                </pic:pic>
              </a:graphicData>
            </a:graphic>
          </wp:anchor>
        </w:drawing>
      </w:r>
    </w:p>
    <w:p>
      <w:pPr>
        <w:pStyle w:val="59"/>
        <w:snapToGrid w:val="0"/>
        <w:ind w:left="1140" w:firstLine="2340" w:firstLineChars="1300"/>
        <w:rPr>
          <w:sz w:val="18"/>
          <w:szCs w:val="18"/>
        </w:rPr>
      </w:pPr>
      <w:r>
        <w:rPr>
          <w:rFonts w:hint="eastAsia"/>
          <w:sz w:val="18"/>
          <w:szCs w:val="18"/>
        </w:rPr>
        <w:t>图</w:t>
      </w:r>
      <w:r>
        <w:rPr>
          <w:sz w:val="18"/>
          <w:szCs w:val="18"/>
        </w:rPr>
        <w:t>5</w:t>
      </w:r>
      <w:r>
        <w:rPr>
          <w:rFonts w:hint="eastAsia"/>
          <w:sz w:val="18"/>
          <w:szCs w:val="18"/>
        </w:rPr>
        <w:t>-</w:t>
      </w:r>
      <w:r>
        <w:rPr>
          <w:sz w:val="18"/>
          <w:szCs w:val="18"/>
        </w:rPr>
        <w:t>1推免流程图</w:t>
      </w:r>
    </w:p>
    <w:p>
      <w:pPr>
        <w:pStyle w:val="59"/>
        <w:snapToGrid w:val="0"/>
        <w:ind w:left="1140" w:firstLine="2340" w:firstLineChars="1300"/>
        <w:rPr>
          <w:sz w:val="18"/>
          <w:szCs w:val="18"/>
        </w:rPr>
      </w:pPr>
    </w:p>
    <w:p>
      <w:pPr>
        <w:snapToGrid w:val="0"/>
        <w:ind w:firstLine="480" w:firstLineChars="200"/>
      </w:pPr>
      <w:r>
        <w:rPr>
          <w:rFonts w:hint="eastAsia"/>
        </w:rPr>
        <w:t>各高校、研究所的招生简章，通常在所申请学校相应学院、研究所的官方网站中发布。每年的简章发布时间变化不大，可以参考往年简章的发布时间提前准备。部分论坛会收集夏令营信息并分类发布，这对没有明确目标院校的同学来说非常有帮助。</w:t>
      </w:r>
    </w:p>
    <w:p>
      <w:pPr>
        <w:snapToGrid w:val="0"/>
        <w:ind w:firstLine="480" w:firstLineChars="200"/>
      </w:pPr>
      <w:r>
        <w:t>3月到5月，部分高校、研究所会根据学员在春令营的表现情况，提前发放接收资格。</w:t>
      </w:r>
    </w:p>
    <w:p>
      <w:pPr>
        <w:snapToGrid w:val="0"/>
        <w:ind w:firstLine="480" w:firstLineChars="200"/>
      </w:pPr>
      <w:r>
        <w:t>4月到6月的工作主要为个人申请材料的提交。收到申请的机构会对申请者进行筛选，也就是所谓的“表筛”。“表筛”完成后，夏令营主办方会通过在官网公示入围名单、发送邮件等形式通知入围同学。</w:t>
      </w:r>
    </w:p>
    <w:p>
      <w:pPr>
        <w:snapToGrid w:val="0"/>
        <w:ind w:firstLine="480" w:firstLineChars="200"/>
      </w:pPr>
      <w:r>
        <w:t>6月到8月，申请推免的同学需要四处奔波，参加夏令营。参加夏令营的意义有二：一是了解夏令营主办方相关学科的发展情况；二是参加夏令营考核，获取</w:t>
      </w:r>
      <w:r>
        <w:rPr>
          <w:rFonts w:hint="eastAsia"/>
        </w:rPr>
        <w:t>主办学校的录取优惠政策，如直接录取、考研降到国家线录取，最常见的录取优惠政策就是获得“预推免资格”</w:t>
      </w:r>
      <w:r>
        <w:t>。“预推免资格”就是大家常说的“offer”，拿到“offer”就相当于得到了夏令营主办方的入学邀请函，不过漫长的推免历程至此才刚完成一半。</w:t>
      </w:r>
    </w:p>
    <w:p>
      <w:pPr>
        <w:snapToGrid w:val="0"/>
        <w:ind w:firstLine="480" w:firstLineChars="200"/>
      </w:pPr>
      <w:r>
        <w:t>9月，推免生指标由教育部下发给四川大学，再由学校下发给各学院。学院按照本院推免工作实施细则和综合排名方案择优确定拟推荐名单并公示，无异议后，报学校审核确定学生推免资格。</w:t>
      </w:r>
    </w:p>
    <w:p>
      <w:pPr>
        <w:snapToGrid w:val="0"/>
        <w:ind w:firstLine="480" w:firstLineChars="200"/>
      </w:pPr>
      <w:r>
        <w:t>9月底，学生在获得本校推免指标和对方学校接收资格后，需要在“推免服务系统”完成学校与学生的双选确认，至此即完成了推免的全部流程。</w:t>
      </w:r>
    </w:p>
    <w:p>
      <w:pPr>
        <w:snapToGrid w:val="0"/>
        <w:ind w:firstLine="480" w:firstLineChars="200"/>
      </w:pPr>
      <w:r>
        <w:rPr>
          <w:rFonts w:hint="eastAsia"/>
        </w:rPr>
        <w:t>以上为往年常规时间节点，</w:t>
      </w:r>
      <w:r>
        <w:t>2020年因疫情原因有调整。</w:t>
      </w:r>
    </w:p>
    <w:p>
      <w:pPr>
        <w:snapToGrid w:val="0"/>
        <w:ind w:firstLine="480" w:firstLineChars="200"/>
      </w:pPr>
      <w:r>
        <w:rPr>
          <w:rFonts w:hint="eastAsia"/>
        </w:rPr>
        <w:t>除上述推免外，其他推免途径还包括但不限于以下两类专项推免计划：</w:t>
      </w:r>
      <w:r>
        <w:t>国防科工院校补偿计划、</w:t>
      </w:r>
      <w:r>
        <w:rPr>
          <w:rFonts w:hint="eastAsia"/>
        </w:rPr>
        <w:t>研究生支教团</w:t>
      </w:r>
      <w:r>
        <w:t>。</w:t>
      </w:r>
    </w:p>
    <w:p>
      <w:pPr>
        <w:pStyle w:val="5"/>
      </w:pPr>
      <w:bookmarkStart w:id="294" w:name="_Toc30292"/>
      <w:bookmarkStart w:id="295" w:name="_Toc28343"/>
      <w:r>
        <w:rPr>
          <w:rFonts w:hint="eastAsia"/>
        </w:rPr>
        <w:t>1</w:t>
      </w:r>
      <w:r>
        <w:t>.</w:t>
      </w:r>
      <w:r>
        <w:rPr>
          <w:rFonts w:hint="eastAsia"/>
        </w:rPr>
        <w:t>支教推免简介</w:t>
      </w:r>
      <w:bookmarkEnd w:id="294"/>
      <w:bookmarkEnd w:id="295"/>
    </w:p>
    <w:p>
      <w:pPr>
        <w:snapToGrid w:val="0"/>
        <w:ind w:firstLine="480" w:firstLineChars="200"/>
      </w:pPr>
      <w:r>
        <w:t>中国青年志愿者研究生支教团由共青团中央、教育部共同组织实施，从1998年开始组建，1999年开始派遣，采用自愿报名、公开招募、定期轮换的“志愿+接力”方式，每年在全国部分重点高校招募一定数量具备报送研究生资格、有奉献精神、身心健康的应届本科毕业生或在读研究生到国家中西部贫困地区中小学开展为期一年的支教志愿服务，同时开展力所能及的扶贫服务。</w:t>
      </w:r>
    </w:p>
    <w:p>
      <w:pPr>
        <w:snapToGrid w:val="0"/>
        <w:ind w:firstLine="480"/>
        <w:jc w:val="both"/>
      </w:pPr>
      <w:r>
        <w:t>下面，仅以小思所在的四川大学2020届支教推免为例，简要</w:t>
      </w:r>
      <w:r>
        <w:rPr>
          <w:rFonts w:hint="eastAsia"/>
        </w:rPr>
        <w:t>向大家</w:t>
      </w:r>
      <w:r>
        <w:t>介绍</w:t>
      </w:r>
      <w:r>
        <w:rPr>
          <w:rFonts w:hint="eastAsia"/>
        </w:rPr>
        <w:t>一下</w:t>
      </w:r>
      <w:r>
        <w:t>支教推免</w:t>
      </w:r>
      <w:r>
        <w:rPr>
          <w:rFonts w:hint="eastAsia"/>
        </w:rPr>
        <w:t>的有关</w:t>
      </w:r>
      <w:r>
        <w:t>注意事项。</w:t>
      </w:r>
    </w:p>
    <w:p>
      <w:pPr>
        <w:snapToGrid w:val="0"/>
        <w:ind w:firstLine="480" w:firstLineChars="200"/>
      </w:pPr>
      <w:r>
        <w:t>四川大学支教推免是按照“公开招募、自愿报名、择优选拔”的方式，坚持“公开、公平、公正”的原则，从学习成绩、志愿服务、科研能力、创新精神、发展潜力、社会工作等方面展开综合测评，选拔一批具备推免攻读硕士学位研究生条件的应届本科生，到四川省凉山彝族自治州昭觉县、美姑县、甘洛县等贫困地区的中小学开展为期一年的基础教育志愿服务工作。</w:t>
      </w:r>
    </w:p>
    <w:p>
      <w:pPr>
        <w:snapToGrid w:val="0"/>
        <w:ind w:firstLine="482" w:firstLineChars="200"/>
      </w:pPr>
      <w:r>
        <w:rPr>
          <w:rFonts w:hint="eastAsia"/>
          <w:b/>
          <w:bCs/>
        </w:rPr>
        <w:t>（1）申报条件</w:t>
      </w:r>
    </w:p>
    <w:p>
      <w:pPr>
        <w:snapToGrid w:val="0"/>
        <w:ind w:firstLine="480" w:firstLineChars="200"/>
      </w:pPr>
      <w:r>
        <w:rPr>
          <w:rFonts w:hint="eastAsia"/>
        </w:rPr>
        <w:t>除一般推荐免试研究生的申报条件以外，需注意以下几点：</w:t>
      </w:r>
    </w:p>
    <w:p>
      <w:pPr>
        <w:snapToGrid w:val="0"/>
        <w:ind w:firstLine="480" w:firstLineChars="200"/>
      </w:pPr>
      <w:r>
        <w:rPr>
          <w:rFonts w:ascii="Wingdings 2" w:hAnsi="Wingdings 2" w:eastAsia="Wingdings 2" w:cs="Wingdings 2"/>
        </w:rPr>
        <w:t></w:t>
      </w:r>
      <w:r>
        <w:rPr>
          <w:rFonts w:hint="eastAsia"/>
        </w:rPr>
        <w:t>具备研究生支教团推免生的学业基本条件：</w:t>
      </w:r>
    </w:p>
    <w:p>
      <w:pPr>
        <w:snapToGrid w:val="0"/>
        <w:ind w:firstLine="480" w:firstLineChars="200"/>
      </w:pPr>
      <w:r>
        <w:rPr>
          <w:rFonts w:hint="eastAsia"/>
        </w:rPr>
        <w:t>课程成绩</w:t>
      </w:r>
      <w:r>
        <w:t>:采用第一次修读成绩，排名在本专业前50%，在思想道德、志愿服务或学生工作方面表现特出的，本项可适当放宽，但需工作组审核认定；</w:t>
      </w:r>
    </w:p>
    <w:p>
      <w:pPr>
        <w:snapToGrid w:val="0"/>
        <w:ind w:firstLine="480" w:firstLineChars="200"/>
      </w:pPr>
      <w:r>
        <w:rPr>
          <w:rFonts w:hint="eastAsia"/>
        </w:rPr>
        <w:t>要求大学英语课程加权平均成绩（含口语）合格及以上，或全国大学外语四级合格及以上，取得雅思、托福成绩的和第一外语为其他语种的，提供等同于上述要求的考试成绩证明。</w:t>
      </w:r>
    </w:p>
    <w:p>
      <w:pPr>
        <w:snapToGrid w:val="0"/>
        <w:ind w:firstLine="480" w:firstLineChars="200"/>
      </w:pPr>
      <w:r>
        <w:rPr>
          <w:rFonts w:ascii="Wingdings 2" w:hAnsi="Wingdings 2" w:eastAsia="Wingdings 2" w:cs="Wingdings 2"/>
        </w:rPr>
        <w:t></w:t>
      </w:r>
      <w:r>
        <w:rPr>
          <w:rFonts w:hint="eastAsia"/>
        </w:rPr>
        <w:t>有较强的语言表达能力和良好的环境适应能力，知识储备和个人能力能胜任贫困山区乡村中小学的艰苦工作和教学要求，能胜任西部地区基础教育志愿服务工作。</w:t>
      </w:r>
    </w:p>
    <w:p>
      <w:pPr>
        <w:snapToGrid w:val="0"/>
        <w:ind w:firstLine="480" w:firstLineChars="200"/>
      </w:pPr>
      <w:r>
        <w:rPr>
          <w:rFonts w:ascii="Wingdings 2" w:hAnsi="Wingdings 2" w:eastAsia="Wingdings 2" w:cs="Wingdings 2"/>
        </w:rPr>
        <w:t></w:t>
      </w:r>
      <w:r>
        <w:rPr>
          <w:rFonts w:hint="eastAsia"/>
        </w:rPr>
        <w:t>同等条件下积极参加志愿服务、有志愿服务时长记录、志愿服务成绩突出的四川大学注册志愿者，承担校院主要学生干部工作且表现优异，优先考虑。</w:t>
      </w:r>
    </w:p>
    <w:p>
      <w:pPr>
        <w:snapToGrid w:val="0"/>
        <w:ind w:firstLine="482" w:firstLineChars="200"/>
        <w:rPr>
          <w:b/>
          <w:bCs/>
        </w:rPr>
      </w:pPr>
      <w:r>
        <w:rPr>
          <w:rFonts w:hint="eastAsia"/>
          <w:b/>
          <w:bCs/>
        </w:rPr>
        <w:t>（2）校内选拔程序</w:t>
      </w:r>
    </w:p>
    <w:p>
      <w:pPr>
        <w:snapToGrid w:val="0"/>
        <w:ind w:firstLine="480" w:firstLineChars="200"/>
      </w:pPr>
      <w:r>
        <w:t>①9月青春川大网站发布选拔通知。</w:t>
      </w:r>
    </w:p>
    <w:p>
      <w:pPr>
        <w:snapToGrid w:val="0"/>
        <w:ind w:firstLine="480" w:firstLineChars="200"/>
      </w:pPr>
      <w:r>
        <w:rPr>
          <w:rFonts w:hint="eastAsia"/>
        </w:rPr>
        <w:t>②自主报名：自愿原则学生本人向所在学院提出书面申请并附带申报研究生支教团全部材料，请注意院系收取材料截止时间与校团委截止日期不同。</w:t>
      </w:r>
    </w:p>
    <w:p>
      <w:pPr>
        <w:snapToGrid w:val="0"/>
        <w:ind w:firstLine="480" w:firstLineChars="200"/>
      </w:pPr>
      <w:r>
        <w:rPr>
          <w:rFonts w:hint="eastAsia"/>
        </w:rPr>
        <w:t>③学院推荐：学院党委负责审核学生申报材料的真实性，根据学生综合表现情况，结合支教序列推免工作的实际进行推荐，并进行排序推荐进行公示。</w:t>
      </w:r>
    </w:p>
    <w:p>
      <w:pPr>
        <w:snapToGrid w:val="0"/>
        <w:ind w:firstLine="480" w:firstLineChars="200"/>
      </w:pPr>
      <w:r>
        <w:t>④院系推荐之后，工作组审核申请人申报材料，并对个人信息进行公示，综合考虑学业成绩、社会服务能力及学生工作经历，择优确定</w:t>
      </w:r>
      <w:r>
        <w:rPr>
          <w:rFonts w:hint="eastAsia"/>
        </w:rPr>
        <w:t>后续考核</w:t>
      </w:r>
      <w:r>
        <w:t>名单并公示。</w:t>
      </w:r>
    </w:p>
    <w:p>
      <w:pPr>
        <w:snapToGrid w:val="0"/>
        <w:ind w:firstLine="480" w:firstLineChars="200"/>
      </w:pPr>
      <w:r>
        <w:t>⑤学校选拔：工作组组织专家进行考核，通过心理测试、教学试讲和答辩进行综合评定。根据课程成绩占50%，科研创新潜质、专业能力倾向成绩占35%，社会实践活动成绩占15%的构成计算综合成绩，按照综合成绩排名确定拟定获得推免资格学生名单，学校推免小组审核确定后按照候选人排名顺序进行公示。</w:t>
      </w:r>
    </w:p>
    <w:p>
      <w:pPr>
        <w:snapToGrid w:val="0"/>
        <w:ind w:firstLine="480" w:firstLineChars="200"/>
      </w:pPr>
      <w:r>
        <w:rPr>
          <w:rFonts w:hint="eastAsia"/>
        </w:rPr>
        <w:t>⑥拟获得推免资格学生联系本校接收学院并将接收函交至校团委，特别注意研究生支教团只能推免至本校。</w:t>
      </w:r>
    </w:p>
    <w:p>
      <w:pPr>
        <w:snapToGrid w:val="0"/>
        <w:ind w:firstLine="480" w:firstLineChars="200"/>
      </w:pPr>
      <w:r>
        <w:rPr>
          <w:rFonts w:hint="eastAsia"/>
        </w:rPr>
        <w:t>⑦集中体检：体检要求以团中央要求为准，一般包括基本身体检查及心理测试。</w:t>
      </w:r>
    </w:p>
    <w:p>
      <w:pPr>
        <w:snapToGrid w:val="0"/>
        <w:ind w:firstLine="480" w:firstLineChars="200"/>
      </w:pPr>
      <w:r>
        <w:t>⑧审核体检结果，确定支教序列推免研究生名单并签订《招募协议书》。</w:t>
      </w:r>
    </w:p>
    <w:p>
      <w:pPr>
        <w:ind w:firstLine="480" w:firstLineChars="200"/>
      </w:pPr>
      <w:r>
        <w:t>以上内容主要参考四川大学2020届支教推免政策，由于政策时效性较强，请同学们及时关注团中央及各学校团委官网。</w:t>
      </w:r>
    </w:p>
    <w:p>
      <w:pPr>
        <w:snapToGrid w:val="0"/>
        <w:ind w:firstLine="440" w:firstLineChars="200"/>
        <w:rPr>
          <w:rFonts w:asciiTheme="minorEastAsia" w:hAnsiTheme="minorEastAsia" w:cstheme="minorEastAsia"/>
          <w:sz w:val="22"/>
        </w:rPr>
      </w:pPr>
    </w:p>
    <w:p>
      <w:pPr>
        <w:pStyle w:val="5"/>
      </w:pPr>
      <w:bookmarkStart w:id="296" w:name="_Toc12569"/>
      <w:bookmarkStart w:id="297" w:name="_Toc872"/>
      <w:r>
        <w:t>2.定向推免简介</w:t>
      </w:r>
      <w:bookmarkEnd w:id="296"/>
      <w:bookmarkEnd w:id="297"/>
    </w:p>
    <w:p>
      <w:pPr>
        <w:numPr>
          <w:ilvl w:val="255"/>
          <w:numId w:val="0"/>
        </w:numPr>
        <w:snapToGrid w:val="0"/>
        <w:spacing w:before="60" w:after="60"/>
        <w:ind w:firstLine="118" w:firstLineChars="49"/>
        <w:rPr>
          <w:b/>
        </w:rPr>
      </w:pPr>
      <w:r>
        <w:rPr>
          <w:rFonts w:hint="eastAsia"/>
          <w:b/>
        </w:rPr>
        <w:t>（</w:t>
      </w:r>
      <w:r>
        <w:rPr>
          <w:b/>
        </w:rPr>
        <w:t>1）</w:t>
      </w:r>
      <w:r>
        <w:rPr>
          <w:rFonts w:hint="eastAsia"/>
          <w:b/>
        </w:rPr>
        <w:t>定向推免院校</w:t>
      </w:r>
    </w:p>
    <w:p>
      <w:pPr>
        <w:snapToGrid w:val="0"/>
        <w:ind w:firstLine="480" w:firstLineChars="200"/>
      </w:pPr>
      <w:r>
        <w:rPr>
          <w:rFonts w:ascii="Wingdings 2" w:hAnsi="Wingdings 2" w:eastAsia="Wingdings 2" w:cs="Wingdings 2"/>
        </w:rPr>
        <w:t></w:t>
      </w:r>
      <w:r>
        <w:t>从2012年起，优秀的本科毕业生可以申请6所教育部直属师范类高校（北京师范大学、华东师范大学、华中师范大学、东北师范大学、陕西师范大学和西南大学）的“补偿”推免指标，简称“补偿名额”。</w:t>
      </w:r>
    </w:p>
    <w:p>
      <w:pPr>
        <w:snapToGrid w:val="0"/>
        <w:ind w:firstLine="480" w:firstLineChars="200"/>
      </w:pPr>
      <w:r>
        <w:rPr>
          <w:rFonts w:ascii="Wingdings 2" w:hAnsi="Wingdings 2" w:eastAsia="Wingdings 2" w:cs="Wingdings 2"/>
        </w:rPr>
        <w:t></w:t>
      </w:r>
      <w:r>
        <w:rPr>
          <w:rFonts w:hint="eastAsia"/>
        </w:rPr>
        <w:t>国防科工招生单位（如：国防科技大学、东华理工大学、中国工程物理研究院、西北核技术研究所）也提供类似的补偿名额</w:t>
      </w:r>
    </w:p>
    <w:p>
      <w:pPr>
        <w:numPr>
          <w:ilvl w:val="255"/>
          <w:numId w:val="0"/>
        </w:numPr>
        <w:snapToGrid w:val="0"/>
        <w:spacing w:before="60" w:after="60"/>
        <w:ind w:left="-384" w:leftChars="-160" w:firstLine="723" w:firstLineChars="300"/>
        <w:rPr>
          <w:b/>
        </w:rPr>
      </w:pPr>
      <w:r>
        <w:rPr>
          <w:rFonts w:hint="eastAsia"/>
          <w:b/>
        </w:rPr>
        <w:t>（</w:t>
      </w:r>
      <w:r>
        <w:rPr>
          <w:b/>
        </w:rPr>
        <w:t>2）</w:t>
      </w:r>
      <w:r>
        <w:rPr>
          <w:rFonts w:hint="eastAsia"/>
          <w:b/>
        </w:rPr>
        <w:t>定向推免简介</w:t>
      </w:r>
    </w:p>
    <w:p>
      <w:pPr>
        <w:snapToGrid w:val="0"/>
        <w:ind w:firstLine="480" w:firstLineChars="200"/>
      </w:pPr>
      <w:r>
        <w:rPr>
          <w:rFonts w:hint="eastAsia"/>
        </w:rPr>
        <w:t>①面向对象：定向推免的补偿名额一般针对没有获得普通保研资格同时又在保研边缘的同学。</w:t>
      </w:r>
    </w:p>
    <w:p>
      <w:pPr>
        <w:snapToGrid w:val="0"/>
        <w:ind w:firstLine="480" w:firstLineChars="200"/>
      </w:pPr>
      <w:r>
        <w:rPr>
          <w:rFonts w:hint="eastAsia"/>
        </w:rPr>
        <w:t>②名额数量：教育部汇总师范大学、科工单位和生源院校的名额需求后，将推免生补偿名额下达给生源学校，学校按照指定学院或专业下放给学院。</w:t>
      </w:r>
    </w:p>
    <w:p>
      <w:pPr>
        <w:snapToGrid w:val="0"/>
        <w:ind w:firstLine="480" w:firstLineChars="200"/>
      </w:pPr>
      <w:r>
        <w:rPr>
          <w:rFonts w:hint="eastAsia"/>
        </w:rPr>
        <w:t>③申请流程：</w:t>
      </w:r>
    </w:p>
    <w:p>
      <w:pPr>
        <w:snapToGrid w:val="0"/>
        <w:ind w:firstLine="480" w:firstLineChars="200"/>
      </w:pPr>
      <w:r>
        <w:rPr>
          <w:rFonts w:hint="eastAsia"/>
        </w:rPr>
        <w:t>一般来说，学院会根据申请人择优选择，所以通常均为保研边缘的同学能获取该名额（即上述的面向对象）。</w:t>
      </w:r>
    </w:p>
    <w:p>
      <w:pPr>
        <w:snapToGrid w:val="0"/>
        <w:spacing w:before="60" w:after="60"/>
        <w:ind w:firstLine="480" w:firstLineChars="200"/>
      </w:pPr>
      <w:r>
        <w:t>a.</w:t>
      </w:r>
      <w:r>
        <w:rPr>
          <w:rFonts w:hint="eastAsia"/>
        </w:rPr>
        <w:t>时刻关注学院发布的补偿名额，一般来说学院会组织保研宣讲会，公布每个专业的推免名额与补偿名额</w:t>
      </w:r>
    </w:p>
    <w:p>
      <w:pPr>
        <w:snapToGrid w:val="0"/>
        <w:spacing w:before="60" w:after="60"/>
        <w:ind w:firstLine="480" w:firstLineChars="200"/>
      </w:pPr>
      <w:r>
        <w:rPr>
          <w:rFonts w:hint="eastAsia"/>
        </w:rPr>
        <w:t>b</w:t>
      </w:r>
      <w:r>
        <w:t>.</w:t>
      </w:r>
      <w:r>
        <w:rPr>
          <w:rFonts w:hint="eastAsia"/>
        </w:rPr>
        <w:t>按照自身意愿向学院进行申请。学院选拔通过后，向目标师范科工院校推荐候选人。</w:t>
      </w:r>
    </w:p>
    <w:p>
      <w:pPr>
        <w:snapToGrid w:val="0"/>
        <w:spacing w:before="60" w:after="60"/>
        <w:ind w:firstLine="480" w:firstLineChars="200"/>
      </w:pPr>
      <w:r>
        <w:rPr>
          <w:rFonts w:hint="eastAsia"/>
        </w:rPr>
        <w:t>c</w:t>
      </w:r>
      <w:r>
        <w:t>.</w:t>
      </w:r>
      <w:r>
        <w:rPr>
          <w:rFonts w:hint="eastAsia"/>
        </w:rPr>
        <w:t>目标院校对候选人复试考核，合格者予以接收。复试考核可能会有笔试、面试等环节。通常来说，被生源高校推荐的候选人都会被录取，除出现如学生被处分以及其他被双方高校认定不符合免试攻读研究生的情况。</w:t>
      </w:r>
    </w:p>
    <w:p>
      <w:pPr>
        <w:pStyle w:val="5"/>
        <w:rPr>
          <w:color w:val="333333"/>
        </w:rPr>
      </w:pPr>
      <w:bookmarkStart w:id="298" w:name="_Toc3965"/>
      <w:bookmarkStart w:id="299" w:name="_Toc29993"/>
      <w:bookmarkStart w:id="300" w:name="_Toc16020"/>
      <w:bookmarkStart w:id="301" w:name="_Toc12900"/>
      <w:r>
        <w:t>3.校内考核</w:t>
      </w:r>
      <w:bookmarkEnd w:id="298"/>
      <w:bookmarkEnd w:id="299"/>
    </w:p>
    <w:p>
      <w:pPr>
        <w:snapToGrid w:val="0"/>
        <w:ind w:firstLine="480" w:firstLineChars="200"/>
      </w:pPr>
      <w:r>
        <w:rPr>
          <w:rFonts w:hint="eastAsia"/>
        </w:rPr>
        <w:t>推免资格的获取大概可以分为两个比较重要的部分——校内考核、校外考核。简单说来，前者决定了能否推免，后者决定了推免去向。</w:t>
      </w:r>
    </w:p>
    <w:p>
      <w:pPr>
        <w:snapToGrid w:val="0"/>
        <w:ind w:firstLine="480" w:firstLineChars="200"/>
      </w:pPr>
      <w:r>
        <w:t>校内考核</w:t>
      </w:r>
      <w:r>
        <w:rPr>
          <w:rFonts w:hint="eastAsia"/>
        </w:rPr>
        <w:t>既是</w:t>
      </w:r>
      <w:r>
        <w:t>对推免生</w:t>
      </w:r>
      <w:r>
        <w:rPr>
          <w:rFonts w:hint="eastAsia"/>
        </w:rPr>
        <w:t>为</w:t>
      </w:r>
      <w:r>
        <w:t>过程性考核，是对学生德智体美劳的全面考核。道德品质、人格素养是推免生遴选的首要考核内容；学业考核以学习成绩和一贯表现为基础，突出对创新创业能力的考察，强化对考生科研创新潜质和专业能力倾向的鉴定。同学们从一进入大学起，就要认真努力学习，积极参加健康向上的综合素质教育活动，不断历练，提升自身的品行、素养和能力。</w:t>
      </w:r>
    </w:p>
    <w:p>
      <w:pPr>
        <w:snapToGrid w:val="0"/>
        <w:ind w:firstLine="480" w:firstLineChars="200"/>
      </w:pPr>
      <w:r>
        <w:rPr>
          <w:rFonts w:hint="eastAsia"/>
        </w:rPr>
        <w:t>成绩是推免中最为重要的指标之一，无论是文科、理科、工科、商科还是医科的学生，成绩好是获得推免资格最基本的要求之一。大部分学院的推免生排名一般由如下几个部分组成：前六学期加权平均成绩</w:t>
      </w:r>
      <w:r>
        <w:t>(占60%)、科研创新潜质及专业能力倾向(占35%)、社会实践活动及思想品德考核(占5%)。</w:t>
      </w:r>
    </w:p>
    <w:p>
      <w:pPr>
        <w:snapToGrid w:val="0"/>
        <w:ind w:firstLine="482" w:firstLineChars="200"/>
        <w:rPr>
          <w:b/>
          <w:bCs/>
        </w:rPr>
      </w:pPr>
      <w:r>
        <w:rPr>
          <w:rFonts w:hint="eastAsia"/>
          <w:b/>
          <w:bCs/>
        </w:rPr>
        <w:t>（1）加权平均成绩</w:t>
      </w:r>
    </w:p>
    <w:p>
      <w:pPr>
        <w:snapToGrid w:val="0"/>
        <w:ind w:firstLine="480" w:firstLineChars="200"/>
      </w:pPr>
      <w:r>
        <w:rPr>
          <w:rFonts w:hint="eastAsia"/>
        </w:rPr>
        <w:t>一般情况下，纳入加权平均成绩计算的课程仅包括属性为必修的课程，课程学分的高低，决定了本课程在总成绩中所占权重大小。无论学科、不分领域，更高的“裸分”成绩，值得每一位有志于推免的同学为之不懈奋斗、拼搏。</w:t>
      </w:r>
    </w:p>
    <w:p>
      <w:pPr>
        <w:snapToGrid w:val="0"/>
        <w:ind w:firstLine="482" w:firstLineChars="200"/>
        <w:rPr>
          <w:b/>
          <w:bCs/>
        </w:rPr>
      </w:pPr>
      <w:r>
        <w:rPr>
          <w:rFonts w:hint="eastAsia"/>
          <w:b/>
          <w:bCs/>
        </w:rPr>
        <w:t>（2）科研创新潜质和专业能力倾向认定</w:t>
      </w:r>
    </w:p>
    <w:p>
      <w:pPr>
        <w:snapToGrid w:val="0"/>
        <w:ind w:firstLine="480" w:firstLineChars="200"/>
      </w:pPr>
      <w:r>
        <w:rPr>
          <w:rFonts w:hint="eastAsia"/>
        </w:rPr>
        <w:t>科研创新潜质及专业能力倾向通常由学院组织专家组进行认定。评价时过程评价和成果评价并重，考察内容包括但不限于专业素养、科研潜力、意向研究领域、未来规划等方面。</w:t>
      </w:r>
    </w:p>
    <w:p>
      <w:pPr>
        <w:snapToGrid w:val="0"/>
        <w:ind w:firstLine="482" w:firstLineChars="200"/>
        <w:rPr>
          <w:b/>
          <w:bCs/>
        </w:rPr>
      </w:pPr>
      <w:r>
        <w:rPr>
          <w:rFonts w:hint="eastAsia"/>
          <w:b/>
          <w:bCs/>
        </w:rPr>
        <w:t>（3）社会实践活动及思想品德考核</w:t>
      </w:r>
    </w:p>
    <w:p>
      <w:pPr>
        <w:snapToGrid w:val="0"/>
        <w:ind w:firstLine="480" w:firstLineChars="200"/>
      </w:pPr>
      <w:r>
        <w:rPr>
          <w:rFonts w:hint="eastAsia"/>
        </w:rPr>
        <w:t>该项考核规则因学院而异，各学院会根据学科特点出台相关的实施细则。有选择地参加活动、竞赛、等级认证考试</w:t>
      </w:r>
      <w:r>
        <w:t>(英语、计算机等)，是大学生的常态，也是其学业发展的基础。</w:t>
      </w:r>
    </w:p>
    <w:p>
      <w:pPr>
        <w:pStyle w:val="5"/>
        <w:rPr>
          <w:color w:val="333333"/>
        </w:rPr>
      </w:pPr>
      <w:r>
        <w:t>4.学硕与专硕</w:t>
      </w:r>
      <w:bookmarkEnd w:id="300"/>
      <w:bookmarkEnd w:id="301"/>
    </w:p>
    <w:p>
      <w:pPr>
        <w:snapToGrid w:val="0"/>
        <w:ind w:firstLine="480" w:firstLineChars="200"/>
      </w:pPr>
      <w:r>
        <w:rPr>
          <w:rFonts w:hint="eastAsia"/>
        </w:rPr>
        <w:t>硕士项目分为两类：学术硕士与专业硕士。</w:t>
      </w:r>
    </w:p>
    <w:p>
      <w:pPr>
        <w:snapToGrid w:val="0"/>
        <w:spacing w:before="60" w:after="60"/>
        <w:ind w:firstLine="482" w:firstLineChars="200"/>
        <w:rPr>
          <w:b/>
        </w:rPr>
      </w:pPr>
      <w:r>
        <w:rPr>
          <w:rFonts w:hint="eastAsia"/>
          <w:b/>
        </w:rPr>
        <w:t>（</w:t>
      </w:r>
      <w:r>
        <w:rPr>
          <w:b/>
        </w:rPr>
        <w:t>1）学术硕士</w:t>
      </w:r>
    </w:p>
    <w:p>
      <w:pPr>
        <w:snapToGrid w:val="0"/>
        <w:ind w:firstLine="480" w:firstLineChars="200"/>
      </w:pPr>
      <w:r>
        <w:rPr>
          <w:rFonts w:hint="eastAsia"/>
        </w:rPr>
        <w:t>对于学术硕士项目来说，最重要的还是必修课分数，尤其专业课的分数，是专业水平的直接体现。理工科的数学成绩也很重要；如果想申请金融工程、商业分析等和计算机相关的专业，还需要取得较高的计算机课程分数，例如选修</w:t>
      </w:r>
      <w:r>
        <w:t>C语言等涉及编程的课程并取得高分。</w:t>
      </w:r>
    </w:p>
    <w:p>
      <w:pPr>
        <w:snapToGrid w:val="0"/>
        <w:ind w:firstLine="480" w:firstLineChars="200"/>
      </w:pPr>
      <w:r>
        <w:rPr>
          <w:rFonts w:hint="eastAsia"/>
        </w:rPr>
        <w:t>学术硕士项目注重对科研能力的考察，有学术志向的同学最好尽早参加老师的课题组，或者参加“大创”，做与自己专业相关的研究题目，尽量完成一篇自己的科研论文。此外，社会实践、实习、创业竞赛等也是商经类学生锻炼专业素养和综合素质的必要经历。</w:t>
      </w:r>
    </w:p>
    <w:p>
      <w:pPr>
        <w:snapToGrid w:val="0"/>
        <w:spacing w:before="60" w:after="60"/>
        <w:ind w:firstLine="482" w:firstLineChars="200"/>
        <w:rPr>
          <w:b/>
        </w:rPr>
      </w:pPr>
      <w:r>
        <w:rPr>
          <w:rFonts w:hint="eastAsia"/>
          <w:b/>
        </w:rPr>
        <w:t>（</w:t>
      </w:r>
      <w:r>
        <w:rPr>
          <w:b/>
        </w:rPr>
        <w:t>2）专业硕士</w:t>
      </w:r>
    </w:p>
    <w:p>
      <w:pPr>
        <w:snapToGrid w:val="0"/>
        <w:ind w:firstLine="480" w:firstLineChars="200"/>
      </w:pPr>
      <w:r>
        <w:rPr>
          <w:rFonts w:hint="eastAsia"/>
        </w:rPr>
        <w:t>作为以培养高层次应用型专门人才为目的的专业硕士项目，学生成绩学习及实习经历在推免生的录取中是重要考核要素。其中，课程分数、综合素质足够优秀是最基本的要求，宝贵的实习经历会让大家脱颖而出。</w:t>
      </w:r>
    </w:p>
    <w:p>
      <w:pPr>
        <w:snapToGrid w:val="0"/>
        <w:ind w:firstLine="480" w:firstLineChars="200"/>
      </w:pPr>
      <w:r>
        <w:t>其次，英语水平也是重要的考核项目。这里所说的英语水平，不只是阅读、写作水平，更包括口语水平。尤其是某些顶尖项目，有非常多的英语口语考核，例如复旦大学管理学院的专业硕士项目就设置有全英文案例分析环节(具体考核方式可能会有变化)。因此，保持较高的英语考试分数和出色的英语口语能力非常重要。</w:t>
      </w:r>
    </w:p>
    <w:p>
      <w:pPr>
        <w:snapToGrid w:val="0"/>
        <w:ind w:firstLine="480" w:firstLineChars="200"/>
      </w:pPr>
      <w:r>
        <w:rPr>
          <w:rFonts w:hint="eastAsia"/>
        </w:rPr>
        <w:t>另外，一些重要学科比赛获奖情况</w:t>
      </w:r>
      <w:r>
        <w:t>也是推免考核中的参考因素，这可以反映出学生的创新思维及团队合作能力。因此，有志于保研专业硕士的同学需要在学术科研、学生工作、社会实践、个人特长技能等各方面多加历练，培养自己解决实际问题的能力，奠定良好的职业素养基础。</w:t>
      </w:r>
    </w:p>
    <w:p>
      <w:pPr>
        <w:jc w:val="right"/>
        <w:rPr>
          <w:rFonts w:ascii="楷体" w:hAnsi="楷体" w:eastAsia="楷体"/>
          <w:color w:val="000000" w:themeColor="text1"/>
          <w14:textFill>
            <w14:solidFill>
              <w14:schemeClr w14:val="tx1"/>
            </w14:solidFill>
          </w14:textFill>
        </w:rPr>
      </w:pPr>
      <w:r>
        <w:rPr>
          <w:rFonts w:hint="eastAsia" w:ascii="楷体" w:hAnsi="楷体" w:eastAsia="楷体"/>
          <w:color w:val="000000" w:themeColor="text1"/>
          <w14:textFill>
            <w14:solidFill>
              <w14:schemeClr w14:val="tx1"/>
            </w14:solidFill>
          </w14:textFill>
        </w:rPr>
        <w:t>（张奕凡）</w:t>
      </w:r>
    </w:p>
    <w:p>
      <w:pPr>
        <w:pStyle w:val="4"/>
      </w:pPr>
      <w:bookmarkStart w:id="302" w:name="_Toc15288"/>
      <w:bookmarkStart w:id="303" w:name="_Toc4332"/>
      <w:bookmarkStart w:id="304" w:name="_Toc75364279"/>
      <w:r>
        <w:rPr>
          <w:rFonts w:hint="eastAsia"/>
        </w:rPr>
        <w:t>（三）各专业推免攻略</w:t>
      </w:r>
      <w:bookmarkEnd w:id="302"/>
      <w:bookmarkEnd w:id="303"/>
      <w:bookmarkEnd w:id="304"/>
    </w:p>
    <w:p>
      <w:pPr>
        <w:pStyle w:val="5"/>
      </w:pPr>
      <w:r>
        <w:t>1.文科类专业推免</w:t>
      </w:r>
    </w:p>
    <w:p>
      <w:pPr>
        <w:ind w:firstLine="482" w:firstLineChars="200"/>
        <w:rPr>
          <w:b/>
          <w:bCs/>
        </w:rPr>
      </w:pPr>
      <w:r>
        <w:rPr>
          <w:b/>
          <w:bCs/>
        </w:rPr>
        <w:t>（1）各专业情况简介</w:t>
      </w:r>
    </w:p>
    <w:p>
      <w:pPr>
        <w:ind w:firstLine="480" w:firstLineChars="200"/>
        <w:rPr>
          <w:rFonts w:cs="等线"/>
        </w:rPr>
      </w:pPr>
      <w:r>
        <w:rPr>
          <w:rFonts w:cs="等线"/>
        </w:rPr>
        <w:t>①文学与新闻学院</w:t>
      </w:r>
    </w:p>
    <w:p>
      <w:pPr>
        <w:ind w:firstLine="480" w:firstLineChars="200"/>
        <w:rPr>
          <w:rFonts w:cs="等线"/>
        </w:rPr>
      </w:pPr>
      <w:r>
        <w:rPr>
          <w:rFonts w:cs="等线"/>
        </w:rPr>
        <w:t>近年，文学与新闻学院基地班推免率</w:t>
      </w:r>
      <w:r>
        <w:rPr>
          <w:rFonts w:hint="eastAsia" w:cs="等线"/>
        </w:rPr>
        <w:t>约</w:t>
      </w:r>
      <w:r>
        <w:rPr>
          <w:rFonts w:cs="等线"/>
        </w:rPr>
        <w:t>为50%，非基地班推免率</w:t>
      </w:r>
      <w:r>
        <w:rPr>
          <w:rFonts w:hint="eastAsia" w:cs="等线"/>
        </w:rPr>
        <w:t>约为</w:t>
      </w:r>
      <w:r>
        <w:rPr>
          <w:rFonts w:cs="等线"/>
        </w:rPr>
        <w:t>15%。每年具体的推免指标由学校下达。推免率会根据每年学生总人数和推免名额的变化而变化。每年的推免细则可以咨询学院本科教务办公室、本科辅导员老师，也可向已获取推免资格的学长学姐咨询。</w:t>
      </w:r>
    </w:p>
    <w:p>
      <w:pPr>
        <w:ind w:firstLine="480" w:firstLineChars="200"/>
        <w:rPr>
          <w:rFonts w:cs="等线"/>
        </w:rPr>
      </w:pPr>
      <w:r>
        <w:rPr>
          <w:rFonts w:cs="等线"/>
        </w:rPr>
        <w:t>学院校内推荐综合成绩的构成为：前三年必修课成绩+科研创新潜质与专业能力倾向成绩+社会实践活动+思想品德考核。其中，必修课成绩非常重要，所以有推免想法的同学一定要认真对待每门必修课程。</w:t>
      </w:r>
    </w:p>
    <w:p>
      <w:pPr>
        <w:ind w:firstLine="480" w:firstLineChars="200"/>
        <w:rPr>
          <w:rFonts w:cs="等线"/>
        </w:rPr>
      </w:pPr>
      <w:r>
        <w:rPr>
          <w:rFonts w:cs="等线"/>
        </w:rPr>
        <w:t>②历史文化学院(旅游学院)</w:t>
      </w:r>
    </w:p>
    <w:p>
      <w:pPr>
        <w:ind w:firstLine="480" w:firstLineChars="200"/>
        <w:rPr>
          <w:rFonts w:cs="等线"/>
        </w:rPr>
      </w:pPr>
      <w:r>
        <w:rPr>
          <w:rFonts w:cs="等线"/>
        </w:rPr>
        <w:t>近年，历史文化学院(旅游学院)基地班推免率</w:t>
      </w:r>
      <w:r>
        <w:rPr>
          <w:rFonts w:hint="eastAsia" w:cs="等线"/>
        </w:rPr>
        <w:t>约</w:t>
      </w:r>
      <w:r>
        <w:rPr>
          <w:rFonts w:cs="等线"/>
        </w:rPr>
        <w:t>为50%，非基地班约为15%。每年具体的推免指标由学校下达。</w:t>
      </w:r>
    </w:p>
    <w:p>
      <w:pPr>
        <w:ind w:firstLine="480" w:firstLineChars="200"/>
        <w:rPr>
          <w:rFonts w:cs="等线"/>
        </w:rPr>
      </w:pPr>
      <w:r>
        <w:rPr>
          <w:rFonts w:cs="等线"/>
        </w:rPr>
        <w:t>学院校内推荐综合成绩的构成为：前三年必修课成绩+专业能力倾向成绩+科研及其他。</w:t>
      </w:r>
    </w:p>
    <w:p>
      <w:pPr>
        <w:ind w:firstLine="480" w:firstLineChars="200"/>
        <w:rPr>
          <w:rFonts w:cs="等线"/>
        </w:rPr>
      </w:pPr>
      <w:r>
        <w:rPr>
          <w:rFonts w:cs="等线"/>
        </w:rPr>
        <w:t>基地班和非基地班的推免比例有较大差距，因而两者在推免的要求上也有较大不同。总体要求请查阅近年学院推免工作实施细则，具体以当年实施细则为准。</w:t>
      </w:r>
    </w:p>
    <w:p>
      <w:pPr>
        <w:rPr>
          <w:rFonts w:cs="等线"/>
        </w:rPr>
      </w:pPr>
      <w:r>
        <w:rPr>
          <w:rFonts w:cs="等线"/>
        </w:rPr>
        <w:t>③外国语学院</w:t>
      </w:r>
    </w:p>
    <w:p>
      <w:pPr>
        <w:ind w:firstLine="480" w:firstLineChars="200"/>
        <w:rPr>
          <w:rFonts w:cs="等线"/>
        </w:rPr>
      </w:pPr>
      <w:r>
        <w:rPr>
          <w:rFonts w:cs="等线"/>
        </w:rPr>
        <w:t>外国语学院近年推免率</w:t>
      </w:r>
      <w:r>
        <w:rPr>
          <w:rFonts w:hint="eastAsia" w:cs="等线"/>
        </w:rPr>
        <w:t>约</w:t>
      </w:r>
      <w:r>
        <w:rPr>
          <w:rFonts w:cs="等线"/>
        </w:rPr>
        <w:t>为18%，每年具体的推免指标由学校下达。</w:t>
      </w:r>
    </w:p>
    <w:p>
      <w:pPr>
        <w:ind w:firstLine="480" w:firstLineChars="200"/>
        <w:rPr>
          <w:rFonts w:cs="等线"/>
        </w:rPr>
      </w:pPr>
      <w:r>
        <w:rPr>
          <w:rFonts w:cs="等线"/>
        </w:rPr>
        <w:t>学院校内推荐综合成绩的构成为：必修课程成绩+科研创新潜质和专业能力倾向成绩+社会实践活动+思想品德考核成绩。2020年度推免细则可查看外国语学院官网公告，每年的推免实施细则可能有所变动，可向学院教务老师、辅导员老师咨询。</w:t>
      </w:r>
    </w:p>
    <w:p>
      <w:pPr>
        <w:spacing w:before="60" w:after="60"/>
        <w:ind w:firstLine="482" w:firstLineChars="200"/>
        <w:rPr>
          <w:rFonts w:cs="等线"/>
          <w:b/>
          <w:bCs/>
        </w:rPr>
      </w:pPr>
      <w:r>
        <w:rPr>
          <w:rFonts w:cs="等线"/>
          <w:b/>
          <w:bCs/>
        </w:rPr>
        <w:t>（2）前期准备</w:t>
      </w:r>
    </w:p>
    <w:p>
      <w:pPr>
        <w:ind w:firstLine="480" w:firstLineChars="200"/>
        <w:rPr>
          <w:rFonts w:cs="等线"/>
        </w:rPr>
      </w:pPr>
      <w:r>
        <w:rPr>
          <w:rFonts w:cs="等线"/>
        </w:rPr>
        <w:t>①</w:t>
      </w:r>
      <w:r>
        <w:rPr>
          <w:rFonts w:hint="eastAsia" w:cs="等线"/>
        </w:rPr>
        <w:t>时间</w:t>
      </w:r>
      <w:r>
        <w:rPr>
          <w:rFonts w:cs="等线"/>
        </w:rPr>
        <w:t>规划申请季通常需要兼顾递交申请材料、期末考试等多项事务，所以准备一个详细的时间表非常重要。建议同学们列表或在日历中记录学校要求和重要时间点，合理安排时间。</w:t>
      </w:r>
    </w:p>
    <w:p>
      <w:pPr>
        <w:ind w:firstLine="480" w:firstLineChars="200"/>
        <w:rPr>
          <w:rFonts w:cs="等线"/>
        </w:rPr>
      </w:pPr>
      <w:r>
        <w:rPr>
          <w:rFonts w:cs="等线"/>
        </w:rPr>
        <w:t>②材料准备</w:t>
      </w:r>
    </w:p>
    <w:p>
      <w:pPr>
        <w:ind w:firstLine="480" w:firstLineChars="200"/>
        <w:rPr>
          <w:rFonts w:cs="等线"/>
        </w:rPr>
      </w:pPr>
      <w:r>
        <w:rPr>
          <w:rFonts w:cs="等线"/>
        </w:rPr>
        <w:t>同学们在大三上学期就可以提前查看一下想报考的项目/学院的官网，看看往年需要提交哪些材料，并提前开始准备个人陈述</w:t>
      </w:r>
      <w:r>
        <w:rPr>
          <w:rFonts w:hint="eastAsia" w:cs="等线"/>
        </w:rPr>
        <w:t>等</w:t>
      </w:r>
      <w:r>
        <w:rPr>
          <w:rFonts w:cs="等线"/>
        </w:rPr>
        <w:t>比较费时间的材料，因为材料的要求通常是不会变的，就算字数等要求变了，也可以把自己写好的底稿拿来</w:t>
      </w:r>
      <w:r>
        <w:rPr>
          <w:rFonts w:hint="eastAsia" w:cs="等线"/>
        </w:rPr>
        <w:t>修</w:t>
      </w:r>
      <w:r>
        <w:rPr>
          <w:rFonts w:cs="等线"/>
        </w:rPr>
        <w:t>改。</w:t>
      </w:r>
    </w:p>
    <w:p>
      <w:pPr>
        <w:ind w:firstLine="480" w:firstLineChars="200"/>
        <w:rPr>
          <w:rFonts w:cs="等线"/>
        </w:rPr>
      </w:pPr>
      <w:r>
        <w:rPr>
          <w:rFonts w:cs="等线"/>
        </w:rPr>
        <w:t>如果申请的学校需要推荐信，一定要尽早和老师联系。老师修改推荐信、找老师签字等都是需要时间的，有些学校发布通知到纸质材料寄达的截止日期之间只有一周，时间</w:t>
      </w:r>
      <w:r>
        <w:rPr>
          <w:rFonts w:hint="eastAsia" w:cs="等线"/>
        </w:rPr>
        <w:t>可能</w:t>
      </w:r>
      <w:r>
        <w:rPr>
          <w:rFonts w:cs="等线"/>
        </w:rPr>
        <w:t>会很紧张。</w:t>
      </w:r>
    </w:p>
    <w:p>
      <w:pPr>
        <w:ind w:firstLine="480" w:firstLineChars="200"/>
        <w:rPr>
          <w:rFonts w:cs="等线"/>
        </w:rPr>
      </w:pPr>
      <w:r>
        <w:rPr>
          <w:rFonts w:cs="等线"/>
        </w:rPr>
        <w:t>还有</w:t>
      </w:r>
      <w:r>
        <w:rPr>
          <w:rFonts w:hint="eastAsia" w:cs="等线"/>
        </w:rPr>
        <w:t>一些细节，如盖章时间、邮递到达时间预估等事项，虽然细小琐碎但又非常关键，大家要提前确认好。</w:t>
      </w:r>
    </w:p>
    <w:p>
      <w:pPr>
        <w:spacing w:before="60" w:after="60"/>
        <w:ind w:firstLine="482" w:firstLineChars="200"/>
        <w:rPr>
          <w:rFonts w:cs="等线"/>
          <w:b/>
          <w:bCs/>
        </w:rPr>
      </w:pPr>
      <w:r>
        <w:rPr>
          <w:rFonts w:cs="等线"/>
          <w:b/>
          <w:bCs/>
        </w:rPr>
        <w:t>（3）考核</w:t>
      </w:r>
    </w:p>
    <w:p>
      <w:pPr>
        <w:ind w:firstLine="480" w:firstLineChars="200"/>
        <w:rPr>
          <w:rFonts w:cs="等线"/>
        </w:rPr>
      </w:pPr>
      <w:r>
        <w:rPr>
          <w:rFonts w:cs="等线"/>
        </w:rPr>
        <w:t>想推免外校的同学应注意，大部分学校在文科类专业中会设置综合类笔试和</w:t>
      </w:r>
      <w:r>
        <w:rPr>
          <w:rFonts w:cs="等线"/>
          <w:color w:val="FF0000"/>
        </w:rPr>
        <w:t>面试</w:t>
      </w:r>
      <w:r>
        <w:rPr>
          <w:rFonts w:hint="eastAsia" w:cs="等线"/>
        </w:rPr>
        <w:t>？</w:t>
      </w:r>
      <w:r>
        <w:rPr>
          <w:rFonts w:cs="等线"/>
        </w:rPr>
        <w:t>，所以有志于此的同学一定要努力准备专业知识。</w:t>
      </w:r>
    </w:p>
    <w:p>
      <w:pPr>
        <w:ind w:firstLine="480" w:firstLineChars="200"/>
        <w:rPr>
          <w:rFonts w:cs="等线"/>
        </w:rPr>
      </w:pPr>
      <w:r>
        <w:rPr>
          <w:rFonts w:cs="等线"/>
        </w:rPr>
        <w:t>笔试和</w:t>
      </w:r>
      <w:r>
        <w:rPr>
          <w:rFonts w:cs="等线"/>
          <w:color w:val="FF0000"/>
        </w:rPr>
        <w:t>面试</w:t>
      </w:r>
      <w:r>
        <w:rPr>
          <w:rFonts w:cs="等线"/>
        </w:rPr>
        <w:t>考察的大多是专业能力和学术能力，英语</w:t>
      </w:r>
      <w:r>
        <w:rPr>
          <w:rFonts w:hint="eastAsia" w:cs="等线"/>
        </w:rPr>
        <w:t>类</w:t>
      </w:r>
      <w:r>
        <w:rPr>
          <w:rFonts w:cs="等线"/>
        </w:rPr>
        <w:t>专业和一些专业的国际类项目是全</w:t>
      </w:r>
      <w:r>
        <w:rPr>
          <w:rFonts w:cs="等线"/>
          <w:color w:val="FF0000"/>
        </w:rPr>
        <w:t>英文面试</w:t>
      </w:r>
      <w:r>
        <w:rPr>
          <w:rFonts w:cs="等线"/>
        </w:rPr>
        <w:t>，其他专业会单独设置考察英语的环节。一般而言，笔试时间大约2小时，面试时间大约20-30分钟。从6月开始，夏令营申请材料的准备工作就和期末考试交杂在一起，在夏令营开始前没有太多的时间可以复习，所以靠得更多的是前三年的知识积累。如果</w:t>
      </w:r>
      <w:r>
        <w:rPr>
          <w:rFonts w:hint="eastAsia" w:cs="等线"/>
        </w:rPr>
        <w:t>要</w:t>
      </w:r>
      <w:r>
        <w:rPr>
          <w:rFonts w:cs="等线"/>
        </w:rPr>
        <w:t>参加九月份的推免，那么就要利用好暑假的时间，总结学过的知识，认真准备。建议就往年笔试</w:t>
      </w:r>
      <w:r>
        <w:rPr>
          <w:rFonts w:cs="等线"/>
          <w:color w:val="FF0000"/>
        </w:rPr>
        <w:t>面试</w:t>
      </w:r>
      <w:r>
        <w:rPr>
          <w:rFonts w:cs="等线"/>
        </w:rPr>
        <w:t>的情况、经验等具体咨询本专业的学长学姐，搜索查看保研经验分享的系列推送。</w:t>
      </w:r>
    </w:p>
    <w:p>
      <w:pPr>
        <w:spacing w:before="60" w:after="60"/>
        <w:ind w:firstLine="482" w:firstLineChars="200"/>
        <w:rPr>
          <w:rFonts w:cs="等线"/>
          <w:b/>
          <w:bCs/>
          <w:sz w:val="28"/>
          <w:szCs w:val="28"/>
        </w:rPr>
      </w:pPr>
      <w:r>
        <w:rPr>
          <w:rFonts w:cs="等线"/>
          <w:b/>
          <w:bCs/>
        </w:rPr>
        <w:t>（4）其他注意事项</w:t>
      </w:r>
    </w:p>
    <w:p>
      <w:pPr>
        <w:ind w:firstLine="480" w:firstLineChars="200"/>
        <w:rPr>
          <w:rFonts w:cs="等线"/>
        </w:rPr>
      </w:pPr>
      <w:r>
        <w:rPr>
          <w:rFonts w:cs="等线"/>
        </w:rPr>
        <w:t>需要说明的是，各高校、各学院每年的推免工作政策和实施细则会有调整，大家要随时关注目标高校和学院的官网。每年各学院针对推免的相关细则会在8月底至9月初公布。</w:t>
      </w:r>
    </w:p>
    <w:p>
      <w:pPr>
        <w:jc w:val="right"/>
        <w:rPr>
          <w:rFonts w:ascii="楷体" w:hAnsi="楷体" w:eastAsia="楷体"/>
          <w:color w:val="000000" w:themeColor="text1"/>
          <w14:textFill>
            <w14:solidFill>
              <w14:schemeClr w14:val="tx1"/>
            </w14:solidFill>
          </w14:textFill>
        </w:rPr>
      </w:pPr>
      <w:r>
        <w:rPr>
          <w:rFonts w:ascii="楷体" w:hAnsi="楷体" w:eastAsia="楷体"/>
          <w:color w:val="000000" w:themeColor="text1"/>
          <w14:textFill>
            <w14:solidFill>
              <w14:schemeClr w14:val="tx1"/>
            </w14:solidFill>
          </w14:textFill>
        </w:rPr>
        <w:t>（张奕凡）</w:t>
      </w:r>
    </w:p>
    <w:p>
      <w:pPr>
        <w:jc w:val="right"/>
        <w:rPr>
          <w:rFonts w:ascii="楷体" w:hAnsi="楷体" w:eastAsia="楷体"/>
          <w:color w:val="000000" w:themeColor="text1"/>
          <w14:textFill>
            <w14:solidFill>
              <w14:schemeClr w14:val="tx1"/>
            </w14:solidFill>
          </w14:textFill>
        </w:rPr>
      </w:pPr>
    </w:p>
    <w:p>
      <w:pPr>
        <w:pStyle w:val="5"/>
      </w:pPr>
      <w:bookmarkStart w:id="305" w:name="_Toc22292"/>
      <w:bookmarkStart w:id="306" w:name="_Toc10733"/>
      <w:r>
        <w:t>2.理科类专业推免</w:t>
      </w:r>
      <w:bookmarkEnd w:id="305"/>
      <w:bookmarkEnd w:id="306"/>
    </w:p>
    <w:p>
      <w:pPr>
        <w:snapToGrid w:val="0"/>
        <w:ind w:firstLine="480" w:firstLineChars="200"/>
        <w:rPr>
          <w:rFonts w:cstheme="minorEastAsia"/>
        </w:rPr>
      </w:pPr>
      <w:r>
        <w:rPr>
          <w:rFonts w:cstheme="minorEastAsia"/>
        </w:rPr>
        <w:t>如前所述，保研之门的开启需要拿到</w:t>
      </w:r>
      <w:r>
        <w:rPr>
          <w:rFonts w:cstheme="minorEastAsia"/>
          <w:b/>
          <w:bCs/>
        </w:rPr>
        <w:t>两把钥匙：目标院校预录取资格和校内推免资格</w:t>
      </w:r>
      <w:r>
        <w:rPr>
          <w:rFonts w:cstheme="minorEastAsia"/>
        </w:rPr>
        <w:t>（香港中文大学深圳校区只需第一把钥匙，即获得目标院校预录取资格）。首先小思为大家讲解一下目标院校预录取资格的相关内容。</w:t>
      </w:r>
    </w:p>
    <w:p>
      <w:pPr>
        <w:snapToGrid w:val="0"/>
        <w:spacing w:before="60" w:after="60"/>
        <w:ind w:firstLine="482" w:firstLineChars="200"/>
        <w:rPr>
          <w:rFonts w:cstheme="minorEastAsia"/>
          <w:b/>
          <w:bCs/>
        </w:rPr>
      </w:pPr>
      <w:r>
        <w:rPr>
          <w:rFonts w:hint="eastAsia" w:cstheme="minorEastAsia"/>
          <w:b/>
          <w:bCs/>
        </w:rPr>
        <w:t>（</w:t>
      </w:r>
      <w:r>
        <w:rPr>
          <w:rFonts w:cstheme="minorEastAsia"/>
          <w:b/>
          <w:bCs/>
        </w:rPr>
        <w:t>1）目标院校预录取资格的获取</w:t>
      </w:r>
    </w:p>
    <w:p>
      <w:pPr>
        <w:snapToGrid w:val="0"/>
        <w:spacing w:before="60" w:after="60"/>
        <w:ind w:firstLine="480" w:firstLineChars="200"/>
        <w:rPr>
          <w:rFonts w:cstheme="minorEastAsia"/>
        </w:rPr>
      </w:pPr>
      <w:r>
        <w:rPr>
          <w:rFonts w:hint="eastAsia" w:cstheme="minorEastAsia"/>
        </w:rPr>
        <w:t>这是一长达半年之余的“持久战”。目标院校的预录取名额基本分两批招录：夏令营和九推。（清华北大复旦等少数学校在夏令营之前有首批直博招录名额）。各院校都会在官网发布招生简章，需要及时关注目标院校的官网和各保研公众号的汇总帖；有些学校会建群供大家交流和发布信息之用，要及时加入并查看其中的重要信息（有的学校的群里会有各路大佬讨论各院系招生信息和师资情况）。</w:t>
      </w:r>
    </w:p>
    <w:p>
      <w:pPr>
        <w:snapToGrid w:val="0"/>
        <w:spacing w:before="60" w:after="60"/>
        <w:ind w:firstLine="480" w:firstLineChars="200"/>
        <w:rPr>
          <w:rFonts w:cstheme="minorEastAsia"/>
        </w:rPr>
      </w:pPr>
      <w:r>
        <w:rPr>
          <w:rFonts w:hint="eastAsia" w:cstheme="minorEastAsia"/>
        </w:rPr>
        <w:t>考核流程和方式大同小异：</w:t>
      </w:r>
      <w:r>
        <w:rPr>
          <w:rFonts w:hint="eastAsia" w:cstheme="minorEastAsia"/>
          <w:b/>
          <w:bCs/>
        </w:rPr>
        <w:t>网申+（邮寄材料）+（笔试）</w:t>
      </w:r>
      <w:r>
        <w:rPr>
          <w:rFonts w:cstheme="minorEastAsia"/>
          <w:b/>
          <w:bCs/>
          <w:color w:val="FF0000"/>
        </w:rPr>
        <w:t>+面试</w:t>
      </w:r>
      <w:r>
        <w:rPr>
          <w:rFonts w:hint="eastAsia" w:cstheme="minorEastAsia"/>
          <w:color w:val="FF0000"/>
        </w:rPr>
        <w:t>。</w:t>
      </w:r>
    </w:p>
    <w:p>
      <w:pPr>
        <w:snapToGrid w:val="0"/>
        <w:spacing w:before="60" w:after="60"/>
        <w:ind w:firstLine="480" w:firstLineChars="200"/>
        <w:rPr>
          <w:rFonts w:cstheme="minorEastAsia"/>
        </w:rPr>
      </w:pPr>
      <w:r>
        <w:rPr>
          <w:rFonts w:cstheme="minorEastAsia"/>
        </w:rPr>
        <w:t>以小思了解到的数学专业为例：绝大多数学校基本都是</w:t>
      </w:r>
      <w:r>
        <w:rPr>
          <w:rFonts w:cstheme="minorEastAsia"/>
          <w:b/>
          <w:bCs/>
        </w:rPr>
        <w:t>“表筛+面试”</w:t>
      </w:r>
      <w:r>
        <w:rPr>
          <w:rFonts w:cstheme="minorEastAsia"/>
        </w:rPr>
        <w:t>的形式，当然也有例外，如：有的学校只有笔试而没有面试，有的学校则是笔试+面试（学校官网有笔试样题）；面试基本是</w:t>
      </w:r>
      <w:r>
        <w:rPr>
          <w:rFonts w:cstheme="minorEastAsia"/>
          <w:b/>
          <w:bCs/>
        </w:rPr>
        <w:t>英语+专业知识+面试</w:t>
      </w:r>
      <w:r>
        <w:rPr>
          <w:rFonts w:cstheme="minorEastAsia"/>
        </w:rPr>
        <w:t>。总的来说，数学各专业最看重的是成绩、排名（过表筛的首要条件）和面试表现。</w:t>
      </w:r>
      <w:r>
        <w:rPr>
          <w:rFonts w:cstheme="minorEastAsia"/>
          <w:b/>
          <w:bCs/>
        </w:rPr>
        <w:t>专业知识的掌握</w:t>
      </w:r>
      <w:r>
        <w:rPr>
          <w:rFonts w:cstheme="minorEastAsia"/>
        </w:rPr>
        <w:t>和临场应变中展露的</w:t>
      </w:r>
      <w:r>
        <w:rPr>
          <w:rFonts w:cstheme="minorEastAsia"/>
          <w:b/>
          <w:bCs/>
        </w:rPr>
        <w:t>性格特质</w:t>
      </w:r>
      <w:r>
        <w:rPr>
          <w:rFonts w:cstheme="minorEastAsia"/>
        </w:rPr>
        <w:t>是考核中最被看重的，其他加分项并非必须。对简历中提及的内容应当有充分的准备。不同院校的考核也各有特色，参加考核前可以</w:t>
      </w:r>
      <w:r>
        <w:rPr>
          <w:rFonts w:hint="eastAsia" w:cstheme="minorEastAsia"/>
        </w:rPr>
        <w:t>多多向学长学姐请教</w:t>
      </w:r>
      <w:r>
        <w:rPr>
          <w:rFonts w:cstheme="minorEastAsia"/>
        </w:rPr>
        <w:t>咨询。</w:t>
      </w:r>
    </w:p>
    <w:p>
      <w:pPr>
        <w:snapToGrid w:val="0"/>
        <w:spacing w:before="60" w:after="60"/>
        <w:ind w:firstLine="480" w:firstLineChars="200"/>
        <w:rPr>
          <w:rFonts w:cstheme="minorEastAsia"/>
        </w:rPr>
      </w:pPr>
      <w:r>
        <w:rPr>
          <w:rFonts w:hint="eastAsia" w:cstheme="minorEastAsia"/>
        </w:rPr>
        <w:t>在专业知识的准备上，同学们要注重前期积累，寒假就可以开始汇总复习了。考核前可以根据具体要求有针对地复习，不能放过临阵突击的机会。此外，各类文书（简历、个人陈述、推荐信、各类证书复印件等）也需要在寒假提前预备。明确自己的定位和目标也是至关重要的。部分同学可能不够重视目标选择和自我定位，不少优秀的保研同学最后往往遭遇offer选择困难。理想的保研应该是去到一个最适合自己的地方，完成最佳的“匹配”。这需要同学们认清自己的现实需求，做好长期规划，并逐步修正自己的方向。</w:t>
      </w:r>
    </w:p>
    <w:p>
      <w:pPr>
        <w:snapToGrid w:val="0"/>
        <w:ind w:firstLine="482" w:firstLineChars="200"/>
        <w:rPr>
          <w:rFonts w:cstheme="minorEastAsia"/>
          <w:b/>
          <w:bCs/>
        </w:rPr>
      </w:pPr>
      <w:r>
        <w:rPr>
          <w:rFonts w:hint="eastAsia" w:cstheme="minorEastAsia"/>
          <w:b/>
          <w:bCs/>
        </w:rPr>
        <w:t>（</w:t>
      </w:r>
      <w:r>
        <w:rPr>
          <w:rFonts w:cstheme="minorEastAsia"/>
          <w:b/>
          <w:bCs/>
        </w:rPr>
        <w:t>2）</w:t>
      </w:r>
      <w:r>
        <w:rPr>
          <w:rFonts w:hint="eastAsia" w:cstheme="minorEastAsia"/>
          <w:b/>
          <w:bCs/>
        </w:rPr>
        <w:t>校内推免资格的获得</w:t>
      </w:r>
    </w:p>
    <w:p>
      <w:pPr>
        <w:snapToGrid w:val="0"/>
        <w:ind w:firstLine="480" w:firstLineChars="200"/>
        <w:rPr>
          <w:rFonts w:cstheme="minorEastAsia"/>
        </w:rPr>
      </w:pPr>
      <w:r>
        <w:rPr>
          <w:rFonts w:cstheme="minorEastAsia"/>
        </w:rPr>
        <w:t>校内推免资格的获取是根据同学们前三年的</w:t>
      </w:r>
      <w:r>
        <w:rPr>
          <w:rFonts w:hint="eastAsia" w:cstheme="minorEastAsia"/>
        </w:rPr>
        <w:t>学业</w:t>
      </w:r>
      <w:r>
        <w:rPr>
          <w:rFonts w:cstheme="minorEastAsia"/>
        </w:rPr>
        <w:t>成绩和</w:t>
      </w:r>
      <w:r>
        <w:rPr>
          <w:rFonts w:hint="eastAsia" w:cstheme="minorEastAsia"/>
        </w:rPr>
        <w:t>科研创新能力、思想品德素质等决定的</w:t>
      </w:r>
      <w:r>
        <w:rPr>
          <w:rFonts w:cstheme="minorEastAsia"/>
        </w:rPr>
        <w:t>，一般在每年的九月份进行此项工作，请及时关注学校和学院发布的通知。</w:t>
      </w:r>
    </w:p>
    <w:p>
      <w:pPr>
        <w:snapToGrid w:val="0"/>
        <w:ind w:firstLine="480" w:firstLineChars="200"/>
        <w:rPr>
          <w:rFonts w:cstheme="minorEastAsia"/>
        </w:rPr>
      </w:pPr>
      <w:r>
        <w:rPr>
          <w:rFonts w:cstheme="minorEastAsia"/>
        </w:rPr>
        <w:t>学校每年会依据教育部文件，修订推免管理办法，然后各学院会制定相应的细则。以数学学院为例，各班保研比例分配：拔尖班100%，基地班50%，剩余的指标给大类各专业分配（一般各班在20%左右），具体名额需依据当年政策确定。</w:t>
      </w:r>
    </w:p>
    <w:p>
      <w:pPr>
        <w:snapToGrid w:val="0"/>
        <w:ind w:firstLine="480" w:firstLineChars="200"/>
        <w:rPr>
          <w:rFonts w:cstheme="minorEastAsia"/>
        </w:rPr>
      </w:pPr>
      <w:r>
        <w:rPr>
          <w:rFonts w:cstheme="minorEastAsia"/>
        </w:rPr>
        <w:t>以数学学院为例，2020年保研综合成绩计分=必修（含限选）均分*0.6+专业能力倾向得分（满分25分）+科研创新潜质得分（满分10分）+社会实践活动得分（满分3分）+思想品德得分（满分2分）。其中专业能力倾向一项的得分取决于成绩均分，由此可见成绩仍是重中之重。科研训练中学科竞赛获奖、论文及项目报告（3分）是成绩之外另一个比较重要的部分。相比往年数学学院保研细则中增加了竞赛、论文和社会实践的要求，因此比赛和论文也必须加以重视。数学学院认可的比赛主要有全国大学生数学竞赛、美国大学生数学建模竞赛等。</w:t>
      </w:r>
      <w:r>
        <w:rPr>
          <w:rFonts w:hint="eastAsia" w:cstheme="minorEastAsia"/>
        </w:rPr>
        <w:t xml:space="preserve">   </w:t>
      </w:r>
      <w:r>
        <w:rPr>
          <w:rFonts w:cstheme="minorEastAsia"/>
        </w:rPr>
        <w:t>以上以数学学院为例为大家介绍了校内推免资格获取的相关情况，各学院保研细则各有差别，请大家及时了解本学院保研细则，以便早做准备。</w:t>
      </w:r>
    </w:p>
    <w:p>
      <w:pPr>
        <w:jc w:val="right"/>
        <w:rPr>
          <w:rFonts w:ascii="楷体" w:hAnsi="楷体" w:eastAsia="楷体"/>
          <w:color w:val="000000" w:themeColor="text1"/>
          <w14:textFill>
            <w14:solidFill>
              <w14:schemeClr w14:val="tx1"/>
            </w14:solidFill>
          </w14:textFill>
        </w:rPr>
      </w:pPr>
      <w:r>
        <w:rPr>
          <w:rFonts w:hint="eastAsia" w:ascii="楷体" w:hAnsi="楷体" w:eastAsia="楷体"/>
          <w:color w:val="000000" w:themeColor="text1"/>
          <w14:textFill>
            <w14:solidFill>
              <w14:schemeClr w14:val="tx1"/>
            </w14:solidFill>
          </w14:textFill>
        </w:rPr>
        <w:t>（组外同学）</w:t>
      </w:r>
    </w:p>
    <w:p>
      <w:pPr>
        <w:jc w:val="right"/>
        <w:rPr>
          <w:rFonts w:ascii="楷体" w:hAnsi="楷体" w:eastAsia="楷体"/>
          <w:color w:val="000000" w:themeColor="text1"/>
          <w14:textFill>
            <w14:solidFill>
              <w14:schemeClr w14:val="tx1"/>
            </w14:solidFill>
          </w14:textFill>
        </w:rPr>
      </w:pPr>
    </w:p>
    <w:p>
      <w:pPr>
        <w:pStyle w:val="5"/>
      </w:pPr>
      <w:r>
        <w:t xml:space="preserve">3.工科类专业推免 </w:t>
      </w:r>
    </w:p>
    <w:p>
      <w:pPr>
        <w:ind w:firstLine="482" w:firstLineChars="200"/>
        <w:rPr>
          <w:rFonts w:cstheme="minorEastAsia"/>
          <w:b/>
          <w:bCs/>
          <w:color w:val="000000" w:themeColor="text1"/>
          <w14:textFill>
            <w14:solidFill>
              <w14:schemeClr w14:val="tx1"/>
            </w14:solidFill>
          </w14:textFill>
        </w:rPr>
      </w:pPr>
      <w:r>
        <w:rPr>
          <w:rFonts w:cstheme="minorEastAsia"/>
          <w:b/>
          <w:bCs/>
          <w:color w:val="000000" w:themeColor="text1"/>
          <w14:textFill>
            <w14:solidFill>
              <w14:schemeClr w14:val="tx1"/>
            </w14:solidFill>
          </w14:textFill>
        </w:rPr>
        <w:t>（1）校内考核</w:t>
      </w:r>
    </w:p>
    <w:p>
      <w:pPr>
        <w:ind w:firstLine="480" w:firstLineChars="200"/>
        <w:rPr>
          <w:rFonts w:cstheme="minorEastAsia"/>
          <w:color w:val="000000" w:themeColor="text1"/>
          <w14:textFill>
            <w14:solidFill>
              <w14:schemeClr w14:val="tx1"/>
            </w14:solidFill>
          </w14:textFill>
        </w:rPr>
      </w:pPr>
      <w:r>
        <w:rPr>
          <w:rFonts w:cstheme="minorEastAsia"/>
          <w:color w:val="000000" w:themeColor="text1"/>
          <w14:textFill>
            <w14:solidFill>
              <w14:schemeClr w14:val="tx1"/>
            </w14:solidFill>
          </w14:textFill>
        </w:rPr>
        <w:t>校内考核的基本内容已经在前文中提到。毫无疑问成绩是最重要的，但是成绩之外的综合考核也是需要同学们重视的。</w:t>
      </w:r>
    </w:p>
    <w:p>
      <w:pPr>
        <w:ind w:firstLine="480" w:firstLineChars="200"/>
        <w:rPr>
          <w:rFonts w:cstheme="minorEastAsia"/>
          <w:color w:val="000000" w:themeColor="text1"/>
          <w14:textFill>
            <w14:solidFill>
              <w14:schemeClr w14:val="tx1"/>
            </w14:solidFill>
          </w14:textFill>
        </w:rPr>
      </w:pPr>
      <w:r>
        <w:rPr>
          <w:rFonts w:cstheme="minorEastAsia"/>
          <w:color w:val="000000" w:themeColor="text1"/>
          <w14:textFill>
            <w14:solidFill>
              <w14:schemeClr w14:val="tx1"/>
            </w14:solidFill>
          </w14:textFill>
        </w:rPr>
        <w:t>对于工科的学生而言，主要的考核加分点有：发表期刊、会议文章，获得国家发明专利，参与学科类、非学科类竞赛并获奖，参与大学生创新创业训练计划，参与社会实践活动以及参加学生工作等。</w:t>
      </w:r>
    </w:p>
    <w:p>
      <w:pPr>
        <w:ind w:firstLine="480" w:firstLineChars="200"/>
        <w:rPr>
          <w:rFonts w:cstheme="minorEastAsia"/>
          <w:color w:val="000000" w:themeColor="text1"/>
          <w14:textFill>
            <w14:solidFill>
              <w14:schemeClr w14:val="tx1"/>
            </w14:solidFill>
          </w14:textFill>
        </w:rPr>
      </w:pPr>
      <w:r>
        <w:rPr>
          <w:rFonts w:cstheme="minorEastAsia"/>
          <w:color w:val="000000" w:themeColor="text1"/>
          <w14:textFill>
            <w14:solidFill>
              <w14:schemeClr w14:val="tx1"/>
            </w14:solidFill>
          </w14:textFill>
        </w:rPr>
        <w:t>相对来说，工科学生更加倾向于通过大学生创新创业训练、竞赛、发表科研文章等途径获得考核加分。需要注意的是，工科专业竞赛与经管类专业竞赛有一定的区别。理工科专业竞赛周期长、技术性强、难度高，同时要求参赛者必须具备一定的知识储备，通常需要参赛者付出6～12个月的时间跟进比赛，低年级学生在重大学科类竞赛中取得优异成绩的难度较大。因此，少而精的学科类竞赛对有学业发展志向的同学来说是不可或缺的锻炼机会，如微电子专业的全国大学生集成电路创新创业大赛，化工专业的化工设计大赛和化工原理实验大赛，电子电气专业的全国大学生电子设计竞赛等，学习力学相关专业的大学生力学竞赛。（注：建议先阅读自己本专业的保研细则，可以面向细则参赛，结合不同竞赛的难度与加分程度合理分配自己的时间。）</w:t>
      </w:r>
    </w:p>
    <w:p>
      <w:pPr>
        <w:ind w:firstLine="480" w:firstLineChars="200"/>
        <w:rPr>
          <w:rFonts w:cstheme="minorEastAsia"/>
          <w:color w:val="000000" w:themeColor="text1"/>
          <w14:textFill>
            <w14:solidFill>
              <w14:schemeClr w14:val="tx1"/>
            </w14:solidFill>
          </w14:textFill>
        </w:rPr>
      </w:pPr>
      <w:r>
        <w:rPr>
          <w:rFonts w:cstheme="minorEastAsia"/>
          <w:color w:val="000000" w:themeColor="text1"/>
          <w14:textFill>
            <w14:solidFill>
              <w14:schemeClr w14:val="tx1"/>
            </w14:solidFill>
          </w14:textFill>
        </w:rPr>
        <w:t>此外，还有一些大部分专业都可以参加的学科竞赛，包括全国大学生英语竞赛，全国大学生数学竞赛，全国大学生数学建模大赛等系列比赛。非学科类竞赛主要包括由校、院团委组织的比赛，比如对学生综合素质、创新能力、表达交流能力要求较高的“互联网+”和</w:t>
      </w:r>
      <w:r>
        <w:rPr>
          <w:rFonts w:hint="eastAsia" w:cstheme="minorEastAsia"/>
          <w:color w:val="000000" w:themeColor="text1"/>
          <w14:textFill>
            <w14:solidFill>
              <w14:schemeClr w14:val="tx1"/>
            </w14:solidFill>
          </w14:textFill>
        </w:rPr>
        <w:t>“</w:t>
      </w:r>
      <w:r>
        <w:rPr>
          <w:rFonts w:cstheme="minorEastAsia"/>
          <w:color w:val="000000" w:themeColor="text1"/>
          <w14:textFill>
            <w14:solidFill>
              <w14:schemeClr w14:val="tx1"/>
            </w14:solidFill>
          </w14:textFill>
        </w:rPr>
        <w:t>挑战杯</w:t>
      </w:r>
      <w:r>
        <w:rPr>
          <w:rFonts w:hint="eastAsia" w:cstheme="minorEastAsia"/>
          <w:color w:val="000000" w:themeColor="text1"/>
          <w14:textFill>
            <w14:solidFill>
              <w14:schemeClr w14:val="tx1"/>
            </w14:solidFill>
          </w14:textFill>
        </w:rPr>
        <w:t>”</w:t>
      </w:r>
      <w:r>
        <w:rPr>
          <w:rFonts w:cstheme="minorEastAsia"/>
          <w:color w:val="000000" w:themeColor="text1"/>
          <w14:textFill>
            <w14:solidFill>
              <w14:schemeClr w14:val="tx1"/>
            </w14:solidFill>
          </w14:textFill>
        </w:rPr>
        <w:t>系列比赛。</w:t>
      </w:r>
    </w:p>
    <w:p>
      <w:pPr>
        <w:ind w:firstLine="480" w:firstLineChars="200"/>
        <w:rPr>
          <w:rFonts w:cstheme="minorEastAsia"/>
          <w:color w:val="000000" w:themeColor="text1"/>
          <w14:textFill>
            <w14:solidFill>
              <w14:schemeClr w14:val="tx1"/>
            </w14:solidFill>
          </w14:textFill>
        </w:rPr>
      </w:pPr>
      <w:r>
        <w:rPr>
          <w:rFonts w:cstheme="minorEastAsia"/>
          <w:color w:val="000000" w:themeColor="text1"/>
          <w14:textFill>
            <w14:solidFill>
              <w14:schemeClr w14:val="tx1"/>
            </w14:solidFill>
          </w14:textFill>
        </w:rPr>
        <w:t>学生工作、非学科类竞赛等也是同学们锻炼综合素质的重要平台，坚持不懈地努力和付出，定会收获成长。</w:t>
      </w:r>
    </w:p>
    <w:p>
      <w:pPr>
        <w:ind w:firstLine="482" w:firstLineChars="200"/>
        <w:rPr>
          <w:rFonts w:cstheme="minorEastAsia"/>
          <w:b/>
          <w:bCs/>
          <w:color w:val="000000" w:themeColor="text1"/>
          <w14:textFill>
            <w14:solidFill>
              <w14:schemeClr w14:val="tx1"/>
            </w14:solidFill>
          </w14:textFill>
        </w:rPr>
      </w:pPr>
      <w:r>
        <w:rPr>
          <w:rFonts w:cstheme="minorEastAsia"/>
          <w:b/>
          <w:bCs/>
          <w:color w:val="000000" w:themeColor="text1"/>
          <w14:textFill>
            <w14:solidFill>
              <w14:schemeClr w14:val="tx1"/>
            </w14:solidFill>
          </w14:textFill>
        </w:rPr>
        <w:t>（2）校外考核</w:t>
      </w:r>
    </w:p>
    <w:p>
      <w:pPr>
        <w:ind w:firstLine="480" w:firstLineChars="200"/>
        <w:rPr>
          <w:rFonts w:cstheme="minorEastAsia"/>
          <w:color w:val="000000" w:themeColor="text1"/>
          <w14:textFill>
            <w14:solidFill>
              <w14:schemeClr w14:val="tx1"/>
            </w14:solidFill>
          </w14:textFill>
        </w:rPr>
      </w:pPr>
      <w:r>
        <w:rPr>
          <w:rFonts w:cstheme="minorEastAsia"/>
          <w:color w:val="000000" w:themeColor="text1"/>
          <w14:textFill>
            <w14:solidFill>
              <w14:schemeClr w14:val="tx1"/>
            </w14:solidFill>
          </w14:textFill>
        </w:rPr>
        <w:t>根据考核时间的不同，校外考核可以分为夏令营与九推两条路径。两者的考核形式与考查内容各有侧重，但基本流程类似。这里以夏令营为例进行介绍，后面会针对九推考核和夏令营考核的不同之处做简要陈述。</w:t>
      </w:r>
    </w:p>
    <w:p>
      <w:pPr>
        <w:ind w:firstLine="482" w:firstLineChars="200"/>
        <w:rPr>
          <w:rFonts w:cstheme="minorEastAsia"/>
          <w:b/>
          <w:bCs/>
          <w:color w:val="000000" w:themeColor="text1"/>
          <w14:textFill>
            <w14:solidFill>
              <w14:schemeClr w14:val="tx1"/>
            </w14:solidFill>
          </w14:textFill>
        </w:rPr>
      </w:pPr>
      <w:r>
        <w:rPr>
          <w:rFonts w:cstheme="minorEastAsia"/>
          <w:b/>
          <w:bCs/>
          <w:color w:val="000000" w:themeColor="text1"/>
          <w14:textFill>
            <w14:solidFill>
              <w14:schemeClr w14:val="tx1"/>
            </w14:solidFill>
          </w14:textFill>
        </w:rPr>
        <w:t>①校外考核前期准备</w:t>
      </w:r>
    </w:p>
    <w:p>
      <w:pPr>
        <w:ind w:firstLine="480" w:firstLineChars="200"/>
        <w:rPr>
          <w:rFonts w:cstheme="minorEastAsia"/>
          <w:color w:val="000000" w:themeColor="text1"/>
          <w14:textFill>
            <w14:solidFill>
              <w14:schemeClr w14:val="tx1"/>
            </w14:solidFill>
          </w14:textFill>
        </w:rPr>
      </w:pPr>
      <w:r>
        <w:rPr>
          <w:rFonts w:cstheme="minorEastAsia"/>
          <w:color w:val="000000" w:themeColor="text1"/>
          <w14:textFill>
            <w14:solidFill>
              <w14:schemeClr w14:val="tx1"/>
            </w14:solidFill>
          </w14:textFill>
        </w:rPr>
        <w:t>大部分高校和科研院所的夏令营入营申请都需要经过网申和表筛两个过程。除了注意时间节点，及时寻找相关院校的开营信息，建议整理为Excel（包含目标院校、报名网站、开始时间、截止时间、需要材料等），同时按时邮寄纸质版申请资料。另外，在此之前还需要准备好个人简介。这里针对个人简历，个人陈述和专家推荐信的准备做简单的介绍。</w:t>
      </w:r>
    </w:p>
    <w:p>
      <w:pPr>
        <w:ind w:firstLine="480" w:firstLineChars="200"/>
        <w:rPr>
          <w:rFonts w:cstheme="minorEastAsia"/>
          <w:color w:val="000000" w:themeColor="text1"/>
          <w14:textFill>
            <w14:solidFill>
              <w14:schemeClr w14:val="tx1"/>
            </w14:solidFill>
          </w14:textFill>
        </w:rPr>
      </w:pPr>
      <w:r>
        <w:rPr>
          <w:rFonts w:cstheme="minorEastAsia"/>
          <w:color w:val="000000" w:themeColor="text1"/>
          <w14:textFill>
            <w14:solidFill>
              <w14:schemeClr w14:val="tx1"/>
            </w14:solidFill>
          </w14:textFill>
        </w:rPr>
        <w:t>a.个人简历</w:t>
      </w:r>
    </w:p>
    <w:p>
      <w:pPr>
        <w:ind w:firstLine="480" w:firstLineChars="200"/>
        <w:rPr>
          <w:rFonts w:cstheme="minorEastAsia"/>
          <w:color w:val="000000" w:themeColor="text1"/>
          <w14:textFill>
            <w14:solidFill>
              <w14:schemeClr w14:val="tx1"/>
            </w14:solidFill>
          </w14:textFill>
        </w:rPr>
      </w:pPr>
      <w:r>
        <w:rPr>
          <w:rFonts w:cstheme="minorEastAsia"/>
          <w:color w:val="000000" w:themeColor="text1"/>
          <w14:textFill>
            <w14:solidFill>
              <w14:schemeClr w14:val="tx1"/>
            </w14:solidFill>
          </w14:textFill>
        </w:rPr>
        <w:t>个人简历是对申请者本科阶段经历的整体介绍。虽然大部分高校不会要求学生在提交材料时提交个人简历，但是在联系老师的过程中个人简历是非常有必要的，它可以帮助老师快速地了解大家。一份出色的个人简历往往会给老师留下一个好印象。在制作个人简历时，要秉承简洁大方，言简意赅的原则。简历内容需要包括个人基本信息，成绩排名，项目经历，荣誉奖项，其他能力等等。</w:t>
      </w:r>
    </w:p>
    <w:p>
      <w:pPr>
        <w:ind w:firstLine="480" w:firstLineChars="200"/>
        <w:rPr>
          <w:rFonts w:cstheme="minorEastAsia"/>
          <w:color w:val="000000" w:themeColor="text1"/>
          <w14:textFill>
            <w14:solidFill>
              <w14:schemeClr w14:val="tx1"/>
            </w14:solidFill>
          </w14:textFill>
        </w:rPr>
      </w:pPr>
      <w:r>
        <w:rPr>
          <w:rFonts w:cstheme="minorEastAsia"/>
          <w:color w:val="000000" w:themeColor="text1"/>
          <w14:textFill>
            <w14:solidFill>
              <w14:schemeClr w14:val="tx1"/>
            </w14:solidFill>
          </w14:textFill>
        </w:rPr>
        <w:t>b.个人陈述</w:t>
      </w:r>
    </w:p>
    <w:p>
      <w:pPr>
        <w:ind w:firstLine="480" w:firstLineChars="200"/>
        <w:rPr>
          <w:rFonts w:cstheme="minorEastAsia"/>
          <w:color w:val="000000" w:themeColor="text1"/>
          <w14:textFill>
            <w14:solidFill>
              <w14:schemeClr w14:val="tx1"/>
            </w14:solidFill>
          </w14:textFill>
        </w:rPr>
      </w:pPr>
      <w:r>
        <w:rPr>
          <w:rFonts w:cstheme="minorEastAsia"/>
          <w:color w:val="000000" w:themeColor="text1"/>
          <w14:textFill>
            <w14:solidFill>
              <w14:schemeClr w14:val="tx1"/>
            </w14:solidFill>
          </w14:textFill>
        </w:rPr>
        <w:t>个人陈述是申请者对本科学习、生活情况的高度概括，对专业认知的阐述，以及对自我规划的独白。其精髓在于简洁精当、狠抓重点，需要包括个人基本信息、科研或项目相关经历、研究兴趣等。相较之下，成绩虽然很重要，但更像是敲门砖。优秀的个人陈述不仅能让老师看到申请者的科研素质，而且还有申请者对学科的热情和对生活的热爱等。如果硬性条件未达门槛，这将是表筛阶段唯一一次展示自己特点的机会。c.专家推荐信</w:t>
      </w:r>
    </w:p>
    <w:p>
      <w:pPr>
        <w:ind w:firstLine="480" w:firstLineChars="200"/>
        <w:rPr>
          <w:rFonts w:cstheme="minorEastAsia"/>
          <w:color w:val="000000" w:themeColor="text1"/>
          <w14:textFill>
            <w14:solidFill>
              <w14:schemeClr w14:val="tx1"/>
            </w14:solidFill>
          </w14:textFill>
        </w:rPr>
      </w:pPr>
      <w:r>
        <w:rPr>
          <w:rFonts w:cstheme="minorEastAsia"/>
          <w:color w:val="000000" w:themeColor="text1"/>
          <w14:textFill>
            <w14:solidFill>
              <w14:schemeClr w14:val="tx1"/>
            </w14:solidFill>
          </w14:textFill>
        </w:rPr>
        <w:t>一般情况下，只有在申请直博或硕博连读的时候，相关院校会要求学生提交两封由具有副高级及以上职称的专家所撰写的推荐信。有此类要求的夏令营，往往会在发布简章的时候一并发布推荐信的撰写格式。大多时候需要提前打好推荐信的草稿，联系好老师修改签字，如果推荐信所写内容属实且申请人足够优秀，老师一般都不会拒绝学生的请求。</w:t>
      </w:r>
    </w:p>
    <w:p>
      <w:pPr>
        <w:ind w:firstLine="480" w:firstLineChars="200"/>
        <w:rPr>
          <w:rFonts w:cstheme="minorEastAsia"/>
          <w:color w:val="000000" w:themeColor="text1"/>
          <w14:textFill>
            <w14:solidFill>
              <w14:schemeClr w14:val="tx1"/>
            </w14:solidFill>
          </w14:textFill>
        </w:rPr>
      </w:pPr>
      <w:r>
        <w:rPr>
          <w:rFonts w:cstheme="minorEastAsia"/>
          <w:color w:val="000000" w:themeColor="text1"/>
          <w14:textFill>
            <w14:solidFill>
              <w14:schemeClr w14:val="tx1"/>
            </w14:solidFill>
          </w14:textFill>
        </w:rPr>
        <w:t>在高校进行筛选的过程中，成绩是非常重要的因素。在工科的表筛中，英语四六级等标化成绩的基本要求不会特别高，但</w:t>
      </w:r>
      <w:r>
        <w:rPr>
          <w:rFonts w:hint="eastAsia" w:cstheme="minorEastAsia"/>
          <w:color w:val="000000" w:themeColor="text1"/>
          <w14:textFill>
            <w14:solidFill>
              <w14:schemeClr w14:val="tx1"/>
            </w14:solidFill>
          </w14:textFill>
        </w:rPr>
        <w:t>优秀的</w:t>
      </w:r>
      <w:r>
        <w:rPr>
          <w:rFonts w:cstheme="minorEastAsia"/>
          <w:color w:val="000000" w:themeColor="text1"/>
          <w14:textFill>
            <w14:solidFill>
              <w14:schemeClr w14:val="tx1"/>
            </w14:solidFill>
          </w14:textFill>
        </w:rPr>
        <w:t>六级成绩</w:t>
      </w:r>
      <w:r>
        <w:rPr>
          <w:rFonts w:hint="eastAsia" w:cstheme="minorEastAsia"/>
          <w:color w:val="000000" w:themeColor="text1"/>
          <w14:textFill>
            <w14:solidFill>
              <w14:schemeClr w14:val="tx1"/>
            </w14:solidFill>
          </w14:textFill>
        </w:rPr>
        <w:t>或</w:t>
      </w:r>
      <w:r>
        <w:rPr>
          <w:rFonts w:cstheme="minorEastAsia"/>
          <w:color w:val="000000" w:themeColor="text1"/>
          <w14:textFill>
            <w14:solidFill>
              <w14:schemeClr w14:val="tx1"/>
            </w14:solidFill>
          </w14:textFill>
        </w:rPr>
        <w:t>托福雅思成绩</w:t>
      </w:r>
      <w:r>
        <w:rPr>
          <w:rFonts w:hint="eastAsia" w:cstheme="minorEastAsia"/>
          <w:color w:val="000000" w:themeColor="text1"/>
          <w14:textFill>
            <w14:solidFill>
              <w14:schemeClr w14:val="tx1"/>
            </w14:solidFill>
          </w14:textFill>
        </w:rPr>
        <w:t>会凸显你的</w:t>
      </w:r>
      <w:r>
        <w:rPr>
          <w:rFonts w:cstheme="minorEastAsia"/>
          <w:color w:val="000000" w:themeColor="text1"/>
          <w14:textFill>
            <w14:solidFill>
              <w14:schemeClr w14:val="tx1"/>
            </w14:solidFill>
          </w14:textFill>
        </w:rPr>
        <w:t>优势。</w:t>
      </w:r>
    </w:p>
    <w:p>
      <w:pPr>
        <w:ind w:firstLine="482" w:firstLineChars="200"/>
        <w:rPr>
          <w:rFonts w:cstheme="minorEastAsia"/>
          <w:b/>
          <w:bCs/>
          <w:color w:val="000000" w:themeColor="text1"/>
          <w14:textFill>
            <w14:solidFill>
              <w14:schemeClr w14:val="tx1"/>
            </w14:solidFill>
          </w14:textFill>
        </w:rPr>
      </w:pPr>
      <w:r>
        <w:rPr>
          <w:rFonts w:cstheme="minorEastAsia"/>
          <w:b/>
          <w:bCs/>
          <w:color w:val="000000" w:themeColor="text1"/>
          <w14:textFill>
            <w14:solidFill>
              <w14:schemeClr w14:val="tx1"/>
            </w14:solidFill>
          </w14:textFill>
        </w:rPr>
        <w:t>②夏令营考核和</w:t>
      </w:r>
      <w:r>
        <w:rPr>
          <w:rFonts w:hint="eastAsia" w:cstheme="minorEastAsia"/>
          <w:b/>
          <w:bCs/>
          <w:color w:val="000000" w:themeColor="text1"/>
          <w14:textFill>
            <w14:solidFill>
              <w14:schemeClr w14:val="tx1"/>
            </w14:solidFill>
          </w14:textFill>
        </w:rPr>
        <w:t>“</w:t>
      </w:r>
      <w:r>
        <w:rPr>
          <w:rFonts w:cstheme="minorEastAsia"/>
          <w:b/>
          <w:bCs/>
          <w:color w:val="000000" w:themeColor="text1"/>
          <w14:textFill>
            <w14:solidFill>
              <w14:schemeClr w14:val="tx1"/>
            </w14:solidFill>
          </w14:textFill>
        </w:rPr>
        <w:t>九推</w:t>
      </w:r>
      <w:r>
        <w:rPr>
          <w:rFonts w:hint="eastAsia" w:cstheme="minorEastAsia"/>
          <w:b/>
          <w:bCs/>
          <w:color w:val="000000" w:themeColor="text1"/>
          <w14:textFill>
            <w14:solidFill>
              <w14:schemeClr w14:val="tx1"/>
            </w14:solidFill>
          </w14:textFill>
        </w:rPr>
        <w:t>”</w:t>
      </w:r>
      <w:r>
        <w:rPr>
          <w:rFonts w:cstheme="minorEastAsia"/>
          <w:b/>
          <w:bCs/>
          <w:color w:val="000000" w:themeColor="text1"/>
          <w14:textFill>
            <w14:solidFill>
              <w14:schemeClr w14:val="tx1"/>
            </w14:solidFill>
          </w14:textFill>
        </w:rPr>
        <w:t>考核</w:t>
      </w:r>
    </w:p>
    <w:p>
      <w:pPr>
        <w:ind w:firstLine="480" w:firstLineChars="200"/>
        <w:rPr>
          <w:rFonts w:cstheme="minorEastAsia"/>
          <w:color w:val="000000" w:themeColor="text1"/>
          <w14:textFill>
            <w14:solidFill>
              <w14:schemeClr w14:val="tx1"/>
            </w14:solidFill>
          </w14:textFill>
        </w:rPr>
      </w:pPr>
      <w:r>
        <w:rPr>
          <w:rFonts w:cstheme="minorEastAsia"/>
          <w:color w:val="000000" w:themeColor="text1"/>
          <w14:textFill>
            <w14:solidFill>
              <w14:schemeClr w14:val="tx1"/>
            </w14:solidFill>
          </w14:textFill>
        </w:rPr>
        <w:t>高校和研究所开展暑期夏令营活动的目的在于遴选人才并提前确定推免意向。大部分夏令营会在开营期间安排营员进行面试，部分夏令营也会设置笔试环节，其中一些</w:t>
      </w:r>
      <w:r>
        <w:rPr>
          <w:rFonts w:hint="eastAsia" w:cstheme="minorEastAsia"/>
          <w:color w:val="000000" w:themeColor="text1"/>
          <w14:textFill>
            <w14:solidFill>
              <w14:schemeClr w14:val="tx1"/>
            </w14:solidFill>
          </w14:textFill>
        </w:rPr>
        <w:t>专业</w:t>
      </w:r>
      <w:r>
        <w:rPr>
          <w:rFonts w:cstheme="minorEastAsia"/>
          <w:color w:val="000000" w:themeColor="text1"/>
          <w14:textFill>
            <w14:solidFill>
              <w14:schemeClr w14:val="tx1"/>
            </w14:solidFill>
          </w14:textFill>
        </w:rPr>
        <w:t>如计算机</w:t>
      </w:r>
      <w:r>
        <w:rPr>
          <w:rFonts w:hint="eastAsia" w:cstheme="minorEastAsia"/>
          <w:color w:val="000000" w:themeColor="text1"/>
          <w14:textFill>
            <w14:solidFill>
              <w14:schemeClr w14:val="tx1"/>
            </w14:solidFill>
          </w14:textFill>
        </w:rPr>
        <w:t>笔试</w:t>
      </w:r>
      <w:r>
        <w:rPr>
          <w:rFonts w:cstheme="minorEastAsia"/>
          <w:color w:val="000000" w:themeColor="text1"/>
          <w14:textFill>
            <w14:solidFill>
              <w14:schemeClr w14:val="tx1"/>
            </w14:solidFill>
          </w14:textFill>
        </w:rPr>
        <w:t>甚至起决定性作用，需要花大量时间提前准备。同时，也有部分院校的某些专业不设置笔试、面试环节，仅将夏令营作为学生了解主办方学术发展情况的契机。</w:t>
      </w:r>
    </w:p>
    <w:p>
      <w:pPr>
        <w:ind w:firstLine="480" w:firstLineChars="200"/>
        <w:rPr>
          <w:rFonts w:cstheme="minorEastAsia"/>
          <w:color w:val="000000" w:themeColor="text1"/>
          <w14:textFill>
            <w14:solidFill>
              <w14:schemeClr w14:val="tx1"/>
            </w14:solidFill>
          </w14:textFill>
        </w:rPr>
      </w:pPr>
      <w:r>
        <w:rPr>
          <w:rFonts w:cstheme="minorEastAsia"/>
          <w:color w:val="000000" w:themeColor="text1"/>
          <w14:textFill>
            <w14:solidFill>
              <w14:schemeClr w14:val="tx1"/>
            </w14:solidFill>
          </w14:textFill>
        </w:rPr>
        <w:t>a.夏令营</w:t>
      </w:r>
      <w:r>
        <w:rPr>
          <w:rFonts w:cstheme="minorEastAsia"/>
          <w:color w:val="FF0000"/>
        </w:rPr>
        <w:t>面试</w:t>
      </w:r>
      <w:r>
        <w:rPr>
          <w:rFonts w:hint="eastAsia" w:cstheme="minorEastAsia"/>
          <w:color w:val="FF0000"/>
        </w:rPr>
        <w:t>？</w:t>
      </w:r>
    </w:p>
    <w:p>
      <w:pPr>
        <w:ind w:firstLine="480" w:firstLineChars="200"/>
        <w:rPr>
          <w:rFonts w:cstheme="minorEastAsia"/>
          <w:color w:val="000000" w:themeColor="text1"/>
          <w14:textFill>
            <w14:solidFill>
              <w14:schemeClr w14:val="tx1"/>
            </w14:solidFill>
          </w14:textFill>
        </w:rPr>
      </w:pPr>
      <w:r>
        <w:rPr>
          <w:rFonts w:cstheme="minorEastAsia"/>
          <w:color w:val="000000" w:themeColor="text1"/>
          <w14:textFill>
            <w14:solidFill>
              <w14:schemeClr w14:val="tx1"/>
            </w14:solidFill>
          </w14:textFill>
        </w:rPr>
        <w:t>夏令营面试的考核内容主要包括：专业素养(专业知识掌握情况)、科研潜力、英语能力、个人素质(心理素质、面试礼仪、表达能力等)。一般来说，面试的时间都在15～25分钟，形式以单面为主。</w:t>
      </w:r>
    </w:p>
    <w:p>
      <w:pPr>
        <w:ind w:firstLine="480" w:firstLineChars="200"/>
        <w:rPr>
          <w:rFonts w:cstheme="minorEastAsia"/>
          <w:color w:val="000000" w:themeColor="text1"/>
          <w14:textFill>
            <w14:solidFill>
              <w14:schemeClr w14:val="tx1"/>
            </w14:solidFill>
          </w14:textFill>
        </w:rPr>
      </w:pPr>
      <w:r>
        <w:rPr>
          <w:rFonts w:cstheme="minorEastAsia"/>
          <w:color w:val="000000" w:themeColor="text1"/>
          <w14:textFill>
            <w14:solidFill>
              <w14:schemeClr w14:val="tx1"/>
            </w14:solidFill>
          </w14:textFill>
        </w:rPr>
        <w:t>基础知识的考查是面试过程中很重要的部分，面试中的问题也基本都与专业核心课程的内容有关。建议大家在保研准备期间尽力克服焦虑情绪，沉下心来复习基础知识，这将对面试大有裨益。同时，学长学姐</w:t>
      </w:r>
      <w:r>
        <w:rPr>
          <w:rFonts w:hint="eastAsia" w:cstheme="minorEastAsia"/>
          <w:color w:val="000000" w:themeColor="text1"/>
          <w14:textFill>
            <w14:solidFill>
              <w14:schemeClr w14:val="tx1"/>
            </w14:solidFill>
          </w14:textFill>
        </w:rPr>
        <w:t>的</w:t>
      </w:r>
      <w:r>
        <w:rPr>
          <w:rFonts w:cstheme="minorEastAsia"/>
          <w:color w:val="000000" w:themeColor="text1"/>
          <w14:textFill>
            <w14:solidFill>
              <w14:schemeClr w14:val="tx1"/>
            </w14:solidFill>
          </w14:textFill>
        </w:rPr>
        <w:t>面试</w:t>
      </w:r>
      <w:r>
        <w:rPr>
          <w:rFonts w:hint="eastAsia" w:cstheme="minorEastAsia"/>
          <w:color w:val="000000" w:themeColor="text1"/>
          <w14:textFill>
            <w14:solidFill>
              <w14:schemeClr w14:val="tx1"/>
            </w14:solidFill>
          </w14:textFill>
        </w:rPr>
        <w:t>经验、</w:t>
      </w:r>
      <w:r>
        <w:rPr>
          <w:rFonts w:cstheme="minorEastAsia"/>
          <w:color w:val="000000" w:themeColor="text1"/>
          <w14:textFill>
            <w14:solidFill>
              <w14:schemeClr w14:val="tx1"/>
            </w14:solidFill>
          </w14:textFill>
        </w:rPr>
        <w:t>网上的“面经”</w:t>
      </w:r>
      <w:r>
        <w:rPr>
          <w:rFonts w:hint="eastAsia" w:cstheme="minorEastAsia"/>
          <w:color w:val="000000" w:themeColor="text1"/>
          <w14:textFill>
            <w14:solidFill>
              <w14:schemeClr w14:val="tx1"/>
            </w14:solidFill>
          </w14:textFill>
        </w:rPr>
        <w:t>具有一定</w:t>
      </w:r>
      <w:r>
        <w:rPr>
          <w:rFonts w:cstheme="minorEastAsia"/>
          <w:color w:val="000000" w:themeColor="text1"/>
          <w14:textFill>
            <w14:solidFill>
              <w14:schemeClr w14:val="tx1"/>
            </w14:solidFill>
          </w14:textFill>
        </w:rPr>
        <w:t>参考价值。</w:t>
      </w:r>
    </w:p>
    <w:p>
      <w:pPr>
        <w:ind w:firstLine="480" w:firstLineChars="200"/>
        <w:rPr>
          <w:rFonts w:cstheme="minorEastAsia"/>
          <w:color w:val="000000" w:themeColor="text1"/>
          <w14:textFill>
            <w14:solidFill>
              <w14:schemeClr w14:val="tx1"/>
            </w14:solidFill>
          </w14:textFill>
        </w:rPr>
      </w:pPr>
      <w:r>
        <w:rPr>
          <w:rFonts w:cstheme="minorEastAsia"/>
          <w:color w:val="000000" w:themeColor="text1"/>
          <w14:textFill>
            <w14:solidFill>
              <w14:schemeClr w14:val="tx1"/>
            </w14:solidFill>
          </w14:textFill>
        </w:rPr>
        <w:t>需要特别指出的是，科研训练对有推免意向的理工科学生来说尤为重要。科研训练的机会主要来自教师科研课题、大学生创新创业大赛、领域内认可度较高的学科比赛，甚至对专业实验课进行的深度探究也能成为施展科研能力的舞台。夏令营考核更加关注学生在本科期间的科研训练情况，通常会以科研训练内容为依据，进一步考察学生对专业课的掌握情况，所以有意向保研的同学不妨早做准备。</w:t>
      </w:r>
    </w:p>
    <w:p>
      <w:pPr>
        <w:ind w:firstLine="480" w:firstLineChars="200"/>
        <w:rPr>
          <w:rFonts w:cstheme="minorEastAsia"/>
          <w:color w:val="000000" w:themeColor="text1"/>
          <w14:textFill>
            <w14:solidFill>
              <w14:schemeClr w14:val="tx1"/>
            </w14:solidFill>
          </w14:textFill>
        </w:rPr>
      </w:pPr>
      <w:r>
        <w:rPr>
          <w:rFonts w:cstheme="minorEastAsia"/>
          <w:color w:val="000000" w:themeColor="text1"/>
          <w14:textFill>
            <w14:solidFill>
              <w14:schemeClr w14:val="tx1"/>
            </w14:solidFill>
          </w14:textFill>
        </w:rPr>
        <w:t>此外，校外面试一般比较重视对学生的英语口语水平(英语自我介绍、英语问答)、英文文献阅读水平的考察。在平时可以注重英语口语的锻炼和文献阅读能力的提升。</w:t>
      </w:r>
    </w:p>
    <w:p>
      <w:pPr>
        <w:ind w:firstLine="480" w:firstLineChars="200"/>
        <w:rPr>
          <w:rFonts w:cstheme="minorEastAsia"/>
          <w:color w:val="000000" w:themeColor="text1"/>
          <w14:textFill>
            <w14:solidFill>
              <w14:schemeClr w14:val="tx1"/>
            </w14:solidFill>
          </w14:textFill>
        </w:rPr>
      </w:pPr>
      <w:r>
        <w:rPr>
          <w:rFonts w:cstheme="minorEastAsia"/>
          <w:color w:val="000000" w:themeColor="text1"/>
          <w14:textFill>
            <w14:solidFill>
              <w14:schemeClr w14:val="tx1"/>
            </w14:solidFill>
          </w14:textFill>
        </w:rPr>
        <w:t>在考核中也有学校对时事政治进行考核，所以同学们在日常生活中也应关注</w:t>
      </w:r>
      <w:r>
        <w:rPr>
          <w:rFonts w:hint="eastAsia" w:cstheme="minorEastAsia"/>
          <w:color w:val="000000" w:themeColor="text1"/>
          <w14:textFill>
            <w14:solidFill>
              <w14:schemeClr w14:val="tx1"/>
            </w14:solidFill>
          </w14:textFill>
        </w:rPr>
        <w:t>国家大事，有自己的观察和思考</w:t>
      </w:r>
      <w:r>
        <w:rPr>
          <w:rFonts w:cstheme="minorEastAsia"/>
          <w:color w:val="000000" w:themeColor="text1"/>
          <w14:textFill>
            <w14:solidFill>
              <w14:schemeClr w14:val="tx1"/>
            </w14:solidFill>
          </w14:textFill>
        </w:rPr>
        <w:t>。</w:t>
      </w:r>
    </w:p>
    <w:p>
      <w:pPr>
        <w:ind w:firstLine="480" w:firstLineChars="200"/>
        <w:rPr>
          <w:rFonts w:cstheme="minorEastAsia"/>
          <w:color w:val="000000" w:themeColor="text1"/>
          <w14:textFill>
            <w14:solidFill>
              <w14:schemeClr w14:val="tx1"/>
            </w14:solidFill>
          </w14:textFill>
        </w:rPr>
      </w:pPr>
      <w:r>
        <w:rPr>
          <w:rFonts w:cstheme="minorEastAsia"/>
          <w:color w:val="000000" w:themeColor="text1"/>
          <w14:textFill>
            <w14:solidFill>
              <w14:schemeClr w14:val="tx1"/>
            </w14:solidFill>
          </w14:textFill>
        </w:rPr>
        <w:t>b.夏令营笔试</w:t>
      </w:r>
    </w:p>
    <w:p>
      <w:pPr>
        <w:ind w:firstLine="480" w:firstLineChars="200"/>
        <w:rPr>
          <w:rFonts w:cstheme="minorEastAsia"/>
          <w:color w:val="000000" w:themeColor="text1"/>
          <w14:textFill>
            <w14:solidFill>
              <w14:schemeClr w14:val="tx1"/>
            </w14:solidFill>
          </w14:textFill>
        </w:rPr>
      </w:pPr>
      <w:r>
        <w:rPr>
          <w:rFonts w:cstheme="minorEastAsia"/>
          <w:color w:val="000000" w:themeColor="text1"/>
          <w14:textFill>
            <w14:solidFill>
              <w14:schemeClr w14:val="tx1"/>
            </w14:solidFill>
          </w14:textFill>
        </w:rPr>
        <w:t>就理工科而言，根据专业不同，是否有笔试的情况有较大差异。笔试的考核内容各有差别，如围绕数学、英语、专业课三个模块展开，或仅考察专业知识（如计算机以算法题为核心）。考查科目一般会在简章中给出。需要注意的是，有的夏令营笔试仅为参考，不计入成绩；有些笔试成绩不过线则不考虑录取；还有一部分夏令营则将笔试成绩以固定比例计入考核总成绩，其考核占比及规则需要及时向主办方了解。</w:t>
      </w:r>
    </w:p>
    <w:p>
      <w:pPr>
        <w:ind w:firstLine="480" w:firstLineChars="200"/>
        <w:rPr>
          <w:rFonts w:cstheme="minorEastAsia"/>
          <w:color w:val="000000" w:themeColor="text1"/>
          <w14:textFill>
            <w14:solidFill>
              <w14:schemeClr w14:val="tx1"/>
            </w14:solidFill>
          </w14:textFill>
        </w:rPr>
      </w:pPr>
      <w:r>
        <w:rPr>
          <w:rFonts w:cstheme="minorEastAsia"/>
          <w:color w:val="000000" w:themeColor="text1"/>
          <w14:textFill>
            <w14:solidFill>
              <w14:schemeClr w14:val="tx1"/>
            </w14:solidFill>
          </w14:textFill>
        </w:rPr>
        <w:t>c.“九推”和夏令营的不同之处</w:t>
      </w:r>
    </w:p>
    <w:p>
      <w:pPr>
        <w:ind w:firstLine="480" w:firstLineChars="200"/>
        <w:rPr>
          <w:rFonts w:cstheme="minorEastAsia"/>
          <w:color w:val="000000" w:themeColor="text1"/>
          <w14:textFill>
            <w14:solidFill>
              <w14:schemeClr w14:val="tx1"/>
            </w14:solidFill>
          </w14:textFill>
        </w:rPr>
      </w:pPr>
      <w:r>
        <w:rPr>
          <w:rFonts w:cstheme="minorEastAsia"/>
          <w:color w:val="000000" w:themeColor="text1"/>
          <w14:textFill>
            <w14:solidFill>
              <w14:schemeClr w14:val="tx1"/>
            </w14:solidFill>
          </w14:textFill>
        </w:rPr>
        <w:t>“九推”和夏令营的基本流程是类似的，较大的不同之处是 “九推” 时间紧张，各个流程都会比较快，所以需要同学们更加的耐心细致，沉着应对。</w:t>
      </w:r>
    </w:p>
    <w:p>
      <w:pPr>
        <w:ind w:firstLine="480" w:firstLineChars="200"/>
        <w:rPr>
          <w:color w:val="000000" w:themeColor="text1"/>
          <w14:textFill>
            <w14:solidFill>
              <w14:schemeClr w14:val="tx1"/>
            </w14:solidFill>
          </w14:textFill>
        </w:rPr>
      </w:pPr>
      <w:r>
        <w:rPr>
          <w:rFonts w:cstheme="minorEastAsia"/>
          <w:color w:val="000000" w:themeColor="text1"/>
          <w14:textFill>
            <w14:solidFill>
              <w14:schemeClr w14:val="tx1"/>
            </w14:solidFill>
          </w14:textFill>
        </w:rPr>
        <w:t>另外，不同院校</w:t>
      </w:r>
      <w:r>
        <w:rPr>
          <w:rFonts w:hint="eastAsia" w:cstheme="minorEastAsia"/>
          <w:color w:val="000000" w:themeColor="text1"/>
          <w14:textFill>
            <w14:solidFill>
              <w14:schemeClr w14:val="tx1"/>
            </w14:solidFill>
          </w14:textFill>
        </w:rPr>
        <w:t>的</w:t>
      </w:r>
      <w:r>
        <w:rPr>
          <w:rFonts w:cstheme="minorEastAsia"/>
          <w:color w:val="000000" w:themeColor="text1"/>
          <w14:textFill>
            <w14:solidFill>
              <w14:schemeClr w14:val="tx1"/>
            </w14:solidFill>
          </w14:textFill>
        </w:rPr>
        <w:t>夏令营</w:t>
      </w:r>
      <w:r>
        <w:rPr>
          <w:rFonts w:hint="eastAsia" w:cstheme="minorEastAsia"/>
          <w:color w:val="000000" w:themeColor="text1"/>
          <w14:textFill>
            <w14:solidFill>
              <w14:schemeClr w14:val="tx1"/>
            </w14:solidFill>
          </w14:textFill>
        </w:rPr>
        <w:t>和</w:t>
      </w:r>
      <w:r>
        <w:rPr>
          <w:rFonts w:cstheme="minorEastAsia"/>
          <w:color w:val="000000" w:themeColor="text1"/>
          <w14:textFill>
            <w14:solidFill>
              <w14:schemeClr w14:val="tx1"/>
            </w14:solidFill>
          </w14:textFill>
        </w:rPr>
        <w:t>“九推”可能有不同的规则。如</w:t>
      </w:r>
      <w:r>
        <w:rPr>
          <w:rFonts w:hint="eastAsia" w:cstheme="minorEastAsia"/>
          <w:color w:val="000000" w:themeColor="text1"/>
          <w14:textFill>
            <w14:solidFill>
              <w14:schemeClr w14:val="tx1"/>
            </w14:solidFill>
          </w14:textFill>
        </w:rPr>
        <w:t>一些</w:t>
      </w:r>
      <w:r>
        <w:rPr>
          <w:rFonts w:cstheme="minorEastAsia"/>
          <w:color w:val="000000" w:themeColor="text1"/>
          <w14:textFill>
            <w14:solidFill>
              <w14:schemeClr w14:val="tx1"/>
            </w14:solidFill>
          </w14:textFill>
        </w:rPr>
        <w:t>夏令营获得预录取资格，无需报名“九推”；</w:t>
      </w:r>
      <w:r>
        <w:rPr>
          <w:rFonts w:hint="eastAsia" w:cstheme="minorEastAsia"/>
          <w:color w:val="000000" w:themeColor="text1"/>
          <w14:textFill>
            <w14:solidFill>
              <w14:schemeClr w14:val="tx1"/>
            </w14:solidFill>
          </w14:textFill>
        </w:rPr>
        <w:t>有的</w:t>
      </w:r>
      <w:r>
        <w:rPr>
          <w:rFonts w:cstheme="minorEastAsia"/>
          <w:color w:val="000000" w:themeColor="text1"/>
          <w14:textFill>
            <w14:solidFill>
              <w14:schemeClr w14:val="tx1"/>
            </w14:solidFill>
          </w14:textFill>
        </w:rPr>
        <w:t>夏令营获得预录取资格，需要报名“九推”，但无需参加九推”的考核；</w:t>
      </w:r>
      <w:r>
        <w:rPr>
          <w:rFonts w:hint="eastAsia" w:cstheme="minorEastAsia"/>
          <w:color w:val="000000" w:themeColor="text1"/>
          <w14:textFill>
            <w14:solidFill>
              <w14:schemeClr w14:val="tx1"/>
            </w14:solidFill>
          </w14:textFill>
        </w:rPr>
        <w:t>还有的</w:t>
      </w:r>
      <w:r>
        <w:rPr>
          <w:rFonts w:cstheme="minorEastAsia"/>
          <w:color w:val="000000" w:themeColor="text1"/>
          <w14:textFill>
            <w14:solidFill>
              <w14:schemeClr w14:val="tx1"/>
            </w14:solidFill>
          </w14:textFill>
        </w:rPr>
        <w:t>夏令营获得优先录取，需要报名九推”并参加考核。最后，工科的同学应额外注重表达能力的锻炼。自信大方的表达在面试中会是一个很大的加分项。</w:t>
      </w:r>
    </w:p>
    <w:p>
      <w:pPr>
        <w:ind w:firstLine="480" w:firstLineChars="200"/>
        <w:rPr>
          <w:rFonts w:ascii="楷体" w:hAnsi="楷体" w:eastAsia="楷体"/>
          <w:color w:val="000000" w:themeColor="text1"/>
          <w14:textFill>
            <w14:solidFill>
              <w14:schemeClr w14:val="tx1"/>
            </w14:solidFill>
          </w14:textFill>
        </w:rPr>
      </w:pPr>
    </w:p>
    <w:p>
      <w:pPr>
        <w:ind w:firstLine="480" w:firstLineChars="200"/>
        <w:jc w:val="right"/>
        <w:rPr>
          <w:rFonts w:ascii="楷体" w:hAnsi="楷体" w:eastAsia="楷体"/>
          <w:color w:val="000000" w:themeColor="text1"/>
          <w14:textFill>
            <w14:solidFill>
              <w14:schemeClr w14:val="tx1"/>
            </w14:solidFill>
          </w14:textFill>
        </w:rPr>
      </w:pPr>
      <w:r>
        <w:rPr>
          <w:rFonts w:ascii="楷体" w:hAnsi="楷体" w:eastAsia="楷体"/>
          <w:color w:val="000000" w:themeColor="text1"/>
          <w14:textFill>
            <w14:solidFill>
              <w14:schemeClr w14:val="tx1"/>
            </w14:solidFill>
          </w14:textFill>
        </w:rPr>
        <w:t>（唐为</w:t>
      </w:r>
      <w:r>
        <w:rPr>
          <w:rFonts w:hint="eastAsia" w:ascii="楷体" w:hAnsi="楷体" w:eastAsia="楷体"/>
          <w:color w:val="000000" w:themeColor="text1"/>
          <w14:textFill>
            <w14:solidFill>
              <w14:schemeClr w14:val="tx1"/>
            </w14:solidFill>
          </w14:textFill>
        </w:rPr>
        <w:t xml:space="preserve"> </w:t>
      </w:r>
      <w:r>
        <w:rPr>
          <w:rFonts w:ascii="楷体" w:hAnsi="楷体" w:eastAsia="楷体"/>
          <w:color w:val="000000" w:themeColor="text1"/>
          <w14:textFill>
            <w14:solidFill>
              <w14:schemeClr w14:val="tx1"/>
            </w14:solidFill>
          </w14:textFill>
        </w:rPr>
        <w:t>张凯凡）</w:t>
      </w:r>
    </w:p>
    <w:p>
      <w:pPr>
        <w:rPr>
          <w:b/>
        </w:rPr>
      </w:pPr>
      <w:r>
        <w:rPr>
          <w:b/>
        </w:rPr>
        <w:t>4.医科类专业推免</w:t>
      </w:r>
    </w:p>
    <w:p>
      <w:pPr>
        <w:ind w:firstLine="482" w:firstLineChars="200"/>
      </w:pPr>
      <w:r>
        <w:rPr>
          <w:rFonts w:hint="eastAsia"/>
          <w:b/>
          <w:bCs/>
        </w:rPr>
        <w:t>（</w:t>
      </w:r>
      <w:r>
        <w:rPr>
          <w:b/>
          <w:bCs/>
        </w:rPr>
        <w:t>1）</w:t>
      </w:r>
      <w:r>
        <w:rPr>
          <w:rFonts w:hint="eastAsia"/>
          <w:b/>
          <w:bCs/>
        </w:rPr>
        <w:t>口腔医学专业推免</w:t>
      </w:r>
    </w:p>
    <w:p>
      <w:pPr>
        <w:snapToGrid w:val="0"/>
        <w:spacing w:before="60" w:after="60"/>
        <w:ind w:firstLine="482" w:firstLineChars="200"/>
        <w:rPr>
          <w:rFonts w:cstheme="minorEastAsia"/>
          <w:b/>
          <w:bCs/>
        </w:rPr>
      </w:pPr>
      <w:r>
        <w:rPr>
          <w:rFonts w:hint="eastAsia" w:cstheme="minorEastAsia"/>
          <w:b/>
          <w:bCs/>
        </w:rPr>
        <w:t>①</w:t>
      </w:r>
      <w:r>
        <w:rPr>
          <w:rFonts w:cstheme="minorEastAsia"/>
          <w:b/>
          <w:bCs/>
        </w:rPr>
        <w:t>准备时间：</w:t>
      </w:r>
    </w:p>
    <w:p>
      <w:pPr>
        <w:snapToGrid w:val="0"/>
        <w:spacing w:before="60" w:after="60"/>
        <w:ind w:firstLine="480" w:firstLineChars="200"/>
      </w:pPr>
      <w:r>
        <w:t>如果选择</w:t>
      </w:r>
      <w:r>
        <w:rPr>
          <w:b/>
          <w:bCs/>
        </w:rPr>
        <w:t>推免至本校</w:t>
      </w:r>
      <w:r>
        <w:t>，一般来说，和从外校推免至川大的同学，时间是不同的。各学院会根据安排</w:t>
      </w:r>
      <w:r>
        <w:rPr>
          <w:rFonts w:hint="eastAsia"/>
        </w:rPr>
        <w:t>进行</w:t>
      </w:r>
      <w:r>
        <w:t>通知，</w:t>
      </w:r>
      <w:r>
        <w:rPr>
          <w:rFonts w:hint="eastAsia"/>
        </w:rPr>
        <w:t>同学们</w:t>
      </w:r>
      <w:r>
        <w:t>按部就班</w:t>
      </w:r>
      <w:r>
        <w:rPr>
          <w:rFonts w:hint="eastAsia"/>
        </w:rPr>
        <w:t>地</w:t>
      </w:r>
      <w:r>
        <w:t>准备即可。</w:t>
      </w:r>
    </w:p>
    <w:p>
      <w:pPr>
        <w:snapToGrid w:val="0"/>
        <w:spacing w:before="60" w:after="60"/>
        <w:ind w:firstLine="480" w:firstLineChars="200"/>
      </w:pPr>
      <w:r>
        <w:t>如果选择</w:t>
      </w:r>
      <w:r>
        <w:rPr>
          <w:b/>
          <w:bCs/>
        </w:rPr>
        <w:t>推免至外校</w:t>
      </w:r>
      <w:r>
        <w:t>，那么，就如前文所述的其他学科一样，提前在目标院校的官网或公众号等处寻找“报名时间”“提交材料”“面试”“笔试”等信息。对于推免意向左右摇摆的同学，收集尽可能多的信息非常有必要。</w:t>
      </w:r>
    </w:p>
    <w:p>
      <w:pPr>
        <w:snapToGrid w:val="0"/>
        <w:spacing w:before="60" w:after="60"/>
        <w:ind w:firstLine="480" w:firstLineChars="200"/>
      </w:pPr>
      <w:r>
        <w:t>每年各个学校的相应时间线并不固定，最早可以在每年的2月份即发布相关通知。所以，在</w:t>
      </w:r>
      <w:r>
        <w:rPr>
          <w:b/>
          <w:bCs/>
        </w:rPr>
        <w:t>大四上学期</w:t>
      </w:r>
      <w:r>
        <w:t>，就应该将收集推免相关信息的工作提上日程，并且也可以查看前一年的推免作为参照。</w:t>
      </w:r>
    </w:p>
    <w:p>
      <w:pPr>
        <w:snapToGrid w:val="0"/>
        <w:spacing w:before="60" w:after="60"/>
        <w:ind w:firstLine="482" w:firstLineChars="200"/>
        <w:rPr>
          <w:b/>
          <w:bCs/>
        </w:rPr>
      </w:pPr>
      <w:r>
        <w:rPr>
          <w:b/>
          <w:bCs/>
        </w:rPr>
        <w:t>②准备内容：</w:t>
      </w:r>
    </w:p>
    <w:p>
      <w:pPr>
        <w:snapToGrid w:val="0"/>
        <w:spacing w:before="60" w:after="60"/>
        <w:ind w:firstLine="480" w:firstLineChars="200"/>
      </w:pPr>
      <w:r>
        <w:t>a.不管是准备推免到本校还是外校，</w:t>
      </w:r>
      <w:r>
        <w:rPr>
          <w:b/>
          <w:bCs/>
        </w:rPr>
        <w:t>都需要完成 “获得推免资格（即校内考核）”这一环节。</w:t>
      </w:r>
      <w:r>
        <w:t>而这一环节是由川大各个学院来进行评定的。所以如果有推免想法的同学，一定要及早做好准备。</w:t>
      </w:r>
    </w:p>
    <w:p>
      <w:pPr>
        <w:snapToGrid w:val="0"/>
        <w:spacing w:before="60" w:after="60"/>
        <w:ind w:firstLine="480" w:firstLineChars="200"/>
      </w:pPr>
      <w:r>
        <w:t>对于口腔医学专业的推免的校内考核，通常情况下包含以下几个方面的内容：学习成绩，科研创新能力，创新创业奖项，学科竞赛获奖，社会实践等。</w:t>
      </w:r>
    </w:p>
    <w:p>
      <w:pPr>
        <w:snapToGrid w:val="0"/>
        <w:spacing w:before="60" w:after="60"/>
        <w:ind w:firstLine="482" w:firstLineChars="200"/>
      </w:pPr>
      <w:r>
        <w:rPr>
          <w:b/>
          <w:bCs/>
        </w:rPr>
        <w:t>学习成绩优异</w:t>
      </w:r>
      <w:r>
        <w:t>是推免的前提条件，不仅在校内考核时比重很大，而且部分学院可能对推免时的成绩排名有所限定（只有成绩位于前列的同学才有机会进入推免的校内考察）。所以每一年的学习成绩都不容忽视。</w:t>
      </w:r>
    </w:p>
    <w:p>
      <w:pPr>
        <w:snapToGrid w:val="0"/>
        <w:spacing w:before="60" w:after="60"/>
        <w:ind w:firstLine="482" w:firstLineChars="200"/>
      </w:pPr>
      <w:r>
        <w:rPr>
          <w:b/>
          <w:bCs/>
        </w:rPr>
        <w:t>科研创新能力</w:t>
      </w:r>
      <w:r>
        <w:t>，这里又包含几个方面。期刊论文发表情况、发明专利情况，大学生创新创业项目等科研课题参与情况等等。科研创新能力在医学专业推免的考察中占有相当大的比重</w:t>
      </w:r>
      <w:r>
        <w:rPr>
          <w:rFonts w:hint="eastAsia"/>
        </w:rPr>
        <w:t>，需要取得一定的</w:t>
      </w:r>
      <w:r>
        <w:t>成果会耗费很多的时间精力，周期通常在1~2年，一定要尽早准备。</w:t>
      </w:r>
    </w:p>
    <w:p>
      <w:pPr>
        <w:snapToGrid w:val="0"/>
        <w:spacing w:before="60" w:after="60"/>
        <w:ind w:firstLine="482" w:firstLineChars="200"/>
      </w:pPr>
      <w:r>
        <w:rPr>
          <w:b/>
          <w:bCs/>
        </w:rPr>
        <w:t>创新创业奖项</w:t>
      </w:r>
      <w:r>
        <w:t>也是很重要的内容，包含“互联网+”、“挑战杯”、“创青春”等系列奖项。难度很高，但具有很高的含金量。</w:t>
      </w:r>
    </w:p>
    <w:p>
      <w:pPr>
        <w:snapToGrid w:val="0"/>
        <w:spacing w:before="60" w:after="60"/>
        <w:ind w:firstLine="482" w:firstLineChars="200"/>
      </w:pPr>
      <w:r>
        <w:rPr>
          <w:b/>
          <w:bCs/>
        </w:rPr>
        <w:t>学科竞赛</w:t>
      </w:r>
      <w:r>
        <w:t>，在医学方面，本科期间直接相关的学科竞赛较少，低年级通常可以参与基础医学的理论知识竞赛。而只有四年级以上才能参与临床技能的竞赛。这是对专业知识能力的证明，但并非必需项目。另外，英语竞赛同样具有参考价值，</w:t>
      </w:r>
      <w:r>
        <w:rPr>
          <w:rFonts w:hint="eastAsia"/>
        </w:rPr>
        <w:t>“全国</w:t>
      </w:r>
      <w:r>
        <w:t>大学生英语竞赛</w:t>
      </w:r>
      <w:r>
        <w:rPr>
          <w:rFonts w:hint="eastAsia"/>
        </w:rPr>
        <w:t>”</w:t>
      </w:r>
      <w:r>
        <w:rPr>
          <w:rFonts w:ascii="Arial" w:hAnsi="Arial" w:cs="Arial"/>
          <w:b/>
          <w:bCs/>
          <w:color w:val="191919"/>
        </w:rPr>
        <w:t>“</w:t>
      </w:r>
      <w:r>
        <w:rPr>
          <w:rFonts w:hint="eastAsia" w:ascii="Arial" w:hAnsi="Arial" w:cs="Arial"/>
          <w:b/>
          <w:bCs/>
          <w:color w:val="191919"/>
        </w:rPr>
        <w:t>‘外研社</w:t>
      </w:r>
      <w:r>
        <w:rPr>
          <w:rFonts w:ascii="Arial" w:hAnsi="Arial" w:cs="Arial"/>
          <w:b/>
          <w:bCs/>
          <w:color w:val="191919"/>
        </w:rPr>
        <w:t>·</w:t>
      </w:r>
      <w:r>
        <w:rPr>
          <w:rFonts w:hint="eastAsia" w:ascii="Arial" w:hAnsi="Arial" w:cs="Arial"/>
          <w:b/>
          <w:bCs/>
          <w:color w:val="191919"/>
        </w:rPr>
        <w:t>国才杯’</w:t>
      </w:r>
      <w:r>
        <w:rPr>
          <w:rFonts w:hint="eastAsia" w:ascii="Arial" w:hAnsi="Arial" w:cs="Arial"/>
          <w:color w:val="191919"/>
          <w:shd w:val="clear" w:color="auto" w:fill="FFFFFF"/>
        </w:rPr>
        <w:t>全</w:t>
      </w:r>
      <w:r>
        <w:rPr>
          <w:rFonts w:hint="eastAsia"/>
        </w:rPr>
        <w:t>国英语演讲、写作、阅读大赛</w:t>
      </w:r>
      <w:r>
        <w:t>”等都具有很高含金量。</w:t>
      </w:r>
    </w:p>
    <w:p>
      <w:pPr>
        <w:snapToGrid w:val="0"/>
        <w:spacing w:before="60" w:after="60"/>
        <w:ind w:firstLine="482" w:firstLineChars="200"/>
      </w:pPr>
      <w:r>
        <w:rPr>
          <w:b/>
          <w:bCs/>
        </w:rPr>
        <w:t>社会实践方面，</w:t>
      </w:r>
      <w:r>
        <w:t>主要包含志愿服务活动、社会实践学习经历、海外交流经历等。此外不同专业可能还会参考学生活动</w:t>
      </w:r>
      <w:r>
        <w:rPr>
          <w:rFonts w:hint="eastAsia"/>
        </w:rPr>
        <w:t>、</w:t>
      </w:r>
      <w:r>
        <w:t>学生工作等方面的内容。</w:t>
      </w:r>
    </w:p>
    <w:p>
      <w:pPr>
        <w:snapToGrid w:val="0"/>
        <w:spacing w:before="60" w:after="60"/>
        <w:ind w:firstLine="480" w:firstLineChars="200"/>
      </w:pPr>
      <w:r>
        <w:t>b.对于</w:t>
      </w:r>
      <w:r>
        <w:rPr>
          <w:rFonts w:hint="eastAsia"/>
        </w:rPr>
        <w:t>希望</w:t>
      </w:r>
      <w:r>
        <w:t>推免至外校的同学，还需要准备</w:t>
      </w:r>
      <w:r>
        <w:rPr>
          <w:b/>
          <w:bCs/>
        </w:rPr>
        <w:t>校外考核</w:t>
      </w:r>
      <w:r>
        <w:t>的内容。考察内容根据院校和专业的不同而不同。材料上通常和校内的考察是一致的。但是校外考核，往往还要涉及专业知识的考试，所以还需要同时咨询和准备外校的专业考试内容。</w:t>
      </w:r>
    </w:p>
    <w:p>
      <w:pPr>
        <w:snapToGrid w:val="0"/>
        <w:spacing w:before="60" w:after="60"/>
        <w:ind w:firstLine="482" w:firstLineChars="200"/>
        <w:rPr>
          <w:b/>
          <w:bCs/>
        </w:rPr>
      </w:pPr>
      <w:r>
        <w:rPr>
          <w:b/>
          <w:bCs/>
        </w:rPr>
        <w:t>③本校口腔医学保研流程及建议</w:t>
      </w:r>
    </w:p>
    <w:p>
      <w:pPr>
        <w:snapToGrid w:val="0"/>
        <w:spacing w:before="60" w:after="60"/>
        <w:ind w:firstLine="480" w:firstLineChars="200"/>
      </w:pPr>
      <w:r>
        <w:t>以2016级口腔医学五年制为例，</w:t>
      </w:r>
      <w:r>
        <w:rPr>
          <w:b/>
          <w:bCs/>
        </w:rPr>
        <w:t>时间线</w:t>
      </w:r>
      <w:r>
        <w:t>为9月初准备材料，9月下旬一面，10月上旬二面。其中一面是不分亚专业面试，主要针对科研经历细节、社会实践细节等提问，二面则是根据所选的具体科室单独面试，面试内容涉及专业课、英语、科研经历、综合素质等，少数科室会安排笔试。</w:t>
      </w:r>
    </w:p>
    <w:p>
      <w:pPr>
        <w:snapToGrid w:val="0"/>
        <w:spacing w:before="60" w:after="60"/>
        <w:ind w:firstLine="480" w:firstLineChars="200"/>
      </w:pPr>
      <w:r>
        <w:t>其中，准备材料的时间（即从发布通知到正式上交材料）很短暂，建议</w:t>
      </w:r>
      <w:r>
        <w:rPr>
          <w:b/>
          <w:bCs/>
        </w:rPr>
        <w:t>早做准备</w:t>
      </w:r>
      <w:r>
        <w:t>。材料证明要求严格，需要原件或者是官方开具盖章证明，因此，对于团队奖状或是奖状遗失的情况，最好提前补充完善，避免太过仓促。另外，在上交材料时会填写一份</w:t>
      </w:r>
      <w:r>
        <w:rPr>
          <w:b/>
          <w:bCs/>
        </w:rPr>
        <w:t>汇总表</w:t>
      </w:r>
      <w:r>
        <w:t>，此表为</w:t>
      </w:r>
      <w:r>
        <w:rPr>
          <w:rFonts w:hint="eastAsia"/>
        </w:rPr>
        <w:t>“</w:t>
      </w:r>
      <w:r>
        <w:t>一面</w:t>
      </w:r>
      <w:r>
        <w:rPr>
          <w:rFonts w:hint="eastAsia"/>
        </w:rPr>
        <w:t>”</w:t>
      </w:r>
      <w:r>
        <w:t>重要参考，</w:t>
      </w:r>
      <w:r>
        <w:rPr>
          <w:b/>
          <w:bCs/>
        </w:rPr>
        <w:t>务必认真对待</w:t>
      </w:r>
      <w:r>
        <w:t>。</w:t>
      </w:r>
    </w:p>
    <w:p>
      <w:pPr>
        <w:snapToGrid w:val="0"/>
        <w:spacing w:before="60" w:after="60"/>
        <w:ind w:firstLine="482" w:firstLineChars="200"/>
        <w:rPr>
          <w:rFonts w:cstheme="minorEastAsia"/>
          <w:b/>
          <w:bCs/>
        </w:rPr>
      </w:pPr>
    </w:p>
    <w:p>
      <w:pPr>
        <w:ind w:firstLine="482" w:firstLineChars="200"/>
      </w:pPr>
      <w:r>
        <w:rPr>
          <w:rFonts w:hint="eastAsia"/>
          <w:b/>
          <w:bCs/>
        </w:rPr>
        <w:t>（</w:t>
      </w:r>
      <w:r>
        <w:rPr>
          <w:b/>
          <w:bCs/>
        </w:rPr>
        <w:t>2）</w:t>
      </w:r>
      <w:r>
        <w:rPr>
          <w:rFonts w:hint="eastAsia"/>
          <w:b/>
          <w:bCs/>
        </w:rPr>
        <w:t>临床医学本校推免</w:t>
      </w:r>
    </w:p>
    <w:p>
      <w:pPr>
        <w:snapToGrid w:val="0"/>
        <w:spacing w:before="60" w:after="60"/>
        <w:ind w:firstLine="480" w:firstLineChars="200"/>
      </w:pPr>
      <w:r>
        <w:t>在</w:t>
      </w:r>
      <w:r>
        <w:rPr>
          <w:rFonts w:hint="eastAsia"/>
        </w:rPr>
        <w:t>确保学习成绩优秀</w:t>
      </w:r>
      <w:r>
        <w:t>的前提下可以联系老师，适当参与一定的科研项目，同时坚持英语尤其是口语的学习，并且在有余力的情况下参加能够获得证明/证书的比赛或者课外活动。</w:t>
      </w:r>
    </w:p>
    <w:p>
      <w:pPr>
        <w:snapToGrid w:val="0"/>
        <w:spacing w:before="60" w:after="60"/>
        <w:ind w:firstLine="482" w:firstLineChars="200"/>
        <w:rPr>
          <w:rFonts w:cstheme="minorEastAsia"/>
          <w:b/>
          <w:bCs/>
        </w:rPr>
      </w:pPr>
      <w:r>
        <w:rPr>
          <w:rFonts w:hint="eastAsia" w:cstheme="minorEastAsia"/>
          <w:b/>
          <w:bCs/>
        </w:rPr>
        <w:t>①本校的推免资格获取</w:t>
      </w:r>
    </w:p>
    <w:p>
      <w:pPr>
        <w:snapToGrid w:val="0"/>
        <w:spacing w:before="60" w:after="60"/>
        <w:ind w:firstLine="482" w:firstLineChars="200"/>
        <w:rPr>
          <w:rFonts w:cstheme="minorEastAsia"/>
          <w:b/>
          <w:bCs/>
        </w:rPr>
      </w:pPr>
      <w:r>
        <w:rPr>
          <w:rFonts w:hint="eastAsia" w:cstheme="minorEastAsia"/>
          <w:b/>
          <w:bCs/>
        </w:rPr>
        <w:t>基本流程：专业成绩前5</w:t>
      </w:r>
      <w:r>
        <w:rPr>
          <w:rFonts w:cstheme="minorEastAsia"/>
          <w:b/>
          <w:bCs/>
        </w:rPr>
        <w:t>0%</w:t>
      </w:r>
      <w:r>
        <w:rPr>
          <w:rFonts w:hint="eastAsia" w:cstheme="minorEastAsia"/>
          <w:b/>
          <w:bCs/>
        </w:rPr>
        <w:t>同学→</w:t>
      </w:r>
      <w:r>
        <w:rPr>
          <w:rFonts w:hint="eastAsia" w:cstheme="minorEastAsia"/>
          <w:b/>
          <w:bCs/>
          <w:color w:val="FF0000"/>
        </w:rPr>
        <w:t>参与面试</w:t>
      </w:r>
      <w:r>
        <w:rPr>
          <w:rFonts w:hint="eastAsia" w:cstheme="minorEastAsia"/>
          <w:b/>
          <w:bCs/>
        </w:rPr>
        <w:t>→专业成绩+面试成绩+综测成绩→最终推免成绩</w:t>
      </w:r>
    </w:p>
    <w:p>
      <w:pPr>
        <w:snapToGrid w:val="0"/>
        <w:spacing w:before="60" w:after="60"/>
        <w:ind w:firstLine="480" w:firstLineChars="200"/>
        <w:rPr>
          <w:rFonts w:cstheme="minorEastAsia"/>
        </w:rPr>
      </w:pPr>
      <w:r>
        <w:rPr>
          <w:rFonts w:cstheme="minorEastAsia"/>
        </w:rPr>
        <w:t>最终推免成绩一般由前九个学期的所有加权成绩、面试成绩以及综测加分按一定比例构成，其中面试有着扭转乾坤的作用。</w:t>
      </w:r>
    </w:p>
    <w:p>
      <w:pPr>
        <w:snapToGrid w:val="0"/>
        <w:spacing w:before="60" w:after="60"/>
        <w:ind w:firstLine="480" w:firstLineChars="200"/>
        <w:rPr>
          <w:rFonts w:cstheme="minorEastAsia"/>
        </w:rPr>
      </w:pPr>
      <w:r>
        <w:t>小思认为，只要认真踏实学习，</w:t>
      </w:r>
      <w:r>
        <w:rPr>
          <w:b/>
          <w:bCs/>
        </w:rPr>
        <w:t>专业成绩</w:t>
      </w:r>
      <w:r>
        <w:t>这一项基本能达到推免</w:t>
      </w:r>
      <w:r>
        <w:rPr>
          <w:b/>
          <w:bCs/>
        </w:rPr>
        <w:t>（一般要求排名为前50%）</w:t>
      </w:r>
      <w:r>
        <w:t>要求。当然，成绩拔尖的同学在竞争导师和亚专业的过程中肯定具有</w:t>
      </w:r>
      <w:r>
        <w:rPr>
          <w:b/>
          <w:bCs/>
        </w:rPr>
        <w:t>更多的优势</w:t>
      </w:r>
      <w:r>
        <w:t>，特别是对于有意向推免外校的同学，优异的成绩和一定的科研经历是其敲门砖</w:t>
      </w:r>
      <w:r>
        <w:rPr>
          <w:rFonts w:cstheme="minorEastAsia"/>
        </w:rPr>
        <w:t>。</w:t>
      </w:r>
    </w:p>
    <w:p>
      <w:pPr>
        <w:snapToGrid w:val="0"/>
        <w:spacing w:before="60" w:after="60"/>
        <w:ind w:firstLine="480" w:firstLineChars="200"/>
        <w:rPr>
          <w:rFonts w:cstheme="minorEastAsia"/>
        </w:rPr>
      </w:pPr>
      <w:r>
        <w:rPr>
          <w:rFonts w:hint="eastAsia" w:cstheme="minorEastAsia"/>
        </w:rPr>
        <w:t>而</w:t>
      </w:r>
      <w:r>
        <w:rPr>
          <w:rFonts w:hint="eastAsia" w:cstheme="minorEastAsia"/>
          <w:b/>
          <w:bCs/>
        </w:rPr>
        <w:t>综测成绩</w:t>
      </w:r>
      <w:r>
        <w:rPr>
          <w:rFonts w:hint="eastAsia" w:cstheme="minorEastAsia"/>
        </w:rPr>
        <w:t>就要靠大家平时</w:t>
      </w:r>
      <w:r>
        <w:rPr>
          <w:rFonts w:hint="eastAsia" w:cstheme="minorEastAsia"/>
          <w:b/>
          <w:bCs/>
        </w:rPr>
        <w:t>多参加一些活动和比赛</w:t>
      </w:r>
      <w:r>
        <w:rPr>
          <w:rFonts w:hint="eastAsia" w:cstheme="minorEastAsia"/>
        </w:rPr>
        <w:t>来提升了。。</w:t>
      </w:r>
    </w:p>
    <w:p>
      <w:pPr>
        <w:snapToGrid w:val="0"/>
        <w:spacing w:before="60" w:after="60"/>
        <w:ind w:firstLine="480" w:firstLineChars="200"/>
        <w:rPr>
          <w:rFonts w:cstheme="minorEastAsia"/>
        </w:rPr>
      </w:pPr>
      <w:r>
        <w:rPr>
          <w:rFonts w:hint="eastAsia" w:cstheme="minorEastAsia"/>
        </w:rPr>
        <w:t>以2016级临床为例，推免面试为</w:t>
      </w:r>
      <w:r>
        <w:rPr>
          <w:rFonts w:hint="eastAsia" w:cstheme="minorEastAsia"/>
          <w:b/>
          <w:bCs/>
        </w:rPr>
        <w:t>多站式面试</w:t>
      </w:r>
      <w:r>
        <w:rPr>
          <w:rFonts w:hint="eastAsia" w:cstheme="minorEastAsia"/>
        </w:rPr>
        <w:t>，有</w:t>
      </w:r>
      <w:r>
        <w:rPr>
          <w:rFonts w:hint="eastAsia" w:cstheme="minorEastAsia"/>
          <w:b/>
          <w:bCs/>
        </w:rPr>
        <w:t>综合场、英语场、科研场、专业场</w:t>
      </w:r>
      <w:r>
        <w:rPr>
          <w:rFonts w:hint="eastAsia" w:cstheme="minorEastAsia"/>
        </w:rPr>
        <w:t>，每年会有细微变化，以当年的通知为准。给同学们的建议是：</w:t>
      </w:r>
      <w:r>
        <w:rPr>
          <w:rFonts w:hint="eastAsia" w:cstheme="minorEastAsia"/>
          <w:bCs/>
        </w:rPr>
        <w:t>一定要</w:t>
      </w:r>
      <w:r>
        <w:rPr>
          <w:rFonts w:hint="eastAsia" w:cstheme="minorEastAsia"/>
          <w:b/>
          <w:bCs/>
        </w:rPr>
        <w:t>坚持学习英语，特别是口语</w:t>
      </w:r>
      <w:r>
        <w:rPr>
          <w:rFonts w:hint="eastAsia" w:cstheme="minorEastAsia"/>
        </w:rPr>
        <w:t>，在面试中，流畅、有逻辑的发言特别加分，如果口音地道就更棒了；其次是</w:t>
      </w:r>
      <w:r>
        <w:rPr>
          <w:rFonts w:hint="eastAsia" w:cstheme="minorEastAsia"/>
          <w:b/>
          <w:bCs/>
        </w:rPr>
        <w:t>多丰富大学的课余活动</w:t>
      </w:r>
      <w:r>
        <w:rPr>
          <w:rFonts w:hint="eastAsia" w:cstheme="minorEastAsia"/>
        </w:rPr>
        <w:t>，可以是学生工作、可以是社会实践、也可以是各种类型的比赛，</w:t>
      </w:r>
      <w:r>
        <w:rPr>
          <w:rFonts w:hint="eastAsia" w:cstheme="minorEastAsia"/>
          <w:bCs/>
        </w:rPr>
        <w:t>最好有</w:t>
      </w:r>
      <w:r>
        <w:rPr>
          <w:rFonts w:hint="eastAsia" w:cstheme="minorEastAsia"/>
          <w:b/>
          <w:bCs/>
        </w:rPr>
        <w:t>证书和照片记录</w:t>
      </w:r>
      <w:r>
        <w:rPr>
          <w:rFonts w:hint="eastAsia" w:cstheme="minorEastAsia"/>
        </w:rPr>
        <w:t>，这对面试帮助也很大，同时也会让即将毕业的同学们感到在大学时光中，不仅仅是学习了专业知识，在成为一名医生的道路上前进，同时也获得了很多独一无二的经历。</w:t>
      </w:r>
    </w:p>
    <w:p>
      <w:pPr>
        <w:snapToGrid w:val="0"/>
        <w:spacing w:before="60" w:after="60"/>
        <w:ind w:firstLine="480" w:firstLineChars="200"/>
        <w:rPr>
          <w:rFonts w:cstheme="minorEastAsia"/>
        </w:rPr>
      </w:pPr>
      <w:r>
        <w:rPr>
          <w:rFonts w:hint="eastAsia" w:cstheme="minorEastAsia"/>
        </w:rPr>
        <w:t>最后，同学们可以多多参与科研；一方面，科研能力及成果能为面试成绩增色不少，且科研成绩占比有逐年上升的趋势；另一方面，早期的科研训练对未来研究生生涯也颇有助力。所以，小思建议学有余力的同学尽量早期联系老师、参与科研训练项目。</w:t>
      </w:r>
    </w:p>
    <w:p>
      <w:pPr>
        <w:snapToGrid w:val="0"/>
        <w:spacing w:before="60" w:after="60"/>
        <w:ind w:left="482"/>
        <w:rPr>
          <w:rFonts w:cstheme="minorEastAsia"/>
          <w:b/>
          <w:bCs/>
        </w:rPr>
      </w:pPr>
      <w:r>
        <w:rPr>
          <w:rFonts w:hint="eastAsia" w:cstheme="minorEastAsia"/>
          <w:b/>
          <w:bCs/>
        </w:rPr>
        <w:t>②夏令营</w:t>
      </w:r>
    </w:p>
    <w:p>
      <w:pPr>
        <w:snapToGrid w:val="0"/>
        <w:spacing w:before="60" w:after="60"/>
        <w:ind w:firstLine="480" w:firstLineChars="200"/>
        <w:rPr>
          <w:rFonts w:cstheme="minorEastAsia"/>
        </w:rPr>
      </w:pPr>
      <w:r>
        <w:rPr>
          <w:rFonts w:hint="eastAsia" w:cstheme="minorEastAsia"/>
        </w:rPr>
        <w:t>夏令营是得到就读意向导师研究资格的官方途径，一般会有笔试和面试。以2016级为例，华西只有面试，面试会考核大家所报专业的知识，同时对个人的综合能力有所考量，其实和推免面试是差不多的。</w:t>
      </w:r>
      <w:r>
        <w:rPr>
          <w:rFonts w:hint="eastAsia" w:cstheme="minorEastAsia"/>
          <w:bCs/>
        </w:rPr>
        <w:t>获得</w:t>
      </w:r>
      <w:r>
        <w:rPr>
          <w:rFonts w:hint="eastAsia" w:cstheme="minorEastAsia"/>
          <w:b/>
          <w:bCs/>
        </w:rPr>
        <w:t>优秀学员</w:t>
      </w:r>
      <w:r>
        <w:rPr>
          <w:rFonts w:hint="eastAsia" w:cstheme="minorEastAsia"/>
          <w:bCs/>
        </w:rPr>
        <w:t>的同学在得到</w:t>
      </w:r>
      <w:r>
        <w:rPr>
          <w:rFonts w:hint="eastAsia" w:cstheme="minorEastAsia"/>
          <w:b/>
          <w:bCs/>
        </w:rPr>
        <w:t>推免资格</w:t>
      </w:r>
      <w:r>
        <w:rPr>
          <w:rFonts w:hint="eastAsia" w:cstheme="minorEastAsia"/>
          <w:bCs/>
        </w:rPr>
        <w:t>以后就</w:t>
      </w:r>
      <w:r>
        <w:rPr>
          <w:rFonts w:hint="eastAsia" w:cstheme="minorEastAsia"/>
          <w:b/>
          <w:bCs/>
        </w:rPr>
        <w:t>不再需要科室</w:t>
      </w:r>
      <w:r>
        <w:rPr>
          <w:rFonts w:hint="eastAsia" w:cstheme="minorEastAsia"/>
          <w:bCs/>
        </w:rPr>
        <w:t>和</w:t>
      </w:r>
      <w:r>
        <w:rPr>
          <w:rFonts w:hint="eastAsia" w:cstheme="minorEastAsia"/>
          <w:b/>
          <w:bCs/>
        </w:rPr>
        <w:t>导师的再次面试</w:t>
      </w:r>
      <w:r>
        <w:rPr>
          <w:rFonts w:hint="eastAsia" w:cstheme="minorEastAsia"/>
          <w:bCs/>
        </w:rPr>
        <w:t>了</w:t>
      </w:r>
      <w:r>
        <w:rPr>
          <w:rFonts w:hint="eastAsia" w:cstheme="minorEastAsia"/>
        </w:rPr>
        <w:t>。</w:t>
      </w:r>
    </w:p>
    <w:p>
      <w:pPr>
        <w:snapToGrid w:val="0"/>
        <w:spacing w:before="60" w:after="60"/>
        <w:ind w:firstLine="480" w:firstLineChars="200"/>
        <w:rPr>
          <w:rFonts w:cstheme="minorEastAsia"/>
        </w:rPr>
      </w:pPr>
      <w:r>
        <w:rPr>
          <w:rFonts w:hint="eastAsia" w:cstheme="minorEastAsia"/>
        </w:rPr>
        <w:t>大家可以关注</w:t>
      </w:r>
      <w:r>
        <w:rPr>
          <w:rFonts w:hint="eastAsia" w:cstheme="minorEastAsia"/>
          <w:b/>
          <w:bCs/>
        </w:rPr>
        <w:t>从医行、为医</w:t>
      </w:r>
      <w:r>
        <w:rPr>
          <w:rFonts w:hint="eastAsia" w:cstheme="minorEastAsia"/>
        </w:rPr>
        <w:t>这两个公众号，上面有很多干货（比如一些实战经验、专业选择、面试技巧等），学姐也从中获益匪浅，在此良心推荐给大家。</w:t>
      </w:r>
    </w:p>
    <w:p>
      <w:pPr>
        <w:snapToGrid w:val="0"/>
        <w:spacing w:before="60" w:after="60"/>
        <w:ind w:firstLine="480" w:firstLineChars="200"/>
        <w:jc w:val="right"/>
        <w:rPr>
          <w:rFonts w:ascii="楷体" w:hAnsi="楷体" w:eastAsia="楷体" w:cstheme="minorEastAsia"/>
          <w:bCs/>
        </w:rPr>
      </w:pPr>
      <w:r>
        <w:rPr>
          <w:rFonts w:hint="eastAsia" w:ascii="楷体" w:hAnsi="楷体" w:eastAsia="楷体" w:cstheme="minorEastAsia"/>
          <w:bCs/>
        </w:rPr>
        <w:t>（组外同学）</w:t>
      </w:r>
    </w:p>
    <w:p>
      <w:pPr>
        <w:pStyle w:val="5"/>
      </w:pPr>
      <w:bookmarkStart w:id="307" w:name="_Toc1547"/>
      <w:bookmarkStart w:id="308" w:name="_Toc961"/>
      <w:r>
        <w:rPr>
          <w:rFonts w:hint="eastAsia"/>
        </w:rPr>
        <w:t>5.经管类专业推免</w:t>
      </w:r>
      <w:bookmarkEnd w:id="307"/>
      <w:bookmarkEnd w:id="308"/>
    </w:p>
    <w:p>
      <w:pPr>
        <w:snapToGrid w:val="0"/>
        <w:ind w:firstLine="482" w:firstLineChars="200"/>
        <w:rPr>
          <w:rFonts w:cstheme="minorEastAsia"/>
          <w:b/>
        </w:rPr>
      </w:pPr>
      <w:r>
        <w:rPr>
          <w:rFonts w:hint="eastAsia" w:cstheme="minorEastAsia"/>
          <w:b/>
        </w:rPr>
        <w:t>（</w:t>
      </w:r>
      <w:r>
        <w:rPr>
          <w:rFonts w:cstheme="minorEastAsia"/>
          <w:b/>
        </w:rPr>
        <w:t>1）</w:t>
      </w:r>
      <w:r>
        <w:rPr>
          <w:rFonts w:hint="eastAsia" w:cstheme="minorEastAsia"/>
          <w:b/>
        </w:rPr>
        <w:t>校内推免名额获取</w:t>
      </w:r>
    </w:p>
    <w:p>
      <w:pPr>
        <w:snapToGrid w:val="0"/>
        <w:ind w:firstLine="480" w:firstLineChars="200"/>
        <w:rPr>
          <w:rFonts w:cstheme="minorEastAsia"/>
          <w:b/>
        </w:rPr>
      </w:pPr>
      <w:r>
        <w:rPr>
          <w:rFonts w:hint="eastAsia" w:cstheme="minorEastAsia"/>
        </w:rPr>
        <w:t>概括来说，保研需要同时获得本校推免资格和目标院校录取资格，二者缺一不可（目前，除香港中文大学（深圳校区）外，保研到其他高校均要求获得本科学校推免资格）。目标院校的考核方式各不相同，而获取本校推免资格的要求也并非一成不变。具体来说，根据教育部每年的指导性政策，学校制定实施办法，各个学院制定相应的推免细则。这个细则每年都会有或多或少的变化，同学们注意以当年的推免细则为准。</w:t>
      </w:r>
    </w:p>
    <w:p>
      <w:pPr>
        <w:snapToGrid w:val="0"/>
        <w:ind w:firstLine="482" w:firstLineChars="200"/>
        <w:rPr>
          <w:rFonts w:cstheme="minorEastAsia"/>
          <w:b/>
        </w:rPr>
      </w:pPr>
      <w:r>
        <w:rPr>
          <w:rFonts w:hint="eastAsia" w:cstheme="minorEastAsia"/>
          <w:b/>
        </w:rPr>
        <w:t>（</w:t>
      </w:r>
      <w:r>
        <w:rPr>
          <w:rFonts w:cstheme="minorEastAsia"/>
          <w:b/>
        </w:rPr>
        <w:t>2）前期准备</w:t>
      </w:r>
    </w:p>
    <w:p>
      <w:pPr>
        <w:snapToGrid w:val="0"/>
        <w:ind w:firstLine="480" w:firstLineChars="200"/>
        <w:rPr>
          <w:rFonts w:cstheme="minorEastAsia"/>
        </w:rPr>
      </w:pPr>
      <w:r>
        <w:rPr>
          <w:rFonts w:hint="eastAsia" w:cstheme="minorEastAsia"/>
        </w:rPr>
        <w:t>本小节将按照专业硕士/学术硕士（硕博连读、直博）两个不同方向对保研的前期准备环节进行介绍。</w:t>
      </w:r>
    </w:p>
    <w:p>
      <w:pPr>
        <w:snapToGrid w:val="0"/>
        <w:ind w:firstLine="480" w:firstLineChars="200"/>
        <w:rPr>
          <w:rFonts w:cstheme="minorEastAsia"/>
        </w:rPr>
      </w:pPr>
      <w:r>
        <w:rPr>
          <w:rFonts w:hint="eastAsia" w:cstheme="minorEastAsia"/>
        </w:rPr>
        <w:t>①专硕</w:t>
      </w:r>
    </w:p>
    <w:p>
      <w:pPr>
        <w:snapToGrid w:val="0"/>
        <w:ind w:firstLine="480" w:firstLineChars="200"/>
        <w:rPr>
          <w:rFonts w:cstheme="minorEastAsia"/>
        </w:rPr>
      </w:pPr>
      <w:r>
        <w:rPr>
          <w:rFonts w:cstheme="minorEastAsia"/>
        </w:rPr>
        <w:t>专硕一般看重以下几个维度：GPA/排名、本科院校、实习、英语、竞赛……顶尖项目一般只要前三名。对general track的同学来说，英语水平的要求较高，同学们最好取得六级600+/雅思7+（小分不能低）/托福100+的成绩，能做到用英语熟练地和人对话交流；而对目标是金融科技（fintech）/金融工程（financial engineering）/商业分析（business analytics）的同学来说，相较上面的英语水平要求可以稍微放低一些。</w:t>
      </w:r>
    </w:p>
    <w:p>
      <w:pPr>
        <w:snapToGrid w:val="0"/>
        <w:ind w:firstLine="480" w:firstLineChars="200"/>
        <w:rPr>
          <w:rFonts w:cstheme="minorEastAsia"/>
        </w:rPr>
      </w:pPr>
      <w:r>
        <w:rPr>
          <w:rFonts w:cstheme="minorEastAsia"/>
        </w:rPr>
        <w:t>目标是专硕的同学建议在寒暑假期间或者是学期中找几份</w:t>
      </w:r>
      <w:r>
        <w:rPr>
          <w:rFonts w:hint="eastAsia" w:cstheme="minorEastAsia"/>
          <w:color w:val="000000"/>
        </w:rPr>
        <w:t>大公司、大平台的高质量的实习，而且要和自己的专业和未来选择的方向相关。</w:t>
      </w:r>
      <w:r>
        <w:rPr>
          <w:rFonts w:cstheme="minorEastAsia"/>
        </w:rPr>
        <w:t>同时在实习中思考这份工作的意义和价值、自己是否愿意从事这份职业，做好个人职业规划，实习时长一般3个月以上较好。对general track的同学而言，GPA、本科院校、实习和英语是最为重要的考核标准，而对准备申请fintech/mfe/ba的同学，可以通过一些重要的竞赛来弥补其他方面的劣势，比如</w:t>
      </w:r>
      <w:r>
        <w:t>丘成桐</w:t>
      </w:r>
      <w:r>
        <w:rPr>
          <w:rFonts w:hint="eastAsia"/>
        </w:rPr>
        <w:t>大学生数学</w:t>
      </w:r>
      <w:r>
        <w:t>竞赛</w:t>
      </w:r>
      <w:r>
        <w:rPr>
          <w:rFonts w:cstheme="minorEastAsia"/>
        </w:rPr>
        <w:t>、全国大学生数学竞赛、全国大学生建模竞赛等……</w:t>
      </w:r>
    </w:p>
    <w:p>
      <w:pPr>
        <w:snapToGrid w:val="0"/>
        <w:ind w:firstLine="480" w:firstLineChars="200"/>
        <w:rPr>
          <w:rFonts w:cstheme="minorEastAsia"/>
        </w:rPr>
      </w:pPr>
      <w:r>
        <w:rPr>
          <w:rFonts w:hint="eastAsia" w:cstheme="minorEastAsia"/>
        </w:rPr>
        <w:t>简历等文书可以在网上找到一些模板，黑字白底就好，不建议用一些花花绿绿的模板。如果不知道什么样的模板比较适合，可以询问学长学姐，也可以请学长学姐帮忙修改简历。</w:t>
      </w:r>
    </w:p>
    <w:p>
      <w:pPr>
        <w:snapToGrid w:val="0"/>
        <w:ind w:firstLine="480" w:firstLineChars="200"/>
        <w:rPr>
          <w:rFonts w:cstheme="minorEastAsia"/>
        </w:rPr>
      </w:pPr>
      <w:r>
        <w:rPr>
          <w:rFonts w:hint="eastAsia" w:cstheme="minorEastAsia"/>
        </w:rPr>
        <w:t>②学术硕士/硕博连读/直博</w:t>
      </w:r>
    </w:p>
    <w:p>
      <w:pPr>
        <w:snapToGrid w:val="0"/>
        <w:ind w:firstLine="480" w:firstLineChars="200"/>
        <w:rPr>
          <w:rFonts w:cstheme="minorEastAsia"/>
        </w:rPr>
      </w:pPr>
      <w:r>
        <w:rPr>
          <w:rFonts w:hint="eastAsia" w:cstheme="minorEastAsia"/>
        </w:rPr>
        <w:t>虽然各校政策有所差异，但笼统地讲，三者均为偏学术型的选择。从经管类项目的招生人数来看，目前招收学术型硕士的项目较少，且未来呈现出以专硕和直博项目为主的趋势。这种趋势也导致各项目的竞争存在差异并且差异可能不断拉大的问题，使得在“是否要选择学术型项目”这一问题上摇摆不定的同学们不得不更加审慎地做出选择。</w:t>
      </w:r>
    </w:p>
    <w:p>
      <w:pPr>
        <w:snapToGrid w:val="0"/>
        <w:ind w:firstLine="480" w:firstLineChars="200"/>
        <w:rPr>
          <w:rFonts w:cstheme="minorEastAsia"/>
        </w:rPr>
      </w:pPr>
      <w:r>
        <w:rPr>
          <w:rFonts w:hint="eastAsia" w:cstheme="minorEastAsia"/>
        </w:rPr>
        <w:t>就学术型项目来说，在第一步的简历筛选中，学业成绩、英语、科研、竞赛、社工实践的重要性依次递减。各个专业想必都有所谓“过来人”总结出这样一套公式，大家也常常有这样的疑问：“我的排名是第X名，六级成绩是XX，获得过XX奖项，我能通过XX学校夏令营表筛吗？”对此需要说明的是，对一个人综合素质的评判其实是很难量化的，各学校、各项目也不会在每一方面都有明确的门槛和标准。虽然传言一些学校针对各项会有具体的赋分规则，但这个过程中的主观因素还是比大家想象的更多。是否入营、是否录取既要看个人的基本面，也要兼顾同批申请者的情况。因此，所谓“公式”只是为大家指引了努力和前进的方向，在这个过程中可以参考往届学长学姐的背景，但更重要的是不断在各个方向上精益求精、竭尽所能。</w:t>
      </w:r>
    </w:p>
    <w:p>
      <w:pPr>
        <w:snapToGrid w:val="0"/>
        <w:ind w:firstLine="480" w:firstLineChars="200"/>
        <w:rPr>
          <w:rFonts w:cstheme="minorEastAsia"/>
        </w:rPr>
      </w:pPr>
      <w:r>
        <w:rPr>
          <w:rFonts w:hint="eastAsia" w:cstheme="minorEastAsia"/>
        </w:rPr>
        <w:t>由于不同学校、不同专业老师的给分尺度不同，难以直接比较，因此在参加夏令营和预推免时专业排名比均分更加重要。通常学术型项目对排名可以放宽，顶级学术型项目会给予非专业前三名、但是具有较多学术成果的同学通过表筛参加考核的机会；相反，如果成绩很好，学术经历却相对单薄，在申请者中反而不会很有优势。学术型项目较为看重</w:t>
      </w:r>
      <w:r>
        <w:rPr>
          <w:rFonts w:hint="eastAsia" w:cstheme="minorEastAsia"/>
          <w:b/>
          <w:bCs/>
        </w:rPr>
        <w:t>数学</w:t>
      </w:r>
      <w:r>
        <w:rPr>
          <w:rFonts w:hint="eastAsia" w:cstheme="minorEastAsia"/>
        </w:rPr>
        <w:t>和</w:t>
      </w:r>
      <w:r>
        <w:rPr>
          <w:rFonts w:hint="eastAsia" w:cstheme="minorEastAsia"/>
          <w:b/>
          <w:bCs/>
        </w:rPr>
        <w:t>核心专业课程</w:t>
      </w:r>
      <w:r>
        <w:rPr>
          <w:rFonts w:hint="eastAsia" w:cstheme="minorEastAsia"/>
        </w:rPr>
        <w:t>的掌握情况（如浙江大学经济学院夏令营报名表中须填写各项数学成绩），以及运用相关软件辅助学术研究、阅读英文文献等方面的能力；相反，对于英语口语等专硕项目十分看重的能力，学术型项目不会做过高的要求。</w:t>
      </w:r>
    </w:p>
    <w:p>
      <w:pPr>
        <w:snapToGrid w:val="0"/>
        <w:ind w:firstLine="480" w:firstLineChars="200"/>
        <w:rPr>
          <w:rFonts w:cstheme="minorEastAsia"/>
        </w:rPr>
      </w:pPr>
      <w:r>
        <w:rPr>
          <w:rFonts w:hint="eastAsia" w:cstheme="minorEastAsia"/>
        </w:rPr>
        <w:t>需要强调的是，学术型项目十分注重对现阶段科研能力和未来科研潜力的考察。有学术志向的同学最好尽早参加老师的课题组，或者参加大创，不断丰富自己的科研经历。项目在精不在多，在这一过程中，学习科研的基本方法，掌握必要的工具，同时也进一步明确自己的学术理想和研究兴趣。有了前期扎实的积累，应对保研中的考核自然是水到渠成、轻而易举的。对于很多同学经常会问的“是否需要论文发表”这一问题，首先需要明确的是，如能在高水平期刊上发表自然是很大的优势；但是经管类论文的发表具有较大难度和较长周期，如果只是为了追求发表去投质量较低的刊物，则相当于给文章界定了一个上限，降低了评审老师的预期，反而是减分项。相反，即使论文没有发表，如果是扎扎实实做的、有价值的研究，也同样会打动评审老师。总之，无论是已发表还是工作论文，在夏令营前都应有</w:t>
      </w:r>
      <w:r>
        <w:rPr>
          <w:rFonts w:hint="eastAsia" w:cstheme="minorEastAsia"/>
          <w:b/>
          <w:bCs/>
        </w:rPr>
        <w:t>至少一篇</w:t>
      </w:r>
      <w:r>
        <w:rPr>
          <w:rFonts w:hint="eastAsia" w:cstheme="minorEastAsia"/>
        </w:rPr>
        <w:t>代表性学术成果，以参加学术型项目的考核。</w:t>
      </w:r>
    </w:p>
    <w:p>
      <w:pPr>
        <w:snapToGrid w:val="0"/>
        <w:ind w:firstLine="480" w:firstLineChars="200"/>
        <w:rPr>
          <w:rFonts w:cstheme="minorEastAsia"/>
          <w:b/>
          <w:bCs/>
        </w:rPr>
      </w:pPr>
      <w:r>
        <w:rPr>
          <w:rFonts w:cstheme="minorEastAsia"/>
        </w:rPr>
        <w:t>对于学术型项目而言，同样需要注重文书（简历、个人陈述、推荐信）的写作。简而言之，文书需要从不同方面表现一个人的特质和能力，角度既要丰富，逻辑又要自洽</w:t>
      </w:r>
      <w:r>
        <w:rPr>
          <w:rFonts w:hint="eastAsia" w:cstheme="minorEastAsia"/>
        </w:rPr>
        <w:t>，能充分</w:t>
      </w:r>
      <w:r>
        <w:rPr>
          <w:rFonts w:cstheme="minorEastAsia"/>
        </w:rPr>
        <w:t>展示</w:t>
      </w:r>
      <w:r>
        <w:rPr>
          <w:rFonts w:hint="eastAsia" w:cstheme="minorEastAsia"/>
        </w:rPr>
        <w:t>自己的</w:t>
      </w:r>
      <w:r>
        <w:rPr>
          <w:rFonts w:cstheme="minorEastAsia"/>
        </w:rPr>
        <w:t>学术理想</w:t>
      </w:r>
      <w:r>
        <w:rPr>
          <w:rFonts w:hint="eastAsia" w:cstheme="minorEastAsia"/>
        </w:rPr>
        <w:t>以及为此做出的努力及取得的成绩</w:t>
      </w:r>
      <w:r>
        <w:rPr>
          <w:rFonts w:cstheme="minorEastAsia"/>
        </w:rPr>
        <w:t>。</w:t>
      </w:r>
    </w:p>
    <w:p>
      <w:pPr>
        <w:snapToGrid w:val="0"/>
        <w:ind w:firstLine="482" w:firstLineChars="200"/>
        <w:rPr>
          <w:rFonts w:cstheme="minorEastAsia"/>
          <w:b/>
          <w:sz w:val="22"/>
          <w:szCs w:val="22"/>
        </w:rPr>
      </w:pPr>
      <w:r>
        <w:rPr>
          <w:rFonts w:hint="eastAsia" w:cstheme="minorEastAsia"/>
          <w:b/>
        </w:rPr>
        <w:t>（</w:t>
      </w:r>
      <w:r>
        <w:rPr>
          <w:rFonts w:cstheme="minorEastAsia"/>
          <w:b/>
        </w:rPr>
        <w:t>3）考核</w:t>
      </w:r>
    </w:p>
    <w:p>
      <w:pPr>
        <w:snapToGrid w:val="0"/>
        <w:ind w:firstLine="480" w:firstLineChars="200"/>
        <w:rPr>
          <w:rFonts w:cstheme="minorEastAsia"/>
        </w:rPr>
      </w:pPr>
      <w:r>
        <w:rPr>
          <w:rFonts w:hint="eastAsia" w:cstheme="minorEastAsia"/>
        </w:rPr>
        <w:t>①专硕</w:t>
      </w:r>
    </w:p>
    <w:p>
      <w:pPr>
        <w:snapToGrid w:val="0"/>
        <w:ind w:firstLine="480" w:firstLineChars="200"/>
        <w:rPr>
          <w:rFonts w:cstheme="minorEastAsia"/>
        </w:rPr>
      </w:pPr>
      <w:r>
        <w:rPr>
          <w:rFonts w:hint="eastAsia" w:cstheme="minorEastAsia"/>
        </w:rPr>
        <w:t>考核主要分为笔试和面试。</w:t>
      </w:r>
    </w:p>
    <w:p>
      <w:pPr>
        <w:snapToGrid w:val="0"/>
        <w:ind w:firstLine="480" w:firstLineChars="200"/>
        <w:rPr>
          <w:rFonts w:cstheme="minorEastAsia"/>
        </w:rPr>
      </w:pPr>
      <w:r>
        <w:rPr>
          <w:rFonts w:cstheme="minorEastAsia"/>
        </w:rPr>
        <w:t>面试一般分为群面和单面两种。有的群面是无领导小组讨论，老师会给出一个案例，然后学生针对这个案例来进行讨论；有的群面是辩论，将学生分为正反方来打辩论；有的群面是几个学生坐在一起，面试官一个一个问问题（注：对英语要求较高的项目是全英文群面）。单面有简历面、行为面，也会问到一些专业知识。在面试之前，大家可以和同校的、不同校的同学们一起参考不同项目往年的考核方式来进行模拟面试，另外，对自己的简历要非常熟悉，面试官会深挖简历上的每一个点，有些面试问题也可以提前准备到。</w:t>
      </w:r>
    </w:p>
    <w:p>
      <w:pPr>
        <w:snapToGrid w:val="0"/>
        <w:ind w:firstLine="480" w:firstLineChars="200"/>
        <w:rPr>
          <w:rFonts w:cstheme="minorEastAsia"/>
        </w:rPr>
      </w:pPr>
      <w:r>
        <w:rPr>
          <w:rFonts w:hint="eastAsia" w:cstheme="minorEastAsia"/>
        </w:rPr>
        <w:t>笔试通常考核数学和英语，有些比较传统的项目还会考核相关的专业课程，比如宏微观经济学等，建议参考往年的经验准备。数学可以按照考研数一或者数三的难度来准备，英语可以刷一刷一些GRE的题。</w:t>
      </w:r>
    </w:p>
    <w:p>
      <w:pPr>
        <w:snapToGrid w:val="0"/>
        <w:ind w:firstLine="480" w:firstLineChars="200"/>
        <w:rPr>
          <w:rFonts w:cstheme="minorEastAsia"/>
        </w:rPr>
      </w:pPr>
      <w:r>
        <w:rPr>
          <w:rFonts w:hint="eastAsia" w:cstheme="minorEastAsia"/>
        </w:rPr>
        <w:t>各个项目的考核方式都不一样，建议先充分了解信息，然后针对性地准备，做到有的放矢。</w:t>
      </w:r>
    </w:p>
    <w:p>
      <w:pPr>
        <w:snapToGrid w:val="0"/>
        <w:ind w:firstLine="480" w:firstLineChars="200"/>
        <w:rPr>
          <w:rFonts w:cstheme="minorEastAsia"/>
        </w:rPr>
      </w:pPr>
      <w:r>
        <w:rPr>
          <w:rFonts w:hint="eastAsia" w:cstheme="minorEastAsia"/>
        </w:rPr>
        <w:t>②学硕/硕博连读/直博</w:t>
      </w:r>
    </w:p>
    <w:p>
      <w:pPr>
        <w:snapToGrid w:val="0"/>
        <w:ind w:firstLine="480" w:firstLineChars="200"/>
        <w:rPr>
          <w:rFonts w:cstheme="minorEastAsia"/>
        </w:rPr>
      </w:pPr>
      <w:r>
        <w:rPr>
          <w:rFonts w:hint="eastAsia" w:cstheme="minorEastAsia"/>
        </w:rPr>
        <w:t>学术型项目的考核通常以笔试、面试为主。各学校、各项目的笔试内容均不相同，同学们需要通过官方渠道（如项目招生说明会、官网招生简章等）或询问此前参加过考核的学长学姐来获取有用信息，并有针对性地做好复习。笔试常考的内容有数学、宏微观（经济类项目）、公司金融/投资学（金融类项目）、管理学原理、运筹学（部分管理类）等，建议选择目标学校使用教材或最为通用的教材进行复习，以免思路有误或遗漏重点。</w:t>
      </w:r>
    </w:p>
    <w:p>
      <w:pPr>
        <w:snapToGrid w:val="0"/>
        <w:ind w:firstLine="480" w:firstLineChars="200"/>
        <w:rPr>
          <w:rFonts w:cstheme="minorEastAsia"/>
        </w:rPr>
      </w:pPr>
      <w:r>
        <w:rPr>
          <w:rFonts w:hint="eastAsia" w:cstheme="minorEastAsia"/>
        </w:rPr>
        <w:t>学术型项目的面试形式大致可分为单面、群面（非典型）、论文答辩等形式，也可为上述几种形式的混合。其中第二种通常有别于专硕项目的群面，可以理解为“组合单面”，即几名同学为一组同时入场进行面试，但面试中按照固定的次序回答问题或进行其他环节，几名同学之间没有或只有少量的互动，彼此之前的对抗性不是很强。</w:t>
      </w:r>
    </w:p>
    <w:p>
      <w:pPr>
        <w:snapToGrid w:val="0"/>
        <w:ind w:firstLine="480" w:firstLineChars="200"/>
        <w:rPr>
          <w:rFonts w:cstheme="minorEastAsia"/>
        </w:rPr>
      </w:pPr>
      <w:r>
        <w:rPr>
          <w:rFonts w:hint="eastAsia" w:cstheme="minorEastAsia"/>
        </w:rPr>
        <w:t>学术型项目的面试内容通常包括简历面、行为面、英语、专业问题及论文。其中专业问题可能结合时事热点进行考察。准备过程中既要关注时事热点，也要深入思考其背后的专业知识，并逐渐建立自己分析问题和表达意见的逻辑。</w:t>
      </w:r>
    </w:p>
    <w:p>
      <w:pPr>
        <w:snapToGrid w:val="0"/>
        <w:ind w:firstLine="480" w:firstLineChars="200"/>
        <w:rPr>
          <w:rFonts w:cstheme="minorEastAsia"/>
        </w:rPr>
      </w:pPr>
      <w:r>
        <w:rPr>
          <w:rFonts w:hint="eastAsia" w:cstheme="minorEastAsia"/>
        </w:rPr>
        <w:t>论文答辩是大部分学术型项目会采用的一种形式。针对这种考核，同学们需要提前准备PPT（PPT最好用英文），在规定时间内对自己的代表性学术成果进行汇报，并接受评审老师的提问。有些项目可能不会要求制作PPT，而是直接口头陈述自己的研究成果并与评审老师交流。这就要求同学们对自己研究的每个细节都非常熟悉，并能够在有限的时间内讲出研究的亮点。关于论文，一些基本问题要了然于心：选题依据、变量衡量方法、研究意义、数据、内生性等等……即使评审老师提出了质疑，也不要慌张，礼貌、清楚地说出自己的想法，与老师积极交流即可。如果真的发现自己的研究存在不足之处，也要坦诚对待，切忌东扯西扯，表现出积极改进的态度就好。</w:t>
      </w:r>
    </w:p>
    <w:p>
      <w:pPr>
        <w:jc w:val="right"/>
        <w:rPr>
          <w:rFonts w:ascii="楷体" w:hAnsi="楷体" w:eastAsia="楷体"/>
          <w:color w:val="000000" w:themeColor="text1"/>
          <w14:textFill>
            <w14:solidFill>
              <w14:schemeClr w14:val="tx1"/>
            </w14:solidFill>
          </w14:textFill>
        </w:rPr>
      </w:pPr>
      <w:r>
        <w:rPr>
          <w:rFonts w:hint="eastAsia" w:ascii="楷体" w:hAnsi="楷体" w:eastAsia="楷体"/>
          <w:color w:val="000000" w:themeColor="text1"/>
          <w14:textFill>
            <w14:solidFill>
              <w14:schemeClr w14:val="tx1"/>
            </w14:solidFill>
          </w14:textFill>
        </w:rPr>
        <w:t>（杨晓冬</w:t>
      </w:r>
      <w:r>
        <w:rPr>
          <w:rFonts w:ascii="楷体" w:hAnsi="楷体" w:eastAsia="楷体"/>
          <w:color w:val="000000" w:themeColor="text1"/>
          <w14:textFill>
            <w14:solidFill>
              <w14:schemeClr w14:val="tx1"/>
            </w14:solidFill>
          </w14:textFill>
        </w:rPr>
        <w:t xml:space="preserve"> </w:t>
      </w:r>
      <w:r>
        <w:rPr>
          <w:rFonts w:hint="eastAsia" w:ascii="楷体" w:hAnsi="楷体" w:eastAsia="楷体"/>
          <w:color w:val="000000" w:themeColor="text1"/>
          <w14:textFill>
            <w14:solidFill>
              <w14:schemeClr w14:val="tx1"/>
            </w14:solidFill>
          </w14:textFill>
        </w:rPr>
        <w:t>李殷韬）</w:t>
      </w:r>
    </w:p>
    <w:p/>
    <w:p>
      <w:pPr>
        <w:pStyle w:val="5"/>
      </w:pPr>
      <w:bookmarkStart w:id="309" w:name="_Toc14584"/>
      <w:bookmarkStart w:id="310" w:name="_Toc20714"/>
      <w:r>
        <w:rPr>
          <w:rFonts w:hint="eastAsia"/>
        </w:rPr>
        <w:t>6.</w:t>
      </w:r>
      <w:r>
        <w:t>法学类</w:t>
      </w:r>
      <w:r>
        <w:rPr>
          <w:rFonts w:hint="eastAsia"/>
        </w:rPr>
        <w:t>专业推免</w:t>
      </w:r>
      <w:bookmarkEnd w:id="309"/>
      <w:bookmarkEnd w:id="310"/>
      <w:r>
        <w:t xml:space="preserve"> </w:t>
      </w:r>
    </w:p>
    <w:p>
      <w:pPr>
        <w:snapToGrid w:val="0"/>
        <w:ind w:firstLine="482" w:firstLineChars="200"/>
        <w:rPr>
          <w:rFonts w:cs="等线"/>
          <w:b/>
        </w:rPr>
      </w:pPr>
      <w:r>
        <w:rPr>
          <w:rFonts w:hint="eastAsia" w:cs="等线"/>
          <w:b/>
        </w:rPr>
        <w:t>（</w:t>
      </w:r>
      <w:r>
        <w:rPr>
          <w:rFonts w:cs="等线"/>
          <w:b/>
        </w:rPr>
        <w:t>1</w:t>
      </w:r>
      <w:r>
        <w:rPr>
          <w:rFonts w:hint="eastAsia" w:cs="等线"/>
          <w:b/>
        </w:rPr>
        <w:t>）专业方向选择</w:t>
      </w:r>
    </w:p>
    <w:p>
      <w:pPr>
        <w:snapToGrid w:val="0"/>
        <w:ind w:firstLine="480" w:firstLineChars="200"/>
        <w:rPr>
          <w:rFonts w:cs="等线"/>
        </w:rPr>
      </w:pPr>
      <w:r>
        <w:rPr>
          <w:rFonts w:hint="eastAsia" w:cs="等线"/>
        </w:rPr>
        <w:t>法学院推免细则会根据学校推免政策进行调整，例如</w:t>
      </w:r>
      <w:r>
        <w:rPr>
          <w:rFonts w:cs="等线"/>
        </w:rPr>
        <w:t>17级与16级相比就变动较大，科研的重要性有所提高。学弟学妹们可参考近几年的总体要求，但务必以当年公布的细则为准。</w:t>
      </w:r>
    </w:p>
    <w:p>
      <w:pPr>
        <w:snapToGrid w:val="0"/>
        <w:ind w:firstLine="480" w:firstLineChars="200"/>
        <w:rPr>
          <w:rFonts w:cs="等线"/>
        </w:rPr>
      </w:pPr>
      <w:r>
        <w:rPr>
          <w:rFonts w:hint="eastAsia" w:cs="等线"/>
        </w:rPr>
        <w:t>相较于其他专业，法学生在推免方向的选择上问题更为突出。对于法学本科生而言，可选择的推免方向有以下三种：①法学硕士，简称“学硕”，分专业方向，多为三年制；②法律硕士</w:t>
      </w:r>
      <w:r>
        <w:rPr>
          <w:rFonts w:cs="等线"/>
        </w:rPr>
        <w:t>(法学)，又称“法硕”“专硕”，多为两年制；③其他专业。</w:t>
      </w:r>
    </w:p>
    <w:p>
      <w:pPr>
        <w:snapToGrid w:val="0"/>
        <w:ind w:firstLine="480" w:firstLineChars="200"/>
        <w:rPr>
          <w:rFonts w:cs="等线"/>
        </w:rPr>
      </w:pPr>
      <w:r>
        <w:rPr>
          <w:rFonts w:hint="eastAsia" w:cs="等线"/>
        </w:rPr>
        <w:t>学硕与法硕的区别除了学制外还体现在以下几个方面：①培养方向不同。学硕以培养教学和科研人才为主，授予的主要是学术型学位；法硕培养的是市场紧缺的应用型人才。②课程内容不同。法硕的培养注重实务；学硕的培养则重在学术研究、理论研究方面，课程更为精细和深入。③学费不同。学硕的学费通常比法硕的学费低。</w:t>
      </w:r>
      <w:r>
        <w:rPr>
          <w:rFonts w:cs="等线"/>
        </w:rPr>
        <w:t>报考难度不同</w:t>
      </w:r>
      <w:r>
        <w:rPr>
          <w:rFonts w:hint="eastAsia" w:cs="等线"/>
        </w:rPr>
        <w:t>。</w:t>
      </w:r>
      <w:r>
        <w:rPr>
          <w:rFonts w:cs="等线"/>
        </w:rPr>
        <w:t>对于同一所学校而言，</w:t>
      </w:r>
      <w:r>
        <w:rPr>
          <w:rFonts w:hint="eastAsia" w:cs="等线"/>
        </w:rPr>
        <w:t>一般</w:t>
      </w:r>
      <w:r>
        <w:rPr>
          <w:rFonts w:cs="等线"/>
        </w:rPr>
        <w:t>热门专业学硕竞争比法硕激烈，学硕考核内容比法硕更具有理论深度。</w:t>
      </w:r>
    </w:p>
    <w:p>
      <w:pPr>
        <w:snapToGrid w:val="0"/>
        <w:ind w:firstLine="480" w:firstLineChars="200"/>
        <w:rPr>
          <w:rFonts w:cs="等线"/>
        </w:rPr>
      </w:pPr>
      <w:r>
        <w:rPr>
          <w:rFonts w:hint="eastAsia" w:cs="等线"/>
        </w:rPr>
        <w:t>至于是选择学硕还是法硕，需要提前确定未来的职业方向，综合目标学校的各专业设置来做出决定。一定要选择自己感兴趣和擅长的领域，勿随大流。在报考专业的选择上，建议谨慎衡量自己的能力再做选择。一般来说，民商法学和经济法学是热门专业，如果投递名校的这两个专业，会遇到相当多的竞争对手。尤其在夏令营阶段，背景不占优势的同学可以避开热门专业，转向报考社会法学、宪法与行政法学等冷门专业或法律硕士</w:t>
      </w:r>
      <w:r>
        <w:rPr>
          <w:rFonts w:cs="等线"/>
        </w:rPr>
        <w:t>(法学)</w:t>
      </w:r>
      <w:r>
        <w:rPr>
          <w:rFonts w:hint="eastAsia" w:cs="等线"/>
        </w:rPr>
        <w:t>，或者热门、冷门专业相间分布。</w:t>
      </w:r>
    </w:p>
    <w:p>
      <w:pPr>
        <w:snapToGrid w:val="0"/>
        <w:ind w:firstLine="480" w:firstLineChars="200"/>
        <w:rPr>
          <w:rFonts w:cs="等线"/>
        </w:rPr>
      </w:pPr>
      <w:r>
        <w:rPr>
          <w:rFonts w:hint="eastAsia" w:cs="等线"/>
        </w:rPr>
        <w:t>此外，法学专业的研究生细分方向较多，主要包括民商法、宪法与行政法、刑法、经济法、诉讼法、国际法、法理学、比较法、社会法等，其中的一些小方在同学们本科阶段接触不多，可以阅读相关方面的书籍加以了解，在兴趣的基础上确定自己的目标方向。</w:t>
      </w:r>
    </w:p>
    <w:p>
      <w:pPr>
        <w:snapToGrid w:val="0"/>
        <w:ind w:firstLine="420" w:firstLineChars="200"/>
        <w:rPr>
          <w:rFonts w:cs="等线"/>
          <w:sz w:val="21"/>
          <w:szCs w:val="22"/>
        </w:rPr>
      </w:pPr>
    </w:p>
    <w:p>
      <w:pPr>
        <w:snapToGrid w:val="0"/>
        <w:ind w:firstLine="482" w:firstLineChars="200"/>
        <w:rPr>
          <w:rFonts w:cs="等线"/>
          <w:b/>
        </w:rPr>
      </w:pPr>
      <w:r>
        <w:rPr>
          <w:rFonts w:hint="eastAsia" w:cs="等线"/>
          <w:b/>
        </w:rPr>
        <w:t>（</w:t>
      </w:r>
      <w:r>
        <w:rPr>
          <w:rFonts w:cs="等线"/>
          <w:b/>
        </w:rPr>
        <w:t>2</w:t>
      </w:r>
      <w:r>
        <w:rPr>
          <w:rFonts w:hint="eastAsia" w:cs="等线"/>
          <w:b/>
        </w:rPr>
        <w:t>）前期准备</w:t>
      </w:r>
    </w:p>
    <w:p>
      <w:pPr>
        <w:snapToGrid w:val="0"/>
        <w:ind w:firstLine="480" w:firstLineChars="200"/>
        <w:rPr>
          <w:rFonts w:cs="等线"/>
        </w:rPr>
      </w:pPr>
      <w:r>
        <w:rPr>
          <w:rFonts w:cs="等线"/>
        </w:rPr>
        <w:t>“</w:t>
      </w:r>
      <w:r>
        <w:rPr>
          <w:rFonts w:hint="eastAsia" w:cs="等线"/>
        </w:rPr>
        <w:t>推免</w:t>
      </w:r>
      <w:r>
        <w:rPr>
          <w:rFonts w:cs="等线"/>
        </w:rPr>
        <w:t>”</w:t>
      </w:r>
      <w:r>
        <w:rPr>
          <w:rFonts w:hint="eastAsia" w:cs="等线"/>
        </w:rPr>
        <w:t>是一场持久战，再加上同步进行的法考复习，对于很多人而言，从</w:t>
      </w:r>
      <w:r>
        <w:rPr>
          <w:rFonts w:cs="等线"/>
        </w:rPr>
        <w:t>3月到9月的整整半年时间都处在一个高压、高强度的状态下。但要想成功</w:t>
      </w:r>
      <w:r>
        <w:rPr>
          <w:rFonts w:hint="eastAsia" w:cs="等线"/>
        </w:rPr>
        <w:t>推免并取得一个满意的结果，大学前三年的积累和沉淀更重要。</w:t>
      </w:r>
    </w:p>
    <w:p>
      <w:pPr>
        <w:snapToGrid w:val="0"/>
        <w:ind w:firstLine="480" w:firstLineChars="200"/>
        <w:rPr>
          <w:rFonts w:cs="等线"/>
        </w:rPr>
      </w:pPr>
      <w:r>
        <w:rPr>
          <w:rFonts w:hint="eastAsia" w:cs="等线"/>
        </w:rPr>
        <w:t>优秀的学业成绩是通向推免之路的首要条件。从入学开始，计划保研的学弟学妹就要树立坚定的目标，坚持勤奋学习，认真备考，争取取得优异的学习成绩，尤其是专业课成绩。尤其要注重提升英语能力，因为很多学校在报名条件上都对英语成绩提出了要求，尤其是上海的高校对英语的要求普遍较高。</w:t>
      </w:r>
    </w:p>
    <w:p>
      <w:pPr>
        <w:snapToGrid w:val="0"/>
        <w:ind w:firstLine="480" w:firstLineChars="200"/>
        <w:rPr>
          <w:rFonts w:cs="等线"/>
        </w:rPr>
      </w:pPr>
      <w:r>
        <w:rPr>
          <w:rFonts w:hint="eastAsia" w:cs="等线"/>
        </w:rPr>
        <w:t>在准备材料方面，首先要提前收集和整理自己的科研材料、获奖证书、语言成绩证书等，以应对各高校提供电子或纸质版资料的需要。其次，要提前联系老师准备推荐信，最好选择和自己拟修读专业方向相关并且担任过任课老师、项目指导老师等的老师来担任推荐人，这样出具的推荐信更有针对性和说服力。再次，需要提前准备个人陈述</w:t>
      </w:r>
      <w:r>
        <w:rPr>
          <w:rFonts w:cs="等线"/>
        </w:rPr>
        <w:t>/自荐信的内容，着重介绍自己的科研经历、学业情况、研究潜质等，个人陈述的内容也要根据申请的学校和专业</w:t>
      </w:r>
      <w:r>
        <w:rPr>
          <w:rFonts w:hint="eastAsia" w:cs="等线"/>
        </w:rPr>
        <w:t>作出相应调整。最后，部分学校有提交一篇参营论文的要求，因此要准备至少一篇能够代表自己研究能力的论文，学年论文写作是一个非常好的机会。</w:t>
      </w:r>
    </w:p>
    <w:p>
      <w:pPr>
        <w:snapToGrid w:val="0"/>
        <w:ind w:firstLine="482" w:firstLineChars="200"/>
        <w:rPr>
          <w:rFonts w:cs="等线"/>
          <w:b/>
        </w:rPr>
      </w:pPr>
      <w:r>
        <w:rPr>
          <w:rFonts w:hint="eastAsia" w:cs="等线"/>
          <w:b/>
        </w:rPr>
        <w:t>（</w:t>
      </w:r>
      <w:r>
        <w:rPr>
          <w:rFonts w:cs="等线"/>
          <w:b/>
        </w:rPr>
        <w:t>3</w:t>
      </w:r>
      <w:r>
        <w:rPr>
          <w:rFonts w:hint="eastAsia" w:cs="等线"/>
          <w:b/>
        </w:rPr>
        <w:t>）校外考核</w:t>
      </w:r>
    </w:p>
    <w:p>
      <w:pPr>
        <w:snapToGrid w:val="0"/>
        <w:ind w:firstLine="480" w:firstLineChars="200"/>
        <w:rPr>
          <w:rFonts w:cs="等线"/>
        </w:rPr>
      </w:pPr>
      <w:r>
        <w:rPr>
          <w:rFonts w:hint="eastAsia" w:cs="等线"/>
        </w:rPr>
        <w:t>各高校的夏令营和九月推免考核内容多样、形式各异，且大多有保密要求，故在此仅对考核的共性及准备问题作出介绍。法学保研的考核主要分为笔试和面试，亦有部分学校仅设置面试，考核的主要是同学们的专业素养、逻辑能力、表达能力、英语能力、抗压能力等。</w:t>
      </w:r>
    </w:p>
    <w:p>
      <w:pPr>
        <w:snapToGrid w:val="0"/>
        <w:ind w:firstLine="480" w:firstLineChars="200"/>
        <w:rPr>
          <w:rFonts w:cs="等线"/>
        </w:rPr>
      </w:pPr>
      <w:r>
        <w:rPr>
          <w:rFonts w:hint="eastAsia" w:cs="等线"/>
        </w:rPr>
        <w:t>在专业素养方面，首先要着重复习和深入理解自己目标专业的知识内容和逻辑体系，最好用目标学校的教材或老师的专著进行重点复习。部分学校的考核涉及整个法学专业的知识，若要准备这部分考核，可以以法考内容为框架大致过一遍知识点。</w:t>
      </w:r>
    </w:p>
    <w:p>
      <w:pPr>
        <w:snapToGrid w:val="0"/>
        <w:ind w:firstLine="480" w:firstLineChars="200"/>
        <w:rPr>
          <w:rFonts w:cs="等线"/>
        </w:rPr>
      </w:pPr>
      <w:r>
        <w:rPr>
          <w:rFonts w:hint="eastAsia" w:cs="等线"/>
        </w:rPr>
        <w:t>逻辑能力和表达能力的考核主要体现在面试中，需要在听到问题后的短暂思考时间内组织好语言，并尽可能完整、有逻辑地表达出来；即使遇到不太会的问题也不要太慌张，可以从法理或者原则层面寻求一个较为言之有理的回答。</w:t>
      </w:r>
    </w:p>
    <w:p>
      <w:pPr>
        <w:snapToGrid w:val="0"/>
        <w:ind w:firstLine="480" w:firstLineChars="200"/>
        <w:rPr>
          <w:rFonts w:cs="等线"/>
        </w:rPr>
      </w:pPr>
      <w:r>
        <w:rPr>
          <w:rFonts w:hint="eastAsia" w:cs="等线"/>
        </w:rPr>
        <w:t>有无英语考核因学校而异，大部分学校的考核以生活英语为主，较少涉及过难的学术英语，因此不用过于紧张。但如果目标院校有较高的英语考核要求，就需要在平时多练习和积累素材，提高口语能力。</w:t>
      </w:r>
    </w:p>
    <w:p>
      <w:pPr>
        <w:snapToGrid w:val="0"/>
        <w:ind w:firstLine="440" w:firstLineChars="200"/>
        <w:rPr>
          <w:rFonts w:cs="等线"/>
          <w:sz w:val="22"/>
        </w:rPr>
      </w:pPr>
    </w:p>
    <w:p>
      <w:pPr>
        <w:snapToGrid w:val="0"/>
        <w:ind w:firstLine="482" w:firstLineChars="200"/>
        <w:rPr>
          <w:rFonts w:cs="等线"/>
          <w:b/>
        </w:rPr>
      </w:pPr>
      <w:r>
        <w:rPr>
          <w:rFonts w:hint="eastAsia" w:cs="等线"/>
          <w:b/>
        </w:rPr>
        <w:t>（</w:t>
      </w:r>
      <w:r>
        <w:rPr>
          <w:rFonts w:cs="等线"/>
          <w:b/>
        </w:rPr>
        <w:t>4</w:t>
      </w:r>
      <w:r>
        <w:rPr>
          <w:rFonts w:hint="eastAsia" w:cs="等线"/>
          <w:b/>
        </w:rPr>
        <w:t>）其他注意事项</w:t>
      </w:r>
    </w:p>
    <w:p>
      <w:pPr>
        <w:snapToGrid w:val="0"/>
        <w:ind w:firstLine="480" w:firstLineChars="200"/>
        <w:rPr>
          <w:rFonts w:cs="等线"/>
        </w:rPr>
      </w:pPr>
      <w:r>
        <w:rPr>
          <w:rFonts w:hint="eastAsia" w:cs="等线"/>
        </w:rPr>
        <w:t>法学作为一门与社会紧密联系的学科，关注学术前沿热点和形成自己的观点十分重要。建议至少精读一目标专业方向的专著，或读几篇核心期刊论文，把握目标专业的最新学说和理论，并形成自己的理解和思考。同时，经常参加与目标专业相关的讲座，同业界大佬、学界大牛进行面对面交流，对于同学们明确发展方向，确定自己感兴趣的领域有非常重要的作用。</w:t>
      </w:r>
    </w:p>
    <w:p>
      <w:pPr>
        <w:snapToGrid w:val="0"/>
        <w:ind w:firstLine="480" w:firstLineChars="200"/>
        <w:rPr>
          <w:rFonts w:cs="等线"/>
        </w:rPr>
      </w:pPr>
      <w:r>
        <w:rPr>
          <w:rFonts w:hint="eastAsia" w:cs="等线"/>
        </w:rPr>
        <w:t>科研能力是老师选择研究生的重要标准，这不仅要求同学们积极参加“大创”、导师课题、学术型社团等进行科研训练，更要求同学们在研究过程中有所收获，形成自己的研究心得。因此，对于准备放在材料中的科研经历，要确保自己全程主持或参与过，了解其中的每一个环节，能够清晰地介绍自己的成果收获。此外，高质量的法院、检察院、律所实习，和模拟法庭、辩论赛等比赛也会让大家的简历锦上添花。</w:t>
      </w:r>
    </w:p>
    <w:p>
      <w:pPr>
        <w:snapToGrid w:val="0"/>
        <w:ind w:firstLine="480" w:firstLineChars="200"/>
        <w:rPr>
          <w:rFonts w:cs="等线"/>
        </w:rPr>
      </w:pPr>
      <w:r>
        <w:rPr>
          <w:rFonts w:hint="eastAsia" w:cs="等线"/>
        </w:rPr>
        <w:t>另外，法学专业设有法律硕士（非法学）这一专业学位，针对的是本科专业不是法学的考生，它强调的是一种复合型人才，既具有法律知识，又有其他专业的本科学历。在考核中，非法本法硕更注重法律基础素养和综合素质，对于学生本科专业知识水平考察较浅，有意跨保这一方向的同学可以根据这一考核特点作针对性的准备。</w:t>
      </w:r>
    </w:p>
    <w:p>
      <w:pPr>
        <w:jc w:val="right"/>
      </w:pPr>
      <w:r>
        <w:rPr>
          <w:rFonts w:hint="eastAsia" w:ascii="楷体" w:hAnsi="楷体" w:eastAsia="楷体" w:cs="等线"/>
        </w:rPr>
        <w:t>（庄晓怡）</w:t>
      </w:r>
    </w:p>
    <w:p>
      <w:pPr>
        <w:pStyle w:val="4"/>
      </w:pPr>
      <w:bookmarkStart w:id="311" w:name="_Toc75364280"/>
      <w:bookmarkStart w:id="312" w:name="_Toc10968"/>
      <w:bookmarkStart w:id="313" w:name="_Toc7202"/>
      <w:r>
        <w:rPr>
          <w:rFonts w:hint="eastAsia"/>
        </w:rPr>
        <w:t>（四）推免小贴士</w:t>
      </w:r>
      <w:bookmarkEnd w:id="311"/>
      <w:bookmarkEnd w:id="312"/>
      <w:bookmarkEnd w:id="313"/>
    </w:p>
    <w:p>
      <w:pPr>
        <w:pStyle w:val="5"/>
      </w:pPr>
      <w:r>
        <w:t>1.</w:t>
      </w:r>
      <w:r>
        <w:rPr>
          <w:rFonts w:hint="eastAsia"/>
        </w:rPr>
        <w:t>Q：推免对学习公共课有什么要求呢？</w:t>
      </w:r>
    </w:p>
    <w:p>
      <w:pPr>
        <w:snapToGrid w:val="0"/>
        <w:ind w:firstLine="241" w:firstLineChars="100"/>
        <w:rPr>
          <w:rFonts w:cstheme="minorEastAsia"/>
          <w:color w:val="000000"/>
        </w:rPr>
      </w:pPr>
      <w:r>
        <w:rPr>
          <w:rFonts w:hint="eastAsia" w:cstheme="minorEastAsia"/>
          <w:b/>
          <w:color w:val="000000"/>
        </w:rPr>
        <w:t>A</w:t>
      </w:r>
      <w:r>
        <w:rPr>
          <w:rFonts w:hint="eastAsia" w:cstheme="minorEastAsia"/>
          <w:color w:val="000000"/>
        </w:rPr>
        <w:t>：公共课分为公共必修课和公共选修课。其中，</w:t>
      </w:r>
      <w:r>
        <w:rPr>
          <w:rFonts w:hint="eastAsia" w:cstheme="minorEastAsia"/>
          <w:b/>
          <w:color w:val="000000"/>
        </w:rPr>
        <w:t>必修课成绩</w:t>
      </w:r>
      <w:r>
        <w:rPr>
          <w:rFonts w:hint="eastAsia" w:cstheme="minorEastAsia"/>
          <w:color w:val="000000"/>
        </w:rPr>
        <w:t>是校内推免排名的主要指标，也是各校夏令营和9月推免资格初审的重要考察项。成绩永远是重中之重，始终保持对专业成绩的关注，投入充足的时间与精力，在成绩上取得尽可能靠前的排名，是推免的前提。</w:t>
      </w:r>
    </w:p>
    <w:p>
      <w:pPr>
        <w:snapToGrid w:val="0"/>
        <w:rPr>
          <w:rFonts w:cstheme="minorEastAsia"/>
          <w:color w:val="000000"/>
        </w:rPr>
      </w:pPr>
    </w:p>
    <w:p>
      <w:pPr>
        <w:pStyle w:val="5"/>
      </w:pPr>
      <w:r>
        <w:t>2.</w:t>
      </w:r>
      <w:r>
        <w:rPr>
          <w:rFonts w:hint="eastAsia"/>
        </w:rPr>
        <w:t>Q：推免对学习专业课有什么要求呢？</w:t>
      </w:r>
    </w:p>
    <w:p>
      <w:pPr>
        <w:snapToGrid w:val="0"/>
        <w:ind w:firstLine="241" w:firstLineChars="100"/>
        <w:rPr>
          <w:rFonts w:cstheme="minorEastAsia"/>
          <w:color w:val="000000"/>
        </w:rPr>
      </w:pPr>
      <w:r>
        <w:rPr>
          <w:rFonts w:hint="eastAsia" w:cstheme="minorEastAsia"/>
          <w:b/>
          <w:color w:val="000000"/>
        </w:rPr>
        <w:t>A</w:t>
      </w:r>
      <w:r>
        <w:rPr>
          <w:rFonts w:hint="eastAsia" w:cstheme="minorEastAsia"/>
          <w:color w:val="000000"/>
        </w:rPr>
        <w:t>：专业课与公共课相同，同样分为专业必修课和专业选修课。</w:t>
      </w:r>
      <w:r>
        <w:rPr>
          <w:rFonts w:hint="eastAsia" w:cstheme="minorEastAsia"/>
          <w:b/>
          <w:color w:val="000000"/>
        </w:rPr>
        <w:t>专业必修课</w:t>
      </w:r>
      <w:r>
        <w:rPr>
          <w:rFonts w:hint="eastAsia" w:cstheme="minorEastAsia"/>
          <w:color w:val="000000"/>
        </w:rPr>
        <w:t>成绩也是推免的考核指标之一。专业必修课成绩对推免</w:t>
      </w:r>
      <w:r>
        <w:rPr>
          <w:rFonts w:hint="eastAsia" w:cstheme="minorEastAsia"/>
          <w:b/>
          <w:color w:val="000000"/>
        </w:rPr>
        <w:t>影响巨大</w:t>
      </w:r>
      <w:r>
        <w:rPr>
          <w:rFonts w:hint="eastAsia" w:cstheme="minorEastAsia"/>
          <w:color w:val="000000"/>
        </w:rPr>
        <w:t>，因此每一门课都要尽可能获得高分。尤其是学分比较高的专业课，非常影响同学们的加权平均分，所以需要花费更多的精力。专业选修课成绩虽然一般不被纳入推免的考核指标，但其内容大都与未来个人研究领域息息相关，对于扎扎实实打好学术基础而言也是必需的。</w:t>
      </w:r>
    </w:p>
    <w:p>
      <w:pPr>
        <w:snapToGrid w:val="0"/>
        <w:ind w:firstLine="480" w:firstLineChars="200"/>
        <w:rPr>
          <w:rFonts w:cstheme="minorEastAsia"/>
          <w:color w:val="000000"/>
        </w:rPr>
      </w:pPr>
    </w:p>
    <w:p>
      <w:pPr>
        <w:pStyle w:val="5"/>
      </w:pPr>
      <w:r>
        <w:t>3.</w:t>
      </w:r>
      <w:r>
        <w:rPr>
          <w:rFonts w:hint="eastAsia"/>
        </w:rPr>
        <w:t>Q：推免对学习英语有什么要求呢？</w:t>
      </w:r>
    </w:p>
    <w:p>
      <w:pPr>
        <w:snapToGrid w:val="0"/>
        <w:ind w:firstLine="241" w:firstLineChars="100"/>
        <w:rPr>
          <w:rFonts w:cstheme="minorEastAsia"/>
          <w:color w:val="000000"/>
        </w:rPr>
      </w:pPr>
      <w:r>
        <w:rPr>
          <w:rFonts w:hint="eastAsia" w:cstheme="minorEastAsia"/>
          <w:b/>
          <w:color w:val="000000"/>
        </w:rPr>
        <w:t>A</w:t>
      </w:r>
      <w:r>
        <w:rPr>
          <w:rFonts w:hint="eastAsia" w:cstheme="minorEastAsia"/>
          <w:color w:val="000000"/>
        </w:rPr>
        <w:t>：英语，没有最好，只有更好。通过六级考试是很多学校的要求，尽可能高的</w:t>
      </w:r>
      <w:r>
        <w:rPr>
          <w:rFonts w:hint="eastAsia" w:cstheme="minorEastAsia"/>
          <w:b/>
          <w:color w:val="000000"/>
        </w:rPr>
        <w:t>四六级</w:t>
      </w:r>
      <w:r>
        <w:rPr>
          <w:rFonts w:hint="eastAsia" w:cstheme="minorEastAsia"/>
          <w:color w:val="000000"/>
        </w:rPr>
        <w:t>和</w:t>
      </w:r>
      <w:r>
        <w:rPr>
          <w:rFonts w:hint="eastAsia" w:cstheme="minorEastAsia"/>
          <w:b/>
          <w:color w:val="000000"/>
        </w:rPr>
        <w:t>雅思、托福</w:t>
      </w:r>
      <w:r>
        <w:rPr>
          <w:rFonts w:hint="eastAsia" w:cstheme="minorEastAsia"/>
          <w:color w:val="000000"/>
        </w:rPr>
        <w:t>等成绩也是英语能力强的直接体现。此外，很多学校的考核内容包含了</w:t>
      </w:r>
      <w:r>
        <w:rPr>
          <w:rFonts w:hint="eastAsia" w:cstheme="minorEastAsia"/>
          <w:b/>
          <w:color w:val="000000"/>
        </w:rPr>
        <w:t>英文面试</w:t>
      </w:r>
      <w:r>
        <w:rPr>
          <w:rFonts w:hint="eastAsia" w:cstheme="minorEastAsia"/>
          <w:color w:val="000000"/>
        </w:rPr>
        <w:t>，对英语的应用能力提出了较高的要求。英语的综合考查是一项基础测试，平时要注意避免出现“哑巴”英语的情况。</w:t>
      </w:r>
    </w:p>
    <w:p>
      <w:pPr>
        <w:snapToGrid w:val="0"/>
        <w:ind w:firstLine="480" w:firstLineChars="200"/>
        <w:rPr>
          <w:rFonts w:cstheme="minorEastAsia"/>
          <w:color w:val="000000"/>
        </w:rPr>
      </w:pPr>
    </w:p>
    <w:p>
      <w:pPr>
        <w:pStyle w:val="5"/>
      </w:pPr>
      <w:r>
        <w:t>4.</w:t>
      </w:r>
      <w:r>
        <w:rPr>
          <w:rFonts w:hint="eastAsia"/>
        </w:rPr>
        <w:t>Q：推免需要有什么样的科研经历？</w:t>
      </w:r>
    </w:p>
    <w:p>
      <w:pPr>
        <w:snapToGrid w:val="0"/>
        <w:ind w:firstLine="241" w:firstLineChars="100"/>
        <w:rPr>
          <w:rFonts w:cstheme="minorEastAsia"/>
          <w:color w:val="000000"/>
        </w:rPr>
      </w:pPr>
      <w:r>
        <w:rPr>
          <w:rFonts w:hint="eastAsia" w:cstheme="minorEastAsia"/>
          <w:b/>
          <w:color w:val="000000"/>
        </w:rPr>
        <w:t>A</w:t>
      </w:r>
      <w:r>
        <w:rPr>
          <w:rFonts w:hint="eastAsia" w:cstheme="minorEastAsia"/>
          <w:color w:val="000000"/>
        </w:rPr>
        <w:t>：本科阶段的科研是一件</w:t>
      </w:r>
      <w:r>
        <w:rPr>
          <w:rFonts w:hint="eastAsia" w:cstheme="minorEastAsia"/>
          <w:b/>
          <w:color w:val="000000"/>
        </w:rPr>
        <w:t>求质不求量</w:t>
      </w:r>
      <w:r>
        <w:rPr>
          <w:rFonts w:hint="eastAsia" w:cstheme="minorEastAsia"/>
          <w:color w:val="000000"/>
        </w:rPr>
        <w:t>的事情。可有选择地参加领域内科研项目的经验分享会，放平心态。同学们需要清醒地认识到科研需要扎实的学科基础和创造力。</w:t>
      </w:r>
    </w:p>
    <w:p>
      <w:pPr>
        <w:snapToGrid w:val="0"/>
        <w:ind w:firstLine="482" w:firstLineChars="200"/>
        <w:rPr>
          <w:rFonts w:cstheme="minorEastAsia"/>
          <w:color w:val="000000"/>
        </w:rPr>
      </w:pPr>
      <w:r>
        <w:rPr>
          <w:rFonts w:hint="eastAsia" w:cstheme="minorEastAsia"/>
          <w:b/>
          <w:color w:val="000000"/>
        </w:rPr>
        <w:t>课题选题</w:t>
      </w:r>
      <w:r>
        <w:rPr>
          <w:rFonts w:hint="eastAsia" w:cstheme="minorEastAsia"/>
          <w:color w:val="000000"/>
        </w:rPr>
        <w:t>应具有一定的专业深度、研究价值以及前沿性。要通过科研训练，让自己具备正确的科研观；对自己参与的、完成的课题所涉及的专业问题、理论学说、研究方法、研究成果以及其价值意义，要做到全面、深入地理解和把握；要能够做出合理的科研规划，体现一定的科研素养。</w:t>
      </w:r>
    </w:p>
    <w:p>
      <w:pPr>
        <w:snapToGrid w:val="0"/>
        <w:ind w:firstLine="480" w:firstLineChars="200"/>
        <w:rPr>
          <w:rFonts w:cstheme="minorEastAsia"/>
          <w:color w:val="000000"/>
        </w:rPr>
      </w:pPr>
      <w:r>
        <w:rPr>
          <w:rFonts w:hint="eastAsia" w:cstheme="minorEastAsia"/>
          <w:color w:val="000000"/>
        </w:rPr>
        <w:t>另外，跨专业组队开展多学科交叉的科研训练，也是一件非常具有挑战性且锻炼能力的事。</w:t>
      </w:r>
    </w:p>
    <w:p>
      <w:pPr>
        <w:snapToGrid w:val="0"/>
        <w:ind w:firstLine="480" w:firstLineChars="200"/>
        <w:rPr>
          <w:rFonts w:cstheme="minorEastAsia"/>
          <w:color w:val="000000"/>
        </w:rPr>
      </w:pPr>
      <w:r>
        <w:rPr>
          <w:rFonts w:hint="eastAsia" w:cstheme="minorEastAsia"/>
          <w:color w:val="000000"/>
        </w:rPr>
        <w:t>当然，如果在本科期间就有一篇发表在SCI、CSSCI等核心期刊的文章，更是锦上添花的事情，同学们也就是大家眼中的“大佬”了。</w:t>
      </w:r>
    </w:p>
    <w:p>
      <w:pPr>
        <w:snapToGrid w:val="0"/>
        <w:ind w:firstLine="480" w:firstLineChars="200"/>
        <w:rPr>
          <w:rFonts w:cstheme="minorEastAsia"/>
          <w:color w:val="000000"/>
        </w:rPr>
      </w:pPr>
    </w:p>
    <w:p>
      <w:pPr>
        <w:pStyle w:val="5"/>
      </w:pPr>
      <w:r>
        <w:t>5.</w:t>
      </w:r>
      <w:r>
        <w:rPr>
          <w:rFonts w:hint="eastAsia"/>
        </w:rPr>
        <w:t>Q：如何缓解推免过程中的焦虑情绪？</w:t>
      </w:r>
    </w:p>
    <w:p>
      <w:pPr>
        <w:snapToGrid w:val="0"/>
        <w:ind w:firstLine="241" w:firstLineChars="100"/>
        <w:rPr>
          <w:rFonts w:cstheme="minorEastAsia"/>
          <w:color w:val="000000"/>
        </w:rPr>
      </w:pPr>
      <w:r>
        <w:rPr>
          <w:rFonts w:hint="eastAsia" w:cstheme="minorEastAsia"/>
          <w:b/>
          <w:color w:val="000000"/>
        </w:rPr>
        <w:t>A</w:t>
      </w:r>
      <w:r>
        <w:rPr>
          <w:rFonts w:hint="eastAsia" w:cstheme="minorEastAsia"/>
          <w:color w:val="000000"/>
        </w:rPr>
        <w:t>：</w:t>
      </w:r>
      <w:r>
        <w:rPr>
          <w:rFonts w:cstheme="minorEastAsia"/>
          <w:color w:val="000000" w:themeColor="text1"/>
          <w14:textFill>
            <w14:solidFill>
              <w14:schemeClr w14:val="tx1"/>
            </w14:solidFill>
          </w14:textFill>
        </w:rPr>
        <w:t>推免是个很</w:t>
      </w:r>
      <w:r>
        <w:rPr>
          <w:rFonts w:cstheme="minorEastAsia"/>
          <w:b/>
          <w:bCs/>
          <w:color w:val="000000" w:themeColor="text1"/>
          <w14:textFill>
            <w14:solidFill>
              <w14:schemeClr w14:val="tx1"/>
            </w14:solidFill>
          </w14:textFill>
        </w:rPr>
        <w:t>漫长的过程</w:t>
      </w:r>
      <w:r>
        <w:rPr>
          <w:rFonts w:cstheme="minorEastAsia"/>
          <w:color w:val="000000" w:themeColor="text1"/>
          <w14:textFill>
            <w14:solidFill>
              <w14:schemeClr w14:val="tx1"/>
            </w14:solidFill>
          </w14:textFill>
        </w:rPr>
        <w:t>，对于绝大多数人来说，挫折在所难免。夏令营入营率低、入营后竞争激烈、考核表现不如预期、暂时没有收到心仪学校的预录取资格等等，都是推免路上的常事，只有迅速从失败中走出来，开启下一段征程，才能赢得最后的胜利。</w:t>
      </w:r>
    </w:p>
    <w:p>
      <w:pPr>
        <w:snapToGrid w:val="0"/>
        <w:ind w:firstLine="480" w:firstLineChars="200"/>
        <w:rPr>
          <w:rFonts w:cstheme="minorEastAsia"/>
          <w:color w:val="000000"/>
        </w:rPr>
      </w:pPr>
      <w:r>
        <w:rPr>
          <w:rFonts w:hint="eastAsia" w:cstheme="minorEastAsia"/>
          <w:color w:val="000000"/>
        </w:rPr>
        <w:t>推免期集中的笔试、面试会给同学们带来较大的心理压力。与同学、朋友、老师、家人多交流沟通，运动娱乐放松都不失为缓解压力的有效方法。一旦发现难以解决的心理困难，一定要主动寻求学校心理老师的帮助。</w:t>
      </w:r>
    </w:p>
    <w:p>
      <w:pPr>
        <w:snapToGrid w:val="0"/>
        <w:ind w:firstLine="480" w:firstLineChars="200"/>
        <w:rPr>
          <w:rFonts w:cstheme="minorEastAsia"/>
          <w:color w:val="000000"/>
        </w:rPr>
      </w:pPr>
    </w:p>
    <w:p>
      <w:pPr>
        <w:pStyle w:val="5"/>
      </w:pPr>
      <w:r>
        <w:rPr>
          <w:rFonts w:hint="eastAsia"/>
        </w:rPr>
        <w:t>6</w:t>
      </w:r>
      <w:r>
        <w:t>.</w:t>
      </w:r>
      <w:r>
        <w:rPr>
          <w:rFonts w:hint="eastAsia"/>
        </w:rPr>
        <w:t>Q：择校时，学校、专业方向排名、老师实力应该怎么考虑？</w:t>
      </w:r>
    </w:p>
    <w:p>
      <w:pPr>
        <w:snapToGrid w:val="0"/>
        <w:ind w:firstLine="241" w:firstLineChars="100"/>
        <w:rPr>
          <w:rFonts w:cstheme="minorEastAsia"/>
          <w:color w:val="000000"/>
        </w:rPr>
      </w:pPr>
      <w:r>
        <w:rPr>
          <w:rFonts w:hint="eastAsia" w:cstheme="minorEastAsia"/>
          <w:b/>
          <w:color w:val="000000"/>
        </w:rPr>
        <w:t>A</w:t>
      </w:r>
      <w:r>
        <w:rPr>
          <w:rFonts w:hint="eastAsia" w:cstheme="minorEastAsia"/>
          <w:color w:val="000000"/>
        </w:rPr>
        <w:t>：确定职业规划和未来发展方向很重要。是否选择推免，选择哪个学校的哪个专业，都必须服从于长远的规划，这就要求学生在本科期间尽早确定自己的职业规划和未来发展方向。</w:t>
      </w:r>
    </w:p>
    <w:p>
      <w:pPr>
        <w:snapToGrid w:val="0"/>
        <w:ind w:firstLine="480" w:firstLineChars="200"/>
        <w:rPr>
          <w:rFonts w:cstheme="minorEastAsia"/>
          <w:color w:val="000000"/>
        </w:rPr>
      </w:pPr>
      <w:r>
        <w:rPr>
          <w:rFonts w:hint="eastAsia" w:cstheme="minorEastAsia"/>
          <w:color w:val="000000"/>
        </w:rPr>
        <w:t>个人能力、科研资源决定了自己研究生阶段的发展上限，因此在报考意向学校时，同学们要综合导师的研究方向、学校平台及个人兴趣，做出最适于个人发展的选择。</w:t>
      </w:r>
    </w:p>
    <w:p>
      <w:pPr>
        <w:snapToGrid w:val="0"/>
        <w:rPr>
          <w:rFonts w:cstheme="minorEastAsia"/>
          <w:color w:val="000000"/>
        </w:rPr>
      </w:pPr>
    </w:p>
    <w:p>
      <w:pPr>
        <w:pStyle w:val="5"/>
      </w:pPr>
      <w:r>
        <w:rPr>
          <w:rFonts w:hint="eastAsia"/>
        </w:rPr>
        <w:t>7</w:t>
      </w:r>
      <w:r>
        <w:t>.</w:t>
      </w:r>
      <w:r>
        <w:rPr>
          <w:rFonts w:hint="eastAsia"/>
        </w:rPr>
        <w:t>Q：站在推免的角度，学生工作应该怎么选？</w:t>
      </w:r>
    </w:p>
    <w:p>
      <w:pPr>
        <w:snapToGrid w:val="0"/>
        <w:ind w:firstLine="241" w:firstLineChars="100"/>
        <w:rPr>
          <w:rFonts w:cstheme="minorEastAsia"/>
          <w:color w:val="000000"/>
        </w:rPr>
      </w:pPr>
      <w:r>
        <w:rPr>
          <w:rFonts w:hint="eastAsia" w:cstheme="minorEastAsia"/>
          <w:b/>
          <w:color w:val="000000"/>
        </w:rPr>
        <w:t>A</w:t>
      </w:r>
      <w:r>
        <w:rPr>
          <w:rFonts w:hint="eastAsia" w:cstheme="minorEastAsia"/>
          <w:color w:val="000000"/>
        </w:rPr>
        <w:t>：</w:t>
      </w:r>
      <w:r>
        <w:rPr>
          <w:rFonts w:hint="eastAsia" w:cstheme="minorEastAsia"/>
          <w:b/>
          <w:color w:val="000000"/>
        </w:rPr>
        <w:t>班委、团委、社团活动</w:t>
      </w:r>
      <w:r>
        <w:rPr>
          <w:rFonts w:hint="eastAsia" w:cstheme="minorEastAsia"/>
          <w:color w:val="000000"/>
        </w:rPr>
        <w:t>无疑对同学们的社交能力、表达能力等软实力的提升很有帮助，如：优秀的学术型社团对大家学业水平的提升会起到非常大的作用。但是，如果学生工作过多，超出了自己的能力范围，则容易分散精力，因此同学们需要</w:t>
      </w:r>
      <w:r>
        <w:rPr>
          <w:rFonts w:hint="eastAsia" w:cstheme="minorEastAsia"/>
          <w:b/>
          <w:color w:val="000000"/>
        </w:rPr>
        <w:t>量力而行</w:t>
      </w:r>
      <w:r>
        <w:rPr>
          <w:rFonts w:hint="eastAsia" w:cstheme="minorEastAsia"/>
          <w:color w:val="000000"/>
        </w:rPr>
        <w:t>。</w:t>
      </w:r>
    </w:p>
    <w:p>
      <w:pPr>
        <w:snapToGrid w:val="0"/>
        <w:ind w:firstLine="480" w:firstLineChars="200"/>
        <w:rPr>
          <w:rFonts w:cstheme="minorEastAsia"/>
          <w:color w:val="000000"/>
        </w:rPr>
      </w:pPr>
    </w:p>
    <w:p/>
    <w:p>
      <w:pPr>
        <w:pStyle w:val="3"/>
      </w:pPr>
      <w:bookmarkStart w:id="314" w:name="_Toc16805"/>
      <w:bookmarkStart w:id="315" w:name="_Toc30940"/>
      <w:bookmarkStart w:id="316" w:name="_Toc75364281"/>
      <w:r>
        <w:rPr>
          <w:rFonts w:hint="eastAsia"/>
        </w:rPr>
        <w:t>二、考研篇</w:t>
      </w:r>
      <w:bookmarkEnd w:id="314"/>
      <w:bookmarkEnd w:id="315"/>
      <w:bookmarkEnd w:id="316"/>
    </w:p>
    <w:p>
      <w:pPr>
        <w:snapToGrid w:val="0"/>
        <w:ind w:firstLine="480" w:firstLineChars="200"/>
        <w:rPr>
          <w:color w:val="000000"/>
        </w:rPr>
      </w:pPr>
      <w:r>
        <w:rPr>
          <w:color w:val="000000" w:themeColor="text1"/>
          <w14:textFill>
            <w14:solidFill>
              <w14:schemeClr w14:val="tx1"/>
            </w14:solidFill>
          </w14:textFill>
        </w:rPr>
        <w:t>近些年来，本科毕业生升学人数在逐年攀升，越来越多的同学更加倾向于读研深造。除了保研之外，考研成为读研的另一重要路径。谈起“考研”，这两个字承载了太多的内容，其中最重要的一个，叫做梦想。但逐梦的道路并非一马平川，一定会遇到各种艰难险阻。因此“大川小思”想借此机会提供一些与考研相关的信息以及在备战考研中的一些建议，希望能够对那些有志于考研的同学有所帮助。</w:t>
      </w:r>
    </w:p>
    <w:p>
      <w:pPr>
        <w:pStyle w:val="4"/>
      </w:pPr>
      <w:bookmarkStart w:id="317" w:name="_Toc75364282"/>
      <w:bookmarkStart w:id="318" w:name="_Toc7621"/>
      <w:bookmarkStart w:id="319" w:name="_Toc6429"/>
      <w:r>
        <w:rPr>
          <w:rFonts w:hint="eastAsia"/>
        </w:rPr>
        <w:t>（一）考研形势分析</w:t>
      </w:r>
      <w:bookmarkEnd w:id="317"/>
      <w:bookmarkEnd w:id="318"/>
      <w:bookmarkEnd w:id="319"/>
    </w:p>
    <w:p>
      <w:pPr>
        <w:snapToGrid w:val="0"/>
        <w:ind w:firstLine="480" w:firstLineChars="200"/>
        <w:rPr>
          <w:color w:val="000000"/>
        </w:rPr>
      </w:pPr>
      <w:r>
        <w:rPr>
          <w:color w:val="000000" w:themeColor="text1"/>
          <w14:textFill>
            <w14:solidFill>
              <w14:schemeClr w14:val="tx1"/>
            </w14:solidFill>
          </w14:textFill>
        </w:rPr>
        <w:t>近五年来，考研报名人数呈现快速增长的趋势，</w:t>
      </w:r>
      <w:r>
        <w:t>从2016年的177万激增到2021年的377万。受新冠疫情的影响，研究生的招生规模在2020年和2021年都有一定程度的扩张，但这对于急剧增加的考研报名人数来说也是杯水车薪。</w:t>
      </w:r>
      <w:r>
        <w:rPr>
          <w:color w:val="000000" w:themeColor="text1"/>
          <w14:textFill>
            <w14:solidFill>
              <w14:schemeClr w14:val="tx1"/>
            </w14:solidFill>
          </w14:textFill>
        </w:rPr>
        <w:t>因此可以说，考研成功上岸的难度是在增加的，每一年都可能是考研最难的一年。</w:t>
      </w:r>
    </w:p>
    <w:p>
      <w:pPr>
        <w:snapToGrid w:val="0"/>
        <w:spacing w:line="500" w:lineRule="atLeast"/>
        <w:ind w:firstLine="480" w:firstLineChars="200"/>
        <w:jc w:val="center"/>
        <w:rPr>
          <w:rFonts w:ascii="Calibri" w:hAnsi="Calibri" w:cs="Times New Roman"/>
          <w:szCs w:val="32"/>
        </w:rPr>
      </w:pPr>
      <w:r>
        <w:rPr>
          <w:rFonts w:ascii="Calibri" w:hAnsi="Calibri" w:cs="Times New Roman"/>
          <w:szCs w:val="32"/>
        </w:rPr>
        <mc:AlternateContent>
          <mc:Choice Requires="wps">
            <w:drawing>
              <wp:anchor distT="0" distB="0" distL="114300" distR="114300" simplePos="0" relativeHeight="251688960" behindDoc="0" locked="0" layoutInCell="1" allowOverlap="1">
                <wp:simplePos x="0" y="0"/>
                <wp:positionH relativeFrom="margin">
                  <wp:posOffset>2417445</wp:posOffset>
                </wp:positionH>
                <wp:positionV relativeFrom="paragraph">
                  <wp:posOffset>11430</wp:posOffset>
                </wp:positionV>
                <wp:extent cx="1018540" cy="332740"/>
                <wp:effectExtent l="0" t="0" r="10160" b="10160"/>
                <wp:wrapNone/>
                <wp:docPr id="243" name="文本框 243"/>
                <wp:cNvGraphicFramePr/>
                <a:graphic xmlns:a="http://schemas.openxmlformats.org/drawingml/2006/main">
                  <a:graphicData uri="http://schemas.microsoft.com/office/word/2010/wordprocessingShape">
                    <wps:wsp>
                      <wps:cNvSpPr txBox="1"/>
                      <wps:spPr>
                        <a:xfrm>
                          <a:off x="0" y="0"/>
                          <a:ext cx="1018540" cy="332740"/>
                        </a:xfrm>
                        <a:prstGeom prst="rect">
                          <a:avLst/>
                        </a:prstGeom>
                        <a:solidFill>
                          <a:schemeClr val="lt1"/>
                        </a:solidFill>
                        <a:ln w="6350">
                          <a:solidFill>
                            <a:prstClr val="black"/>
                          </a:solidFill>
                        </a:ln>
                      </wps:spPr>
                      <wps:txbx>
                        <w:txbxContent>
                          <w:p>
                            <w:pPr>
                              <w:rPr>
                                <w:sz w:val="16"/>
                                <w:szCs w:val="18"/>
                              </w:rPr>
                            </w:pPr>
                            <w:r>
                              <w:rPr>
                                <w:rFonts w:hint="eastAsia"/>
                                <w:sz w:val="16"/>
                                <w:szCs w:val="18"/>
                              </w:rPr>
                              <w:t>数据来源于研招网</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0.35pt;margin-top:0.9pt;height:26.2pt;width:80.2pt;mso-position-horizontal-relative:margin;z-index:251688960;mso-width-relative:page;mso-height-relative:page;" fillcolor="#FFFFFF [3201]" filled="t" stroked="t" coordsize="21600,21600" o:gfxdata="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xhF/X1AAAAAgB&#10;AAAPAAAAAAAAAAEAIAAAACIAAABkcnMvZG93bnJldi54bWxQSwECFAAUAAAACACHTuJAttzySlgC&#10;AAC7BAAADgAAAAAAAAABACAAAAAjAQAAZHJzL2Uyb0RvYy54bWxQSwUGAAAAAAYABgBZAQAA7QUA&#10;AAAA&#10;">
                <v:fill on="t" focussize="0,0"/>
                <v:stroke weight="0.5pt" color="#000000" joinstyle="round"/>
                <v:imagedata o:title=""/>
                <o:lock v:ext="edit" aspectratio="f"/>
                <v:textbox>
                  <w:txbxContent>
                    <w:p>
                      <w:pPr>
                        <w:rPr>
                          <w:sz w:val="16"/>
                          <w:szCs w:val="18"/>
                        </w:rPr>
                      </w:pPr>
                      <w:r>
                        <w:rPr>
                          <w:rFonts w:hint="eastAsia"/>
                          <w:sz w:val="16"/>
                          <w:szCs w:val="18"/>
                        </w:rPr>
                        <w:t>数据来源于研招网</w:t>
                      </w:r>
                    </w:p>
                    <w:p/>
                  </w:txbxContent>
                </v:textbox>
              </v:shape>
            </w:pict>
          </mc:Fallback>
        </mc:AlternateContent>
      </w:r>
      <w:r>
        <w:rPr>
          <w:rFonts w:ascii="Calibri" w:hAnsi="Calibri" w:cs="Times New Roman"/>
          <w:sz w:val="18"/>
          <w:szCs w:val="32"/>
        </w:rPr>
        <w:drawing>
          <wp:inline distT="0" distB="0" distL="0" distR="0">
            <wp:extent cx="4692650" cy="2889250"/>
            <wp:effectExtent l="0" t="0" r="12700" b="25400"/>
            <wp:docPr id="245" name="图表 245"/>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pPr>
        <w:snapToGrid w:val="0"/>
        <w:spacing w:line="500" w:lineRule="atLeast"/>
        <w:jc w:val="center"/>
        <w:rPr>
          <w:rFonts w:cs="Segoe UI Emoji"/>
          <w:sz w:val="18"/>
          <w:szCs w:val="18"/>
        </w:rPr>
      </w:pPr>
      <w:r>
        <w:rPr>
          <w:rFonts w:hint="eastAsia" w:cs="Segoe UI Emoji"/>
          <w:sz w:val="18"/>
          <w:szCs w:val="18"/>
        </w:rPr>
        <w:t>图5-</w:t>
      </w:r>
      <w:r>
        <w:rPr>
          <w:rFonts w:cs="Segoe UI Emoji"/>
          <w:sz w:val="18"/>
          <w:szCs w:val="18"/>
        </w:rPr>
        <w:t xml:space="preserve">2 </w:t>
      </w:r>
      <w:r>
        <w:rPr>
          <w:rFonts w:hint="eastAsia" w:cs="Segoe UI Emoji"/>
          <w:sz w:val="18"/>
          <w:szCs w:val="18"/>
        </w:rPr>
        <w:t>近五年考研报录人数变化</w:t>
      </w:r>
    </w:p>
    <w:p>
      <w:pPr>
        <w:snapToGrid w:val="0"/>
        <w:spacing w:line="300" w:lineRule="auto"/>
        <w:rPr>
          <w:rFonts w:ascii="Calibri" w:hAnsi="Calibri" w:cs="Times New Roman"/>
          <w:szCs w:val="32"/>
        </w:rPr>
      </w:pPr>
    </w:p>
    <w:p>
      <w:pPr>
        <w:pStyle w:val="4"/>
      </w:pPr>
      <w:bookmarkStart w:id="320" w:name="_Toc13917"/>
      <w:bookmarkStart w:id="321" w:name="_Toc98"/>
      <w:bookmarkStart w:id="322" w:name="_Toc75364283"/>
      <w:r>
        <w:rPr>
          <w:rFonts w:hint="eastAsia"/>
        </w:rPr>
        <w:t>（二）考研知识小科普</w:t>
      </w:r>
      <w:bookmarkEnd w:id="320"/>
      <w:bookmarkEnd w:id="321"/>
      <w:bookmarkEnd w:id="322"/>
    </w:p>
    <w:p>
      <w:pPr>
        <w:pStyle w:val="5"/>
      </w:pPr>
      <w:bookmarkStart w:id="323" w:name="_Toc27868"/>
      <w:bookmarkStart w:id="324" w:name="_Toc32169"/>
      <w:r>
        <w:rPr>
          <w:rFonts w:hint="eastAsia"/>
        </w:rPr>
        <w:t>1.考研的流程</w:t>
      </w:r>
      <w:bookmarkEnd w:id="323"/>
      <w:bookmarkEnd w:id="324"/>
    </w:p>
    <w:p>
      <w:pPr>
        <w:snapToGrid w:val="0"/>
        <w:ind w:firstLine="480" w:firstLineChars="200"/>
        <w:rPr>
          <w:color w:val="000000"/>
        </w:rPr>
      </w:pPr>
      <w:r>
        <w:rPr>
          <w:rFonts w:hint="eastAsia"/>
          <w:color w:val="000000"/>
        </w:rPr>
        <w:t>考研是一场持久战，从准备初试到最终拿到录取通过书至少需要一年的时间。这一年之中又有许多关键的时间节点，只有确保在每个节点不出纰漏，最终才有可能获得成功。因此，熟悉考研的流程是准备考研的第一步，考研的相关流程如图5-</w:t>
      </w:r>
      <w:r>
        <w:rPr>
          <w:color w:val="000000"/>
        </w:rPr>
        <w:t>3</w:t>
      </w:r>
      <w:r>
        <w:rPr>
          <w:rFonts w:hint="eastAsia"/>
          <w:color w:val="000000"/>
        </w:rPr>
        <w:t>所示：</w:t>
      </w:r>
    </w:p>
    <w:p>
      <w:pPr>
        <w:snapToGrid w:val="0"/>
        <w:spacing w:line="500" w:lineRule="atLeast"/>
        <w:jc w:val="center"/>
      </w:pPr>
      <w:r>
        <w:drawing>
          <wp:inline distT="0" distB="0" distL="114300" distR="114300">
            <wp:extent cx="4812030" cy="1691640"/>
            <wp:effectExtent l="0" t="0" r="7620" b="381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88" cstate="print">
                      <a:grayscl/>
                      <a:extLst>
                        <a:ext uri="{28A0092B-C50C-407E-A947-70E740481C1C}">
                          <a14:useLocalDpi xmlns:a14="http://schemas.microsoft.com/office/drawing/2010/main" val="0"/>
                        </a:ext>
                      </a:extLst>
                    </a:blip>
                    <a:stretch>
                      <a:fillRect/>
                    </a:stretch>
                  </pic:blipFill>
                  <pic:spPr>
                    <a:xfrm>
                      <a:off x="0" y="0"/>
                      <a:ext cx="4812030" cy="1691640"/>
                    </a:xfrm>
                    <a:prstGeom prst="rect">
                      <a:avLst/>
                    </a:prstGeom>
                  </pic:spPr>
                </pic:pic>
              </a:graphicData>
            </a:graphic>
          </wp:inline>
        </w:drawing>
      </w:r>
    </w:p>
    <w:p>
      <w:pPr>
        <w:snapToGrid w:val="0"/>
        <w:spacing w:line="500" w:lineRule="atLeast"/>
        <w:jc w:val="center"/>
        <w:rPr>
          <w:rFonts w:cs="Times New Roman"/>
          <w:sz w:val="18"/>
          <w:szCs w:val="18"/>
        </w:rPr>
      </w:pPr>
      <w:r>
        <w:rPr>
          <w:rFonts w:hint="eastAsia" w:cs="Times New Roman"/>
          <w:sz w:val="18"/>
          <w:szCs w:val="18"/>
        </w:rPr>
        <w:t>图5-</w:t>
      </w:r>
      <w:r>
        <w:rPr>
          <w:rFonts w:cs="Times New Roman"/>
          <w:sz w:val="18"/>
          <w:szCs w:val="18"/>
        </w:rPr>
        <w:t xml:space="preserve">3 </w:t>
      </w:r>
      <w:r>
        <w:rPr>
          <w:rFonts w:hint="eastAsia" w:cs="Times New Roman"/>
          <w:sz w:val="18"/>
          <w:szCs w:val="18"/>
        </w:rPr>
        <w:t>考研的流程和时间节点</w:t>
      </w:r>
    </w:p>
    <w:p>
      <w:pPr>
        <w:pStyle w:val="5"/>
      </w:pPr>
      <w:bookmarkStart w:id="325" w:name="_Toc29432"/>
      <w:bookmarkStart w:id="326" w:name="_Toc2821"/>
      <w:r>
        <w:rPr>
          <w:rFonts w:hint="eastAsia"/>
        </w:rPr>
        <w:t>2.关于考研的几个术语</w:t>
      </w:r>
      <w:bookmarkEnd w:id="325"/>
      <w:bookmarkEnd w:id="326"/>
    </w:p>
    <w:p>
      <w:pPr>
        <w:snapToGrid w:val="0"/>
        <w:spacing w:after="163" w:afterLines="50"/>
        <w:ind w:firstLine="482" w:firstLineChars="200"/>
        <w:rPr>
          <w:b/>
          <w:bCs/>
          <w:color w:val="000000"/>
        </w:rPr>
      </w:pPr>
      <w:r>
        <w:rPr>
          <w:rFonts w:hint="eastAsia"/>
          <w:b/>
          <w:bCs/>
          <w:color w:val="000000"/>
        </w:rPr>
        <w:t>（1）全日制和非全日制</w:t>
      </w:r>
      <w:r>
        <w:rPr>
          <w:b/>
          <w:bCs/>
          <w:color w:val="000000"/>
        </w:rPr>
        <w:t xml:space="preserve"> </w:t>
      </w:r>
    </w:p>
    <w:p>
      <w:pPr>
        <w:snapToGrid w:val="0"/>
        <w:ind w:firstLine="480" w:firstLineChars="200"/>
        <w:rPr>
          <w:color w:val="000000"/>
        </w:rPr>
      </w:pPr>
      <w:r>
        <w:rPr>
          <w:color w:val="000000" w:themeColor="text1"/>
          <w14:textFill>
            <w14:solidFill>
              <w14:schemeClr w14:val="tx1"/>
            </w14:solidFill>
          </w14:textFill>
        </w:rPr>
        <w:t>二者目前已经合并为全国统一考试，统一划线。一般而言，大家都会报考全日制研究生。非全日制目前因为改革的时日不长，报考的人数不多，各大高校每年</w:t>
      </w:r>
      <w:r>
        <w:rPr>
          <w:rFonts w:hint="eastAsia"/>
          <w:color w:val="000000" w:themeColor="text1"/>
          <w14:textFill>
            <w14:solidFill>
              <w14:schemeClr w14:val="tx1"/>
            </w14:solidFill>
          </w14:textFill>
        </w:rPr>
        <w:t>通常</w:t>
      </w:r>
      <w:r>
        <w:rPr>
          <w:color w:val="000000" w:themeColor="text1"/>
          <w14:textFill>
            <w14:solidFill>
              <w14:schemeClr w14:val="tx1"/>
            </w14:solidFill>
          </w14:textFill>
        </w:rPr>
        <w:t>都很难招满，因此全日制落榜考生是可以申请调剂去读非全日制研究生的，反过来则不行。</w:t>
      </w:r>
    </w:p>
    <w:p>
      <w:pPr>
        <w:snapToGrid w:val="0"/>
        <w:ind w:firstLine="482" w:firstLineChars="200"/>
        <w:rPr>
          <w:b/>
          <w:bCs/>
          <w:color w:val="000000"/>
        </w:rPr>
      </w:pPr>
      <w:r>
        <w:rPr>
          <w:rFonts w:hint="eastAsia"/>
          <w:b/>
          <w:bCs/>
          <w:color w:val="000000"/>
        </w:rPr>
        <w:t>（</w:t>
      </w:r>
      <w:r>
        <w:rPr>
          <w:b/>
          <w:bCs/>
          <w:color w:val="000000"/>
        </w:rPr>
        <w:t>2</w:t>
      </w:r>
      <w:r>
        <w:rPr>
          <w:rFonts w:hint="eastAsia"/>
          <w:b/>
          <w:bCs/>
          <w:color w:val="000000"/>
        </w:rPr>
        <w:t>）学术型和专业型硕士</w:t>
      </w:r>
    </w:p>
    <w:p>
      <w:pPr>
        <w:snapToGrid w:val="0"/>
        <w:ind w:firstLine="480" w:firstLineChars="200"/>
        <w:rPr>
          <w:color w:val="000000"/>
        </w:rPr>
      </w:pPr>
      <w:r>
        <w:rPr>
          <w:rFonts w:hint="eastAsia"/>
          <w:color w:val="000000"/>
        </w:rPr>
        <w:t>目前的研究生分为学术型和专业型两大类，它们各自的优势和区别如表5-</w:t>
      </w:r>
      <w:r>
        <w:rPr>
          <w:color w:val="000000"/>
        </w:rPr>
        <w:t>1</w:t>
      </w:r>
      <w:r>
        <w:rPr>
          <w:rFonts w:hint="eastAsia"/>
          <w:color w:val="000000"/>
        </w:rPr>
        <w:t>所示：</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5"/>
        <w:gridCol w:w="2765"/>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Align w:val="center"/>
          </w:tcPr>
          <w:p>
            <w:pPr>
              <w:snapToGrid w:val="0"/>
              <w:spacing w:line="300" w:lineRule="auto"/>
              <w:jc w:val="center"/>
              <w:rPr>
                <w:rFonts w:ascii="Calibri" w:hAnsi="Calibri"/>
                <w:b/>
                <w:bCs/>
                <w:kern w:val="0"/>
                <w:szCs w:val="32"/>
              </w:rPr>
            </w:pPr>
          </w:p>
        </w:tc>
        <w:tc>
          <w:tcPr>
            <w:tcW w:w="2765" w:type="dxa"/>
            <w:vAlign w:val="center"/>
          </w:tcPr>
          <w:p>
            <w:pPr>
              <w:snapToGrid w:val="0"/>
              <w:spacing w:line="300" w:lineRule="auto"/>
              <w:jc w:val="center"/>
              <w:rPr>
                <w:rFonts w:ascii="Calibri" w:hAnsi="Calibri"/>
                <w:b/>
                <w:bCs/>
                <w:kern w:val="0"/>
                <w:sz w:val="20"/>
                <w:szCs w:val="21"/>
              </w:rPr>
            </w:pPr>
            <w:r>
              <w:rPr>
                <w:rFonts w:hint="eastAsia" w:ascii="Calibri" w:hAnsi="Calibri"/>
                <w:b/>
                <w:bCs/>
                <w:kern w:val="0"/>
                <w:sz w:val="20"/>
                <w:szCs w:val="21"/>
              </w:rPr>
              <w:t>学硕</w:t>
            </w:r>
          </w:p>
        </w:tc>
        <w:tc>
          <w:tcPr>
            <w:tcW w:w="2766" w:type="dxa"/>
            <w:vAlign w:val="center"/>
          </w:tcPr>
          <w:p>
            <w:pPr>
              <w:snapToGrid w:val="0"/>
              <w:spacing w:line="300" w:lineRule="auto"/>
              <w:jc w:val="center"/>
              <w:rPr>
                <w:rFonts w:ascii="Calibri" w:hAnsi="Calibri"/>
                <w:kern w:val="0"/>
                <w:sz w:val="20"/>
                <w:szCs w:val="21"/>
              </w:rPr>
            </w:pPr>
            <w:r>
              <w:rPr>
                <w:rFonts w:hint="eastAsia" w:ascii="Calibri" w:hAnsi="Calibri"/>
                <w:b/>
                <w:bCs/>
                <w:kern w:val="0"/>
                <w:sz w:val="20"/>
                <w:szCs w:val="21"/>
              </w:rPr>
              <w:t>专硕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Align w:val="center"/>
          </w:tcPr>
          <w:p>
            <w:pPr>
              <w:snapToGrid w:val="0"/>
              <w:spacing w:line="300" w:lineRule="auto"/>
              <w:jc w:val="center"/>
              <w:rPr>
                <w:rFonts w:ascii="Calibri" w:hAnsi="Calibri"/>
                <w:b/>
                <w:bCs/>
                <w:kern w:val="0"/>
                <w:sz w:val="20"/>
                <w:szCs w:val="21"/>
              </w:rPr>
            </w:pPr>
            <w:r>
              <w:rPr>
                <w:rFonts w:hint="eastAsia" w:ascii="Calibri" w:hAnsi="Calibri"/>
                <w:b/>
                <w:bCs/>
                <w:kern w:val="0"/>
                <w:sz w:val="20"/>
                <w:szCs w:val="21"/>
              </w:rPr>
              <w:t>培养目标</w:t>
            </w:r>
          </w:p>
        </w:tc>
        <w:tc>
          <w:tcPr>
            <w:tcW w:w="2765" w:type="dxa"/>
            <w:vAlign w:val="center"/>
          </w:tcPr>
          <w:p>
            <w:pPr>
              <w:snapToGrid w:val="0"/>
              <w:spacing w:line="300" w:lineRule="auto"/>
              <w:jc w:val="center"/>
              <w:rPr>
                <w:kern w:val="0"/>
                <w:sz w:val="18"/>
                <w:szCs w:val="18"/>
              </w:rPr>
            </w:pPr>
            <w:r>
              <w:rPr>
                <w:rFonts w:hint="eastAsia"/>
                <w:kern w:val="0"/>
                <w:sz w:val="18"/>
                <w:szCs w:val="18"/>
              </w:rPr>
              <w:t>学术研究人才</w:t>
            </w:r>
          </w:p>
        </w:tc>
        <w:tc>
          <w:tcPr>
            <w:tcW w:w="2766" w:type="dxa"/>
            <w:vAlign w:val="center"/>
          </w:tcPr>
          <w:p>
            <w:pPr>
              <w:snapToGrid w:val="0"/>
              <w:spacing w:line="300" w:lineRule="auto"/>
              <w:jc w:val="center"/>
              <w:rPr>
                <w:kern w:val="0"/>
                <w:sz w:val="18"/>
                <w:szCs w:val="18"/>
              </w:rPr>
            </w:pPr>
            <w:r>
              <w:rPr>
                <w:rFonts w:hint="eastAsia"/>
                <w:kern w:val="0"/>
                <w:sz w:val="18"/>
                <w:szCs w:val="18"/>
              </w:rPr>
              <w:t>应用型专业人才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Align w:val="center"/>
          </w:tcPr>
          <w:p>
            <w:pPr>
              <w:snapToGrid w:val="0"/>
              <w:spacing w:line="300" w:lineRule="auto"/>
              <w:jc w:val="center"/>
              <w:rPr>
                <w:rFonts w:ascii="Calibri" w:hAnsi="Calibri"/>
                <w:b/>
                <w:bCs/>
                <w:kern w:val="0"/>
                <w:sz w:val="20"/>
                <w:szCs w:val="21"/>
              </w:rPr>
            </w:pPr>
            <w:r>
              <w:rPr>
                <w:rFonts w:hint="eastAsia" w:ascii="Calibri" w:hAnsi="Calibri"/>
                <w:b/>
                <w:bCs/>
                <w:kern w:val="0"/>
                <w:sz w:val="20"/>
                <w:szCs w:val="21"/>
              </w:rPr>
              <w:t>课程设置</w:t>
            </w:r>
          </w:p>
        </w:tc>
        <w:tc>
          <w:tcPr>
            <w:tcW w:w="2765" w:type="dxa"/>
            <w:vAlign w:val="center"/>
          </w:tcPr>
          <w:p>
            <w:pPr>
              <w:snapToGrid w:val="0"/>
              <w:spacing w:line="300" w:lineRule="auto"/>
              <w:jc w:val="center"/>
              <w:rPr>
                <w:b/>
                <w:bCs/>
                <w:kern w:val="0"/>
                <w:sz w:val="18"/>
                <w:szCs w:val="18"/>
              </w:rPr>
            </w:pPr>
            <w:r>
              <w:rPr>
                <w:rFonts w:hint="eastAsia"/>
                <w:kern w:val="0"/>
                <w:sz w:val="18"/>
                <w:szCs w:val="18"/>
              </w:rPr>
              <w:t>侧重于加强基础理论的学习，重点培养学生从事科学研究创新工作的能力和素质</w:t>
            </w:r>
          </w:p>
        </w:tc>
        <w:tc>
          <w:tcPr>
            <w:tcW w:w="2766" w:type="dxa"/>
            <w:vAlign w:val="center"/>
          </w:tcPr>
          <w:p>
            <w:pPr>
              <w:snapToGrid w:val="0"/>
              <w:spacing w:line="300" w:lineRule="auto"/>
              <w:jc w:val="center"/>
              <w:rPr>
                <w:kern w:val="0"/>
                <w:sz w:val="18"/>
                <w:szCs w:val="18"/>
              </w:rPr>
            </w:pPr>
            <w:r>
              <w:rPr>
                <w:rFonts w:hint="eastAsia"/>
                <w:kern w:val="0"/>
                <w:sz w:val="18"/>
                <w:szCs w:val="18"/>
              </w:rPr>
              <w:t>强调理论与实践相结合，侧重培养学生解决实际问题的能力，要求至少半年以上的实践环节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Align w:val="center"/>
          </w:tcPr>
          <w:p>
            <w:pPr>
              <w:snapToGrid w:val="0"/>
              <w:spacing w:line="300" w:lineRule="auto"/>
              <w:jc w:val="center"/>
              <w:rPr>
                <w:rFonts w:ascii="Calibri" w:hAnsi="Calibri"/>
                <w:b/>
                <w:bCs/>
                <w:kern w:val="0"/>
                <w:sz w:val="20"/>
                <w:szCs w:val="21"/>
              </w:rPr>
            </w:pPr>
            <w:r>
              <w:rPr>
                <w:rFonts w:hint="eastAsia" w:ascii="Calibri" w:hAnsi="Calibri"/>
                <w:b/>
                <w:bCs/>
                <w:kern w:val="0"/>
                <w:sz w:val="20"/>
                <w:szCs w:val="21"/>
              </w:rPr>
              <w:t>招生专业</w:t>
            </w:r>
          </w:p>
        </w:tc>
        <w:tc>
          <w:tcPr>
            <w:tcW w:w="2765" w:type="dxa"/>
            <w:vAlign w:val="center"/>
          </w:tcPr>
          <w:p>
            <w:pPr>
              <w:snapToGrid w:val="0"/>
              <w:spacing w:line="300" w:lineRule="auto"/>
              <w:jc w:val="center"/>
              <w:rPr>
                <w:kern w:val="0"/>
                <w:sz w:val="18"/>
                <w:szCs w:val="18"/>
              </w:rPr>
            </w:pPr>
            <w:r>
              <w:rPr>
                <w:rFonts w:hint="eastAsia"/>
                <w:kern w:val="0"/>
                <w:sz w:val="18"/>
                <w:szCs w:val="18"/>
              </w:rPr>
              <w:t>分为13个学科门类，涵盖所有的专业和研究方向</w:t>
            </w:r>
          </w:p>
        </w:tc>
        <w:tc>
          <w:tcPr>
            <w:tcW w:w="2766" w:type="dxa"/>
            <w:vAlign w:val="center"/>
          </w:tcPr>
          <w:p>
            <w:pPr>
              <w:snapToGrid w:val="0"/>
              <w:spacing w:line="300" w:lineRule="auto"/>
              <w:jc w:val="center"/>
              <w:rPr>
                <w:kern w:val="0"/>
                <w:sz w:val="18"/>
                <w:szCs w:val="18"/>
              </w:rPr>
            </w:pPr>
            <w:r>
              <w:rPr>
                <w:rFonts w:hint="eastAsia"/>
                <w:kern w:val="0"/>
                <w:sz w:val="18"/>
                <w:szCs w:val="18"/>
              </w:rPr>
              <w:t>共计40个专业学位，招生专业比较具有针对性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Align w:val="center"/>
          </w:tcPr>
          <w:p>
            <w:pPr>
              <w:snapToGrid w:val="0"/>
              <w:spacing w:line="300" w:lineRule="auto"/>
              <w:jc w:val="center"/>
              <w:rPr>
                <w:rFonts w:ascii="Calibri" w:hAnsi="Calibri"/>
                <w:b/>
                <w:bCs/>
                <w:kern w:val="0"/>
                <w:sz w:val="20"/>
                <w:szCs w:val="21"/>
              </w:rPr>
            </w:pPr>
            <w:r>
              <w:rPr>
                <w:rFonts w:hint="eastAsia" w:ascii="Calibri" w:hAnsi="Calibri"/>
                <w:b/>
                <w:bCs/>
                <w:kern w:val="0"/>
                <w:sz w:val="20"/>
                <w:szCs w:val="21"/>
              </w:rPr>
              <w:t>调剂要求</w:t>
            </w:r>
          </w:p>
        </w:tc>
        <w:tc>
          <w:tcPr>
            <w:tcW w:w="2765" w:type="dxa"/>
            <w:vAlign w:val="center"/>
          </w:tcPr>
          <w:p>
            <w:pPr>
              <w:snapToGrid w:val="0"/>
              <w:spacing w:line="300" w:lineRule="auto"/>
              <w:jc w:val="center"/>
              <w:rPr>
                <w:kern w:val="0"/>
                <w:sz w:val="18"/>
                <w:szCs w:val="18"/>
              </w:rPr>
            </w:pPr>
            <w:r>
              <w:rPr>
                <w:rFonts w:hint="eastAsia"/>
                <w:kern w:val="0"/>
                <w:sz w:val="18"/>
                <w:szCs w:val="18"/>
              </w:rPr>
              <w:t>可以调剂成专硕，部分医学类专业的学硕除外</w:t>
            </w:r>
          </w:p>
        </w:tc>
        <w:tc>
          <w:tcPr>
            <w:tcW w:w="2766" w:type="dxa"/>
            <w:vAlign w:val="center"/>
          </w:tcPr>
          <w:p>
            <w:pPr>
              <w:snapToGrid w:val="0"/>
              <w:spacing w:line="300" w:lineRule="auto"/>
              <w:jc w:val="center"/>
              <w:rPr>
                <w:kern w:val="0"/>
                <w:sz w:val="18"/>
                <w:szCs w:val="18"/>
              </w:rPr>
            </w:pPr>
            <w:r>
              <w:rPr>
                <w:rFonts w:hint="eastAsia"/>
                <w:kern w:val="0"/>
                <w:sz w:val="18"/>
                <w:szCs w:val="18"/>
              </w:rPr>
              <w:t>不能调剂成学硕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Align w:val="center"/>
          </w:tcPr>
          <w:p>
            <w:pPr>
              <w:snapToGrid w:val="0"/>
              <w:spacing w:line="300" w:lineRule="auto"/>
              <w:jc w:val="center"/>
              <w:rPr>
                <w:rFonts w:ascii="Calibri" w:hAnsi="Calibri"/>
                <w:b/>
                <w:bCs/>
                <w:kern w:val="0"/>
                <w:sz w:val="20"/>
                <w:szCs w:val="21"/>
              </w:rPr>
            </w:pPr>
            <w:r>
              <w:rPr>
                <w:rFonts w:hint="eastAsia" w:ascii="Calibri" w:hAnsi="Calibri"/>
                <w:b/>
                <w:bCs/>
                <w:kern w:val="0"/>
                <w:sz w:val="20"/>
                <w:szCs w:val="21"/>
              </w:rPr>
              <w:t>学制</w:t>
            </w:r>
          </w:p>
        </w:tc>
        <w:tc>
          <w:tcPr>
            <w:tcW w:w="2765" w:type="dxa"/>
            <w:vAlign w:val="center"/>
          </w:tcPr>
          <w:p>
            <w:pPr>
              <w:snapToGrid w:val="0"/>
              <w:spacing w:line="300" w:lineRule="auto"/>
              <w:jc w:val="center"/>
              <w:rPr>
                <w:kern w:val="0"/>
                <w:sz w:val="18"/>
                <w:szCs w:val="18"/>
              </w:rPr>
            </w:pPr>
            <w:r>
              <w:rPr>
                <w:rFonts w:hint="eastAsia"/>
                <w:kern w:val="0"/>
                <w:sz w:val="18"/>
                <w:szCs w:val="18"/>
              </w:rPr>
              <w:t>多为3年</w:t>
            </w:r>
          </w:p>
        </w:tc>
        <w:tc>
          <w:tcPr>
            <w:tcW w:w="2766" w:type="dxa"/>
            <w:vAlign w:val="center"/>
          </w:tcPr>
          <w:p>
            <w:pPr>
              <w:snapToGrid w:val="0"/>
              <w:spacing w:line="300" w:lineRule="auto"/>
              <w:jc w:val="center"/>
              <w:rPr>
                <w:kern w:val="0"/>
                <w:sz w:val="18"/>
                <w:szCs w:val="18"/>
              </w:rPr>
            </w:pPr>
            <w:r>
              <w:rPr>
                <w:rFonts w:hint="eastAsia"/>
                <w:kern w:val="0"/>
                <w:sz w:val="18"/>
                <w:szCs w:val="18"/>
              </w:rPr>
              <w:t>2-3年，非全日制一般适当延长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Align w:val="center"/>
          </w:tcPr>
          <w:p>
            <w:pPr>
              <w:snapToGrid w:val="0"/>
              <w:spacing w:line="300" w:lineRule="auto"/>
              <w:jc w:val="center"/>
              <w:rPr>
                <w:rFonts w:ascii="Calibri" w:hAnsi="Calibri"/>
                <w:b/>
                <w:bCs/>
                <w:kern w:val="0"/>
                <w:sz w:val="20"/>
                <w:szCs w:val="21"/>
              </w:rPr>
            </w:pPr>
            <w:r>
              <w:rPr>
                <w:rFonts w:hint="eastAsia" w:ascii="Calibri" w:hAnsi="Calibri"/>
                <w:b/>
                <w:bCs/>
                <w:kern w:val="0"/>
                <w:sz w:val="20"/>
                <w:szCs w:val="21"/>
              </w:rPr>
              <w:t>学费标准</w:t>
            </w:r>
          </w:p>
        </w:tc>
        <w:tc>
          <w:tcPr>
            <w:tcW w:w="2765" w:type="dxa"/>
            <w:vAlign w:val="center"/>
          </w:tcPr>
          <w:p>
            <w:pPr>
              <w:snapToGrid w:val="0"/>
              <w:spacing w:line="300" w:lineRule="auto"/>
              <w:jc w:val="center"/>
              <w:rPr>
                <w:kern w:val="0"/>
                <w:sz w:val="18"/>
                <w:szCs w:val="18"/>
              </w:rPr>
            </w:pPr>
            <w:r>
              <w:rPr>
                <w:rFonts w:hint="eastAsia"/>
                <w:kern w:val="0"/>
                <w:sz w:val="18"/>
                <w:szCs w:val="18"/>
              </w:rPr>
              <w:t>基本是8000/年</w:t>
            </w:r>
          </w:p>
        </w:tc>
        <w:tc>
          <w:tcPr>
            <w:tcW w:w="2766" w:type="dxa"/>
            <w:vAlign w:val="center"/>
          </w:tcPr>
          <w:p>
            <w:pPr>
              <w:snapToGrid w:val="0"/>
              <w:spacing w:line="300" w:lineRule="auto"/>
              <w:jc w:val="center"/>
              <w:rPr>
                <w:kern w:val="0"/>
                <w:sz w:val="18"/>
                <w:szCs w:val="18"/>
              </w:rPr>
            </w:pPr>
            <w:r>
              <w:rPr>
                <w:rFonts w:hint="eastAsia"/>
                <w:kern w:val="0"/>
                <w:sz w:val="18"/>
                <w:szCs w:val="18"/>
              </w:rPr>
              <w:t>一般比学硕高，非全日制更贵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Align w:val="center"/>
          </w:tcPr>
          <w:p>
            <w:pPr>
              <w:snapToGrid w:val="0"/>
              <w:spacing w:line="300" w:lineRule="auto"/>
              <w:jc w:val="center"/>
              <w:rPr>
                <w:rFonts w:ascii="Calibri" w:hAnsi="Calibri"/>
                <w:b/>
                <w:bCs/>
                <w:kern w:val="0"/>
                <w:sz w:val="20"/>
                <w:szCs w:val="21"/>
              </w:rPr>
            </w:pPr>
            <w:r>
              <w:rPr>
                <w:rFonts w:hint="eastAsia" w:ascii="Calibri" w:hAnsi="Calibri"/>
                <w:b/>
                <w:bCs/>
                <w:kern w:val="0"/>
                <w:sz w:val="20"/>
                <w:szCs w:val="21"/>
              </w:rPr>
              <w:t>导师制度</w:t>
            </w:r>
          </w:p>
        </w:tc>
        <w:tc>
          <w:tcPr>
            <w:tcW w:w="2765" w:type="dxa"/>
            <w:vAlign w:val="center"/>
          </w:tcPr>
          <w:p>
            <w:pPr>
              <w:snapToGrid w:val="0"/>
              <w:spacing w:line="300" w:lineRule="auto"/>
              <w:jc w:val="center"/>
              <w:rPr>
                <w:kern w:val="0"/>
                <w:sz w:val="18"/>
                <w:szCs w:val="18"/>
              </w:rPr>
            </w:pPr>
            <w:r>
              <w:rPr>
                <w:rFonts w:hint="eastAsia"/>
                <w:kern w:val="0"/>
                <w:sz w:val="18"/>
                <w:szCs w:val="18"/>
              </w:rPr>
              <w:t>单导师制，校内导师全程指导</w:t>
            </w:r>
          </w:p>
        </w:tc>
        <w:tc>
          <w:tcPr>
            <w:tcW w:w="2766" w:type="dxa"/>
            <w:vAlign w:val="center"/>
          </w:tcPr>
          <w:p>
            <w:pPr>
              <w:snapToGrid w:val="0"/>
              <w:spacing w:line="300" w:lineRule="auto"/>
              <w:jc w:val="center"/>
              <w:rPr>
                <w:kern w:val="0"/>
                <w:sz w:val="18"/>
                <w:szCs w:val="18"/>
              </w:rPr>
            </w:pPr>
            <w:r>
              <w:rPr>
                <w:rFonts w:hint="eastAsia"/>
                <w:kern w:val="0"/>
                <w:sz w:val="18"/>
                <w:szCs w:val="18"/>
              </w:rPr>
              <w:t>双导师制，校内导师教授知识，校外导师培养技能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65" w:type="dxa"/>
            <w:vAlign w:val="center"/>
          </w:tcPr>
          <w:p>
            <w:pPr>
              <w:snapToGrid w:val="0"/>
              <w:spacing w:line="300" w:lineRule="auto"/>
              <w:jc w:val="center"/>
              <w:rPr>
                <w:rFonts w:ascii="Calibri" w:hAnsi="Calibri"/>
                <w:b/>
                <w:bCs/>
                <w:kern w:val="0"/>
                <w:sz w:val="20"/>
                <w:szCs w:val="21"/>
              </w:rPr>
            </w:pPr>
            <w:r>
              <w:rPr>
                <w:rFonts w:hint="eastAsia" w:ascii="Calibri" w:hAnsi="Calibri"/>
                <w:b/>
                <w:bCs/>
                <w:kern w:val="0"/>
                <w:sz w:val="20"/>
                <w:szCs w:val="21"/>
              </w:rPr>
              <w:t>学位论文</w:t>
            </w:r>
          </w:p>
        </w:tc>
        <w:tc>
          <w:tcPr>
            <w:tcW w:w="2765" w:type="dxa"/>
            <w:vAlign w:val="center"/>
          </w:tcPr>
          <w:p>
            <w:pPr>
              <w:snapToGrid w:val="0"/>
              <w:spacing w:line="300" w:lineRule="auto"/>
              <w:jc w:val="center"/>
              <w:rPr>
                <w:kern w:val="0"/>
                <w:sz w:val="18"/>
                <w:szCs w:val="18"/>
              </w:rPr>
            </w:pPr>
            <w:r>
              <w:rPr>
                <w:rFonts w:hint="eastAsia"/>
                <w:kern w:val="0"/>
                <w:sz w:val="18"/>
                <w:szCs w:val="18"/>
              </w:rPr>
              <w:t>强调科学理论研究与实践创新，一般为学术论文</w:t>
            </w:r>
          </w:p>
        </w:tc>
        <w:tc>
          <w:tcPr>
            <w:tcW w:w="2766" w:type="dxa"/>
            <w:vAlign w:val="center"/>
          </w:tcPr>
          <w:p>
            <w:pPr>
              <w:snapToGrid w:val="0"/>
              <w:spacing w:line="300" w:lineRule="auto"/>
              <w:jc w:val="center"/>
              <w:rPr>
                <w:kern w:val="0"/>
                <w:sz w:val="18"/>
                <w:szCs w:val="18"/>
              </w:rPr>
            </w:pPr>
            <w:r>
              <w:rPr>
                <w:rFonts w:hint="eastAsia"/>
                <w:kern w:val="0"/>
                <w:sz w:val="18"/>
                <w:szCs w:val="18"/>
              </w:rPr>
              <w:t>以应用为导向，形式各多种多样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Align w:val="center"/>
          </w:tcPr>
          <w:p>
            <w:pPr>
              <w:snapToGrid w:val="0"/>
              <w:spacing w:line="300" w:lineRule="auto"/>
              <w:jc w:val="center"/>
              <w:rPr>
                <w:rFonts w:ascii="Calibri" w:hAnsi="Calibri"/>
                <w:b/>
                <w:bCs/>
                <w:kern w:val="0"/>
                <w:sz w:val="20"/>
                <w:szCs w:val="21"/>
              </w:rPr>
            </w:pPr>
            <w:r>
              <w:rPr>
                <w:rFonts w:hint="eastAsia" w:ascii="Calibri" w:hAnsi="Calibri"/>
                <w:b/>
                <w:bCs/>
                <w:kern w:val="0"/>
                <w:sz w:val="20"/>
                <w:szCs w:val="21"/>
              </w:rPr>
              <w:t>读博方式</w:t>
            </w:r>
          </w:p>
        </w:tc>
        <w:tc>
          <w:tcPr>
            <w:tcW w:w="2765" w:type="dxa"/>
            <w:vAlign w:val="center"/>
          </w:tcPr>
          <w:p>
            <w:pPr>
              <w:snapToGrid w:val="0"/>
              <w:spacing w:line="300" w:lineRule="auto"/>
              <w:jc w:val="center"/>
              <w:rPr>
                <w:kern w:val="0"/>
                <w:sz w:val="18"/>
                <w:szCs w:val="18"/>
              </w:rPr>
            </w:pPr>
            <w:r>
              <w:rPr>
                <w:rFonts w:hint="eastAsia"/>
                <w:kern w:val="0"/>
                <w:sz w:val="18"/>
                <w:szCs w:val="18"/>
              </w:rPr>
              <w:t>可以直博或硕博连读，也能参加考核制和考博</w:t>
            </w:r>
          </w:p>
        </w:tc>
        <w:tc>
          <w:tcPr>
            <w:tcW w:w="2766" w:type="dxa"/>
            <w:vAlign w:val="center"/>
          </w:tcPr>
          <w:p>
            <w:pPr>
              <w:snapToGrid w:val="0"/>
              <w:spacing w:line="300" w:lineRule="auto"/>
              <w:jc w:val="center"/>
              <w:rPr>
                <w:kern w:val="0"/>
                <w:sz w:val="18"/>
                <w:szCs w:val="18"/>
              </w:rPr>
            </w:pPr>
            <w:r>
              <w:rPr>
                <w:rFonts w:hint="eastAsia"/>
                <w:kern w:val="0"/>
                <w:sz w:val="18"/>
                <w:szCs w:val="18"/>
              </w:rPr>
              <w:t>不能直博或硕博连读，可以参加考核制考博</w:t>
            </w:r>
          </w:p>
        </w:tc>
      </w:tr>
    </w:tbl>
    <w:p>
      <w:pPr>
        <w:snapToGrid w:val="0"/>
        <w:spacing w:line="500" w:lineRule="atLeast"/>
        <w:jc w:val="center"/>
        <w:rPr>
          <w:rFonts w:cs="Times New Roman"/>
          <w:sz w:val="18"/>
          <w:szCs w:val="18"/>
        </w:rPr>
      </w:pPr>
      <w:r>
        <w:rPr>
          <w:rFonts w:cs="Times New Roman"/>
          <w:sz w:val="18"/>
          <w:szCs w:val="18"/>
        </w:rPr>
        <w:t>表5</w:t>
      </w:r>
      <w:r>
        <w:rPr>
          <w:rFonts w:hint="eastAsia" w:cs="Times New Roman"/>
          <w:sz w:val="18"/>
          <w:szCs w:val="18"/>
        </w:rPr>
        <w:t>-4</w:t>
      </w:r>
      <w:r>
        <w:rPr>
          <w:rFonts w:cs="Times New Roman"/>
          <w:sz w:val="18"/>
          <w:szCs w:val="18"/>
        </w:rPr>
        <w:t xml:space="preserve"> 学硕与专硕的区别</w:t>
      </w:r>
    </w:p>
    <w:p>
      <w:pPr>
        <w:snapToGrid w:val="0"/>
        <w:ind w:firstLine="482" w:firstLineChars="200"/>
        <w:rPr>
          <w:b/>
          <w:bCs/>
          <w:color w:val="000000"/>
        </w:rPr>
      </w:pPr>
      <w:r>
        <w:rPr>
          <w:rFonts w:hint="eastAsia"/>
          <w:b/>
          <w:bCs/>
          <w:color w:val="000000"/>
        </w:rPr>
        <w:t>（3）初试和复试</w:t>
      </w:r>
      <w:r>
        <w:rPr>
          <w:b/>
          <w:bCs/>
          <w:color w:val="000000"/>
        </w:rPr>
        <w:t xml:space="preserve"> </w:t>
      </w:r>
    </w:p>
    <w:p>
      <w:pPr>
        <w:snapToGrid w:val="0"/>
        <w:ind w:firstLine="480" w:firstLineChars="200"/>
        <w:rPr>
          <w:color w:val="000000"/>
        </w:rPr>
      </w:pPr>
      <w:r>
        <w:rPr>
          <w:rFonts w:hint="eastAsia"/>
          <w:color w:val="000000"/>
        </w:rPr>
        <w:t>考研初试一般在每年的12月底进行，全国统考，形式为笔试。思想政治理论和第一外国语（一般是英语）为必考科目，理工类专业需要考试数学，均为全国统一命题；剩下的考试则为专业课考试，一般为各高校自主命题。初试的总分一般为500分，部分专业（如管理类联考）除外。复试则在每年的3-4月进行，各招生高校或研究院所自行组织，一般分为专业课笔试与专业面试以及第一外国语口试。</w:t>
      </w:r>
    </w:p>
    <w:p>
      <w:pPr>
        <w:snapToGrid w:val="0"/>
        <w:ind w:firstLine="482" w:firstLineChars="200"/>
        <w:rPr>
          <w:b/>
          <w:bCs/>
          <w:color w:val="000000"/>
        </w:rPr>
      </w:pPr>
      <w:r>
        <w:rPr>
          <w:rFonts w:hint="eastAsia"/>
          <w:b/>
          <w:bCs/>
          <w:color w:val="000000"/>
        </w:rPr>
        <w:t>（4）复试分数线</w:t>
      </w:r>
      <w:r>
        <w:rPr>
          <w:b/>
          <w:bCs/>
          <w:color w:val="000000"/>
        </w:rPr>
        <w:t xml:space="preserve"> </w:t>
      </w:r>
    </w:p>
    <w:p>
      <w:pPr>
        <w:snapToGrid w:val="0"/>
        <w:ind w:firstLine="480" w:firstLineChars="200"/>
        <w:rPr>
          <w:color w:val="000000"/>
        </w:rPr>
      </w:pPr>
      <w:r>
        <w:rPr>
          <w:rFonts w:hint="eastAsia"/>
          <w:color w:val="000000"/>
        </w:rPr>
        <w:t>复试分数线是同学们进入复试的门槛，按照高校层级的不同，复试线分为</w:t>
      </w:r>
      <w:r>
        <w:rPr>
          <w:color w:val="000000"/>
        </w:rPr>
        <w:t>34</w:t>
      </w:r>
      <w:r>
        <w:rPr>
          <w:rFonts w:hint="eastAsia"/>
          <w:color w:val="000000"/>
        </w:rPr>
        <w:t>所自划线以及国家线。而国家线则按照中国大陆地区经济发展水平的不同分为</w:t>
      </w:r>
      <w:r>
        <w:rPr>
          <w:color w:val="000000"/>
        </w:rPr>
        <w:t>A</w:t>
      </w:r>
      <w:r>
        <w:rPr>
          <w:rFonts w:hint="eastAsia"/>
          <w:color w:val="000000"/>
        </w:rPr>
        <w:t>区和</w:t>
      </w:r>
      <w:r>
        <w:rPr>
          <w:color w:val="000000"/>
        </w:rPr>
        <w:t>B</w:t>
      </w:r>
      <w:r>
        <w:rPr>
          <w:rFonts w:hint="eastAsia"/>
          <w:color w:val="000000"/>
        </w:rPr>
        <w:t>区国家线，其中</w:t>
      </w:r>
      <w:r>
        <w:rPr>
          <w:color w:val="000000"/>
        </w:rPr>
        <w:t>B</w:t>
      </w:r>
      <w:r>
        <w:rPr>
          <w:rFonts w:hint="eastAsia"/>
          <w:color w:val="000000"/>
        </w:rPr>
        <w:t>区线一般比</w:t>
      </w:r>
      <w:r>
        <w:rPr>
          <w:color w:val="000000"/>
        </w:rPr>
        <w:t>A</w:t>
      </w:r>
      <w:r>
        <w:rPr>
          <w:rFonts w:hint="eastAsia"/>
          <w:color w:val="000000"/>
        </w:rPr>
        <w:t>区线低</w:t>
      </w:r>
      <w:r>
        <w:rPr>
          <w:color w:val="000000"/>
        </w:rPr>
        <w:t>5-10</w:t>
      </w:r>
      <w:r>
        <w:rPr>
          <w:rFonts w:hint="eastAsia"/>
          <w:color w:val="000000"/>
        </w:rPr>
        <w:t>分。各级分数线均含单科和总分分数线，单科和总分均满足要求才算过线。这要求考生必须严肃认真地对待每一门考试科目，不然可能因为某一科的疏忽大意就名落孙山。图5-</w:t>
      </w:r>
      <w:r>
        <w:rPr>
          <w:color w:val="000000"/>
        </w:rPr>
        <w:t>4</w:t>
      </w:r>
      <w:r>
        <w:rPr>
          <w:rFonts w:hint="eastAsia"/>
          <w:color w:val="000000"/>
        </w:rPr>
        <w:t>具体列出了复试分数线的构成，</w:t>
      </w:r>
      <w:r>
        <w:rPr>
          <w:color w:val="000000"/>
        </w:rPr>
        <w:t>34</w:t>
      </w:r>
      <w:r>
        <w:rPr>
          <w:rFonts w:hint="eastAsia"/>
          <w:color w:val="000000"/>
        </w:rPr>
        <w:t>所自划线高校的名单和国家线具体的分区情况请读者自行百度。</w:t>
      </w:r>
    </w:p>
    <w:p>
      <w:pPr>
        <w:snapToGrid w:val="0"/>
        <w:spacing w:line="500" w:lineRule="atLeast"/>
        <w:ind w:firstLine="566" w:firstLineChars="236"/>
        <w:jc w:val="center"/>
      </w:pPr>
      <w:r>
        <w:drawing>
          <wp:inline distT="0" distB="0" distL="0" distR="0">
            <wp:extent cx="4634865" cy="1624965"/>
            <wp:effectExtent l="9525" t="9525" r="19050" b="1143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89" cstate="print">
                      <a:grayscl/>
                    </a:blip>
                    <a:stretch>
                      <a:fillRect/>
                    </a:stretch>
                  </pic:blipFill>
                  <pic:spPr>
                    <a:xfrm>
                      <a:off x="0" y="0"/>
                      <a:ext cx="4634865" cy="1624965"/>
                    </a:xfrm>
                    <a:prstGeom prst="rect">
                      <a:avLst/>
                    </a:prstGeom>
                    <a:ln w="6350">
                      <a:solidFill>
                        <a:schemeClr val="tx1"/>
                      </a:solidFill>
                    </a:ln>
                  </pic:spPr>
                </pic:pic>
              </a:graphicData>
            </a:graphic>
          </wp:inline>
        </w:drawing>
      </w:r>
    </w:p>
    <w:p>
      <w:pPr>
        <w:snapToGrid w:val="0"/>
        <w:ind w:firstLine="360" w:firstLineChars="200"/>
        <w:jc w:val="center"/>
        <w:rPr>
          <w:color w:val="000000"/>
          <w:sz w:val="18"/>
          <w:szCs w:val="18"/>
        </w:rPr>
      </w:pPr>
      <w:r>
        <w:rPr>
          <w:rFonts w:hint="eastAsia"/>
          <w:color w:val="000000"/>
          <w:sz w:val="18"/>
          <w:szCs w:val="18"/>
        </w:rPr>
        <w:t>图5-5</w:t>
      </w:r>
      <w:r>
        <w:rPr>
          <w:color w:val="000000"/>
          <w:sz w:val="18"/>
          <w:szCs w:val="18"/>
        </w:rPr>
        <w:t xml:space="preserve"> </w:t>
      </w:r>
      <w:r>
        <w:rPr>
          <w:rFonts w:hint="eastAsia"/>
          <w:color w:val="000000"/>
          <w:sz w:val="18"/>
          <w:szCs w:val="18"/>
        </w:rPr>
        <w:t>复试分数线构成</w:t>
      </w:r>
    </w:p>
    <w:p>
      <w:pPr>
        <w:snapToGrid w:val="0"/>
        <w:spacing w:before="163" w:beforeLines="50"/>
        <w:ind w:firstLine="482" w:firstLineChars="200"/>
        <w:rPr>
          <w:b/>
          <w:bCs/>
          <w:color w:val="000000"/>
        </w:rPr>
      </w:pPr>
      <w:r>
        <w:rPr>
          <w:rFonts w:hint="eastAsia"/>
          <w:b/>
          <w:bCs/>
          <w:color w:val="000000"/>
        </w:rPr>
        <w:t>（5）报录比和复试比</w:t>
      </w:r>
      <w:r>
        <w:rPr>
          <w:b/>
          <w:bCs/>
          <w:color w:val="000000"/>
        </w:rPr>
        <w:t xml:space="preserve"> </w:t>
      </w:r>
    </w:p>
    <w:p>
      <w:pPr>
        <w:snapToGrid w:val="0"/>
        <w:ind w:firstLine="480" w:firstLineChars="200"/>
        <w:rPr>
          <w:color w:val="000000"/>
        </w:rPr>
      </w:pPr>
      <w:r>
        <w:rPr>
          <w:color w:val="000000" w:themeColor="text1"/>
          <w14:textFill>
            <w14:solidFill>
              <w14:schemeClr w14:val="tx1"/>
            </w14:solidFill>
          </w14:textFill>
        </w:rPr>
        <w:t>报录比即报名人数和录取人数之比，复试比则是高校发出的复试邀请人数与最终的录取人数之比，这两个数据均反映考研竞争的激烈程度。考研同高考一样，不同高校有不同的分数线，不同专业也有不同的录取分数线。有些学校或者专业很热门，报考的人数很多，僧多粥少，竞争自然激烈；有些学校则把复试比划得很高，最终淘汰很多人，影响落榜考生参加调剂。在这里要特别给</w:t>
      </w:r>
      <w:r>
        <w:rPr>
          <w:rFonts w:hint="eastAsia"/>
          <w:color w:val="000000" w:themeColor="text1"/>
          <w14:textFill>
            <w14:solidFill>
              <w14:schemeClr w14:val="tx1"/>
            </w14:solidFill>
          </w14:textFill>
        </w:rPr>
        <w:t>川大</w:t>
      </w:r>
      <w:r>
        <w:rPr>
          <w:color w:val="000000" w:themeColor="text1"/>
          <w14:textFill>
            <w14:solidFill>
              <w14:schemeClr w14:val="tx1"/>
            </w14:solidFill>
          </w14:textFill>
        </w:rPr>
        <w:t xml:space="preserve">点一个赞，每年的复试比都定得很合理，不影响选择优秀学生的同时也不耽误其他考生的前途。因此，提前了解报录比和复试比有助于同学们避开过热的学校和专业，提高自己的考研成功率。 </w:t>
      </w:r>
    </w:p>
    <w:p>
      <w:pPr>
        <w:pStyle w:val="5"/>
      </w:pPr>
      <w:bookmarkStart w:id="327" w:name="_Toc14347"/>
      <w:bookmarkStart w:id="328" w:name="_Toc9355"/>
      <w:r>
        <w:rPr>
          <w:rFonts w:hint="eastAsia"/>
        </w:rPr>
        <w:t>3.考研信息的来源渠道</w:t>
      </w:r>
      <w:bookmarkEnd w:id="327"/>
      <w:bookmarkEnd w:id="328"/>
    </w:p>
    <w:p>
      <w:pPr>
        <w:snapToGrid w:val="0"/>
        <w:ind w:firstLine="480" w:firstLineChars="200"/>
        <w:rPr>
          <w:color w:val="000000"/>
        </w:rPr>
      </w:pPr>
      <w:r>
        <w:rPr>
          <w:color w:val="000000" w:themeColor="text1"/>
          <w14:textFill>
            <w14:solidFill>
              <w14:schemeClr w14:val="tx1"/>
            </w14:solidFill>
          </w14:textFill>
        </w:rPr>
        <w:t>考研是一场信息的战争，谁能及时掌握准确的信息便能够取得先机，也可以少走很多弯路。</w:t>
      </w:r>
    </w:p>
    <w:p>
      <w:pPr>
        <w:snapToGrid w:val="0"/>
        <w:ind w:firstLine="480" w:firstLineChars="200"/>
        <w:rPr>
          <w:color w:val="000000"/>
        </w:rPr>
      </w:pPr>
      <w:r>
        <w:rPr>
          <w:color w:val="000000" w:themeColor="text1"/>
          <w14:textFill>
            <w14:solidFill>
              <w14:schemeClr w14:val="tx1"/>
            </w14:solidFill>
          </w14:textFill>
        </w:rPr>
        <w:t>“研究生招生信息网（研招网）”是考研招生信息的第一手来源，也是同学们考研从头至尾都必须使用与关注的一个平台。研招网可以查询招生院校和专业信息，历年的分数线与报录比；初试报名、准考证打印、调剂信息的填报、录取的确认则必须通过研招网进行操作。目标院校的研究生招生信息网是考研招生信息来源最重要的渠道，是大家查找招生简章、获取专业课参考书目、查询录取分数线及复试比的官方途径。及时关注研招网和招生院校的研究生招生信息网的动态，避免错过关键的时间节点从而导致考研失败。</w:t>
      </w:r>
    </w:p>
    <w:p>
      <w:pPr>
        <w:snapToGrid w:val="0"/>
        <w:ind w:firstLine="480" w:firstLineChars="200"/>
        <w:rPr>
          <w:color w:val="000000"/>
        </w:rPr>
      </w:pPr>
      <w:r>
        <w:rPr>
          <w:rFonts w:hint="eastAsia"/>
          <w:color w:val="000000"/>
        </w:rPr>
        <w:t>目标专业的在读学长学姐则是同学们需要努力去认识的对象，因为大家可以从他们那里获得一些准确的考研信息，比如专业课的复习资料、复试的流程、复试比等。</w:t>
      </w:r>
    </w:p>
    <w:p>
      <w:pPr>
        <w:snapToGrid w:val="0"/>
        <w:ind w:firstLine="480" w:firstLineChars="200"/>
        <w:rPr>
          <w:color w:val="000000"/>
        </w:rPr>
      </w:pPr>
      <w:r>
        <w:rPr>
          <w:rFonts w:hint="eastAsia"/>
          <w:color w:val="000000"/>
        </w:rPr>
        <w:t>此外，现在是互联网时代，同学们还要学会大浪淘沙，在互联网上找到自己想要的信息。考研的Q</w:t>
      </w:r>
      <w:r>
        <w:rPr>
          <w:color w:val="000000"/>
        </w:rPr>
        <w:t>Q</w:t>
      </w:r>
      <w:r>
        <w:rPr>
          <w:rFonts w:hint="eastAsia"/>
          <w:color w:val="000000"/>
        </w:rPr>
        <w:t>群、淘宝、考研培训机构的官网、考研培训名师的微博或者微信公众号等地方都可能有同学们需要的信息。但是只有正规途径才能获得完全正确的信息，其他途径要注意鉴别。</w:t>
      </w:r>
    </w:p>
    <w:p>
      <w:pPr>
        <w:pStyle w:val="4"/>
      </w:pPr>
      <w:bookmarkStart w:id="329" w:name="_Toc17303"/>
      <w:bookmarkStart w:id="330" w:name="_Toc16910"/>
      <w:bookmarkStart w:id="331" w:name="_Toc75364284"/>
      <w:r>
        <w:rPr>
          <w:rFonts w:hint="eastAsia"/>
        </w:rPr>
        <w:t>（三）考研初试攻略</w:t>
      </w:r>
      <w:bookmarkEnd w:id="329"/>
      <w:bookmarkEnd w:id="330"/>
      <w:bookmarkEnd w:id="331"/>
    </w:p>
    <w:p>
      <w:pPr>
        <w:pStyle w:val="5"/>
      </w:pPr>
      <w:bookmarkStart w:id="332" w:name="_Toc6401"/>
      <w:bookmarkStart w:id="333" w:name="_Toc29516"/>
      <w:r>
        <w:rPr>
          <w:rFonts w:hint="eastAsia"/>
        </w:rPr>
        <w:t>1.学校和专业的选择</w:t>
      </w:r>
      <w:bookmarkEnd w:id="332"/>
      <w:bookmarkEnd w:id="333"/>
    </w:p>
    <w:p>
      <w:pPr>
        <w:snapToGrid w:val="0"/>
        <w:ind w:firstLine="480" w:firstLineChars="200"/>
        <w:rPr>
          <w:rFonts w:ascii="Calibri" w:hAnsi="Calibri" w:cs="Times New Roman"/>
          <w:szCs w:val="32"/>
        </w:rPr>
      </w:pPr>
      <w:r>
        <w:rPr>
          <w:rFonts w:hint="eastAsia" w:ascii="Calibri" w:hAnsi="Calibri" w:cs="Times New Roman"/>
          <w:szCs w:val="32"/>
        </w:rPr>
        <w:t>学校和专业的选择，这个得因人而异，学长只能在这里给出一些参考性的建议。</w:t>
      </w:r>
    </w:p>
    <w:p>
      <w:pPr>
        <w:snapToGrid w:val="0"/>
        <w:ind w:firstLine="480" w:firstLineChars="200"/>
        <w:rPr>
          <w:rFonts w:ascii="Calibri" w:hAnsi="Calibri" w:cs="Times New Roman"/>
          <w:szCs w:val="32"/>
        </w:rPr>
      </w:pPr>
      <w:r>
        <w:rPr>
          <w:rFonts w:hint="eastAsia" w:ascii="Calibri" w:hAnsi="Calibri" w:cs="Times New Roman"/>
          <w:szCs w:val="32"/>
        </w:rPr>
        <w:t>在选专业的时候，同学们得要先看自己</w:t>
      </w:r>
      <w:r>
        <w:rPr>
          <w:rFonts w:hint="eastAsia" w:ascii="Calibri" w:hAnsi="Calibri" w:cs="Times New Roman"/>
          <w:b/>
          <w:bCs/>
          <w:szCs w:val="32"/>
        </w:rPr>
        <w:t>是否喜欢</w:t>
      </w:r>
      <w:r>
        <w:rPr>
          <w:rFonts w:hint="eastAsia" w:ascii="Calibri" w:hAnsi="Calibri" w:cs="Times New Roman"/>
          <w:szCs w:val="32"/>
        </w:rPr>
        <w:t>某个专业。因为待大家读完研究生之后，自己所做的学术或者工作的内容多数时候都是与研究生所学专业相关的。兴趣是最好的老师，只有喜欢才能把它学好，以后的生活才不会有那么多苦恼。如果确实不喜欢自己的专业，那么考研将会是一个不错的转专业机会。不过大家千万不要盲目跟风去跨考，要客观地评估自己是否适合跨考的专业、是否有足够的时间去准备考试、是否喜欢以后的工作环境，因为只有适合自己的才是最好的。</w:t>
      </w:r>
    </w:p>
    <w:p>
      <w:pPr>
        <w:snapToGrid w:val="0"/>
        <w:ind w:firstLine="480" w:firstLineChars="200"/>
        <w:rPr>
          <w:rFonts w:ascii="Calibri" w:hAnsi="Calibri" w:cs="Times New Roman"/>
          <w:szCs w:val="32"/>
        </w:rPr>
      </w:pPr>
      <w:r>
        <w:rPr>
          <w:rFonts w:hint="eastAsia" w:ascii="Calibri" w:hAnsi="Calibri" w:cs="Times New Roman"/>
          <w:szCs w:val="32"/>
        </w:rPr>
        <w:t>在选学校的时候，大家要对自己的实力有一个</w:t>
      </w:r>
      <w:r>
        <w:rPr>
          <w:rFonts w:hint="eastAsia" w:ascii="Calibri" w:hAnsi="Calibri" w:cs="Times New Roman"/>
          <w:b/>
          <w:bCs/>
          <w:szCs w:val="32"/>
        </w:rPr>
        <w:t>客观的评估</w:t>
      </w:r>
      <w:r>
        <w:rPr>
          <w:rFonts w:hint="eastAsia" w:ascii="Calibri" w:hAnsi="Calibri" w:cs="Times New Roman"/>
          <w:szCs w:val="32"/>
        </w:rPr>
        <w:t>，不妄自菲薄，也不盲目自信。学长建议大家还是要给自己一些挑战，选择一些稍微超过自己能力的学校。人要有梦想，但是有梦想不等于瞎想。选学校的时候应该通过各种渠道去查询相关院校的招生人数、分数线、报录比、复试比和考试内容等等。要先充分地了解信息、对比信息。知己知彼，才能百战不殆。</w:t>
      </w:r>
    </w:p>
    <w:p>
      <w:pPr>
        <w:snapToGrid w:val="0"/>
        <w:ind w:firstLine="480" w:firstLineChars="200"/>
        <w:rPr>
          <w:rFonts w:ascii="Calibri" w:hAnsi="Calibri" w:cs="Times New Roman"/>
          <w:szCs w:val="32"/>
        </w:rPr>
      </w:pPr>
      <w:r>
        <w:rPr>
          <w:rFonts w:hint="eastAsia" w:ascii="Calibri" w:hAnsi="Calibri" w:cs="Times New Roman"/>
          <w:szCs w:val="32"/>
        </w:rPr>
        <w:t>此外，在选学校的时候，</w:t>
      </w:r>
      <w:r>
        <w:rPr>
          <w:rFonts w:hint="eastAsia" w:ascii="Calibri" w:hAnsi="Calibri" w:cs="Times New Roman"/>
          <w:b/>
          <w:bCs/>
          <w:szCs w:val="32"/>
        </w:rPr>
        <w:t>目标院校所在的城市</w:t>
      </w:r>
      <w:r>
        <w:rPr>
          <w:rFonts w:hint="eastAsia" w:ascii="Calibri" w:hAnsi="Calibri" w:cs="Times New Roman"/>
          <w:szCs w:val="32"/>
        </w:rPr>
        <w:t>也需要着重考虑。离家的远近，与对象是同城还是异地，以及城市的经济发展状况、气候、民风民俗、饮食习惯甚至是语言都是同学们应该参考的因素。如果同学们选择了去某座城市上学，那么也在很大程度上也就是选择了以后职业发展所在的城市。因为在毕业后，同学们的很多人脉和社会关系都会在这个城市，利用好这些潜在的优势也许能够使同学们发展得更好。</w:t>
      </w:r>
    </w:p>
    <w:p>
      <w:pPr>
        <w:pStyle w:val="5"/>
      </w:pPr>
      <w:bookmarkStart w:id="334" w:name="_Toc29474"/>
      <w:bookmarkStart w:id="335" w:name="_Toc3728"/>
      <w:r>
        <w:rPr>
          <w:rFonts w:hint="eastAsia"/>
        </w:rPr>
        <w:t>2.考研复习资料的获得</w:t>
      </w:r>
      <w:bookmarkEnd w:id="334"/>
      <w:bookmarkEnd w:id="335"/>
    </w:p>
    <w:p>
      <w:pPr>
        <w:snapToGrid w:val="0"/>
        <w:ind w:firstLine="480" w:firstLineChars="200"/>
        <w:rPr>
          <w:rFonts w:ascii="Calibri" w:hAnsi="Calibri" w:cs="Times New Roman"/>
          <w:b/>
          <w:bCs/>
          <w:szCs w:val="32"/>
        </w:rPr>
      </w:pPr>
      <w:r>
        <w:rPr>
          <w:rFonts w:hint="eastAsia" w:ascii="Calibri" w:hAnsi="Calibri" w:cs="Times New Roman"/>
          <w:szCs w:val="32"/>
        </w:rPr>
        <w:t>公共课的参考书可以是自己之前学过的课本，也可以从各大电商平台购买。在这里大川小思要特别谈谈</w:t>
      </w:r>
      <w:r>
        <w:rPr>
          <w:rFonts w:hint="eastAsia" w:ascii="Calibri" w:hAnsi="Calibri" w:cs="Times New Roman"/>
          <w:b/>
          <w:bCs/>
          <w:szCs w:val="32"/>
        </w:rPr>
        <w:t>专业课资料的获得渠道。</w:t>
      </w:r>
    </w:p>
    <w:p>
      <w:pPr>
        <w:snapToGrid w:val="0"/>
        <w:ind w:firstLine="480" w:firstLineChars="200"/>
        <w:rPr>
          <w:rFonts w:ascii="Calibri" w:hAnsi="Calibri" w:cs="Times New Roman"/>
          <w:szCs w:val="32"/>
        </w:rPr>
      </w:pPr>
      <w:r>
        <w:rPr>
          <w:rFonts w:hint="eastAsia" w:ascii="Calibri" w:hAnsi="Calibri" w:cs="Times New Roman"/>
          <w:szCs w:val="32"/>
        </w:rPr>
        <w:t>对于</w:t>
      </w:r>
      <w:r>
        <w:rPr>
          <w:rFonts w:hint="eastAsia" w:ascii="Calibri" w:hAnsi="Calibri" w:cs="Times New Roman"/>
          <w:b/>
          <w:bCs/>
          <w:szCs w:val="32"/>
        </w:rPr>
        <w:t>报考川大</w:t>
      </w:r>
      <w:r>
        <w:rPr>
          <w:rFonts w:hint="eastAsia" w:ascii="Calibri" w:hAnsi="Calibri" w:cs="Times New Roman"/>
          <w:szCs w:val="32"/>
        </w:rPr>
        <w:t>的本校同学来说</w:t>
      </w:r>
      <w:r>
        <w:rPr>
          <w:rFonts w:hint="eastAsia" w:ascii="Calibri" w:hAnsi="Calibri" w:cs="Times New Roman"/>
          <w:b/>
          <w:bCs/>
          <w:szCs w:val="32"/>
        </w:rPr>
        <w:t>，</w:t>
      </w:r>
      <w:r>
        <w:rPr>
          <w:rFonts w:hint="eastAsia" w:ascii="Calibri" w:hAnsi="Calibri" w:cs="Times New Roman"/>
          <w:szCs w:val="32"/>
        </w:rPr>
        <w:t>专业课资料的获取是十分方便的，在学校的图书馆一般会有历年真题出售，比如是准备报考工学的硕士，那么同学们就可以前往望江工学图书馆前台咨询并购买相应的真题资料。此外，在学校的二手书店也会有相应的资料出售，可能价格会稍微偏贵，但是也能买到相应的复习资料。</w:t>
      </w:r>
    </w:p>
    <w:p>
      <w:pPr>
        <w:snapToGrid w:val="0"/>
        <w:ind w:firstLine="480" w:firstLineChars="200"/>
        <w:rPr>
          <w:rFonts w:ascii="Calibri" w:hAnsi="Calibri" w:cs="Times New Roman"/>
          <w:szCs w:val="32"/>
        </w:rPr>
      </w:pPr>
      <w:r>
        <w:rPr>
          <w:rFonts w:hint="eastAsia" w:ascii="Calibri" w:hAnsi="Calibri" w:cs="Times New Roman"/>
          <w:szCs w:val="32"/>
        </w:rPr>
        <w:t>同理，想要</w:t>
      </w:r>
      <w:r>
        <w:rPr>
          <w:rFonts w:hint="eastAsia" w:ascii="Calibri" w:hAnsi="Calibri" w:cs="Times New Roman"/>
          <w:b/>
          <w:bCs/>
          <w:szCs w:val="32"/>
        </w:rPr>
        <w:t>报考外校</w:t>
      </w:r>
      <w:r>
        <w:rPr>
          <w:rFonts w:hint="eastAsia" w:ascii="Calibri" w:hAnsi="Calibri" w:cs="Times New Roman"/>
          <w:szCs w:val="32"/>
        </w:rPr>
        <w:t>的同学可以首先去报考院校的研究生招生信息网上查看研究生的招生简章，那里面一般都会有参考书目；或者去看往年的复试通知，一般也会提供相关的参考书目。了解到参考书目后便可以通过互联网或者旧书店购买。其次，询问已经考上的学长学姐和浏览考研论坛必将成为同学们备考前期生活的一部分，所以同学们也可以从学长学姐那里购买参考书、复习笔记或者真题，或者在论坛上发帖求购。</w:t>
      </w:r>
    </w:p>
    <w:p>
      <w:pPr>
        <w:pStyle w:val="5"/>
      </w:pPr>
      <w:bookmarkStart w:id="336" w:name="_Toc6474"/>
      <w:bookmarkStart w:id="337" w:name="_Toc16258"/>
      <w:r>
        <w:rPr>
          <w:rFonts w:hint="eastAsia"/>
        </w:rPr>
        <w:t>3.公共课的复习</w:t>
      </w:r>
      <w:bookmarkEnd w:id="336"/>
      <w:bookmarkEnd w:id="337"/>
    </w:p>
    <w:p>
      <w:pPr>
        <w:ind w:firstLine="354" w:firstLineChars="147"/>
      </w:pPr>
      <w:r>
        <w:rPr>
          <w:rFonts w:hint="eastAsia"/>
          <w:b/>
          <w:bCs/>
        </w:rPr>
        <w:t>（</w:t>
      </w:r>
      <w:r>
        <w:rPr>
          <w:b/>
          <w:bCs/>
        </w:rPr>
        <w:t>1）</w:t>
      </w:r>
      <w:r>
        <w:rPr>
          <w:rFonts w:hint="eastAsia"/>
          <w:b/>
          <w:bCs/>
        </w:rPr>
        <w:t>考研数学的复习</w:t>
      </w:r>
    </w:p>
    <w:p>
      <w:pPr>
        <w:snapToGrid w:val="0"/>
        <w:ind w:firstLine="480" w:firstLineChars="200"/>
        <w:rPr>
          <w:rFonts w:ascii="Calibri" w:hAnsi="Calibri" w:cs="Times New Roman"/>
          <w:szCs w:val="32"/>
        </w:rPr>
      </w:pPr>
      <w:r>
        <w:rPr>
          <w:rFonts w:hint="eastAsia" w:ascii="Calibri" w:hAnsi="Calibri" w:cs="Times New Roman"/>
          <w:szCs w:val="32"/>
        </w:rPr>
        <w:t>数学对于很多理工科的考研学子来说都是一场噩梦。但是考研数学就是同学们大一学的高数吗？答案是否定的。考研数学不只高数一门科目，而是包含了大一学过有关于数学的所有基础课程。考研数学分为</w:t>
      </w:r>
      <w:r>
        <w:rPr>
          <w:rFonts w:hint="eastAsia" w:ascii="Calibri" w:hAnsi="Calibri" w:cs="Times New Roman"/>
          <w:b/>
          <w:bCs/>
          <w:szCs w:val="32"/>
        </w:rPr>
        <w:t>数一、数二和数三</w:t>
      </w:r>
      <w:r>
        <w:rPr>
          <w:rFonts w:hint="eastAsia" w:ascii="Calibri" w:hAnsi="Calibri" w:cs="Times New Roman"/>
          <w:szCs w:val="32"/>
        </w:rPr>
        <w:t>，同学们应该首先明确自己要考哪一类，而其中的联系和区别如下：</w:t>
      </w:r>
    </w:p>
    <w:p>
      <w:pPr>
        <w:snapToGrid w:val="0"/>
        <w:ind w:firstLine="480" w:firstLineChars="200"/>
        <w:rPr>
          <w:rFonts w:ascii="Calibri" w:hAnsi="Calibri" w:cs="Times New Roman"/>
          <w:szCs w:val="32"/>
        </w:rPr>
      </w:pP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4"/>
        <w:gridCol w:w="2074"/>
        <w:gridCol w:w="2226"/>
        <w:gridCol w:w="19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vAlign w:val="center"/>
          </w:tcPr>
          <w:p>
            <w:pPr>
              <w:snapToGrid w:val="0"/>
              <w:jc w:val="center"/>
              <w:rPr>
                <w:rFonts w:ascii="Calibri" w:hAnsi="Calibri"/>
                <w:b/>
                <w:bCs/>
                <w:kern w:val="0"/>
                <w:szCs w:val="32"/>
              </w:rPr>
            </w:pPr>
          </w:p>
        </w:tc>
        <w:tc>
          <w:tcPr>
            <w:tcW w:w="2074" w:type="dxa"/>
            <w:vAlign w:val="center"/>
          </w:tcPr>
          <w:p>
            <w:pPr>
              <w:snapToGrid w:val="0"/>
              <w:jc w:val="center"/>
              <w:rPr>
                <w:rFonts w:ascii="Calibri" w:hAnsi="Calibri"/>
                <w:b/>
                <w:bCs/>
                <w:kern w:val="0"/>
                <w:sz w:val="20"/>
                <w:szCs w:val="21"/>
              </w:rPr>
            </w:pPr>
            <w:r>
              <w:rPr>
                <w:rFonts w:hint="eastAsia" w:ascii="Calibri" w:hAnsi="Calibri"/>
                <w:b/>
                <w:bCs/>
                <w:kern w:val="0"/>
                <w:sz w:val="20"/>
                <w:szCs w:val="21"/>
              </w:rPr>
              <w:t>数学一</w:t>
            </w:r>
          </w:p>
        </w:tc>
        <w:tc>
          <w:tcPr>
            <w:tcW w:w="2226" w:type="dxa"/>
            <w:vAlign w:val="center"/>
          </w:tcPr>
          <w:p>
            <w:pPr>
              <w:snapToGrid w:val="0"/>
              <w:jc w:val="center"/>
              <w:rPr>
                <w:rFonts w:ascii="Calibri" w:hAnsi="Calibri"/>
                <w:b/>
                <w:bCs/>
                <w:kern w:val="0"/>
                <w:sz w:val="20"/>
                <w:szCs w:val="21"/>
              </w:rPr>
            </w:pPr>
            <w:r>
              <w:rPr>
                <w:rFonts w:hint="eastAsia" w:ascii="Calibri" w:hAnsi="Calibri"/>
                <w:b/>
                <w:bCs/>
                <w:kern w:val="0"/>
                <w:sz w:val="20"/>
                <w:szCs w:val="21"/>
              </w:rPr>
              <w:t>数学二</w:t>
            </w:r>
          </w:p>
        </w:tc>
        <w:tc>
          <w:tcPr>
            <w:tcW w:w="1922" w:type="dxa"/>
            <w:vAlign w:val="center"/>
          </w:tcPr>
          <w:p>
            <w:pPr>
              <w:snapToGrid w:val="0"/>
              <w:jc w:val="center"/>
              <w:rPr>
                <w:rFonts w:ascii="Calibri" w:hAnsi="Calibri"/>
                <w:b/>
                <w:bCs/>
                <w:kern w:val="0"/>
                <w:sz w:val="20"/>
                <w:szCs w:val="21"/>
              </w:rPr>
            </w:pPr>
            <w:r>
              <w:rPr>
                <w:rFonts w:hint="eastAsia" w:ascii="Calibri" w:hAnsi="Calibri"/>
                <w:b/>
                <w:bCs/>
                <w:kern w:val="0"/>
                <w:sz w:val="20"/>
                <w:szCs w:val="21"/>
              </w:rPr>
              <w:t>数学三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vAlign w:val="center"/>
          </w:tcPr>
          <w:p>
            <w:pPr>
              <w:snapToGrid w:val="0"/>
              <w:jc w:val="center"/>
              <w:rPr>
                <w:rFonts w:ascii="Calibri" w:hAnsi="Calibri"/>
                <w:b/>
                <w:bCs/>
                <w:kern w:val="0"/>
                <w:sz w:val="20"/>
                <w:szCs w:val="21"/>
              </w:rPr>
            </w:pPr>
            <w:r>
              <w:rPr>
                <w:rFonts w:hint="eastAsia" w:ascii="Calibri" w:hAnsi="Calibri"/>
                <w:b/>
                <w:bCs/>
                <w:kern w:val="0"/>
                <w:sz w:val="20"/>
                <w:szCs w:val="21"/>
              </w:rPr>
              <w:t>适合专业</w:t>
            </w:r>
          </w:p>
        </w:tc>
        <w:tc>
          <w:tcPr>
            <w:tcW w:w="2074" w:type="dxa"/>
            <w:vAlign w:val="center"/>
          </w:tcPr>
          <w:p>
            <w:pPr>
              <w:snapToGrid w:val="0"/>
              <w:jc w:val="center"/>
              <w:rPr>
                <w:rFonts w:ascii="Calibri" w:hAnsi="Calibri"/>
                <w:kern w:val="0"/>
                <w:sz w:val="20"/>
                <w:szCs w:val="20"/>
              </w:rPr>
            </w:pPr>
            <w:r>
              <w:rPr>
                <w:rFonts w:hint="eastAsia" w:ascii="Calibri" w:hAnsi="Calibri"/>
                <w:kern w:val="0"/>
                <w:sz w:val="20"/>
                <w:szCs w:val="20"/>
              </w:rPr>
              <w:t>部分理工科的学硕</w:t>
            </w:r>
          </w:p>
        </w:tc>
        <w:tc>
          <w:tcPr>
            <w:tcW w:w="2226" w:type="dxa"/>
            <w:vAlign w:val="center"/>
          </w:tcPr>
          <w:p>
            <w:pPr>
              <w:snapToGrid w:val="0"/>
              <w:jc w:val="center"/>
              <w:rPr>
                <w:rFonts w:ascii="Calibri" w:hAnsi="Calibri"/>
                <w:kern w:val="0"/>
                <w:sz w:val="20"/>
                <w:szCs w:val="20"/>
              </w:rPr>
            </w:pPr>
            <w:r>
              <w:rPr>
                <w:rFonts w:hint="eastAsia" w:ascii="Calibri" w:hAnsi="Calibri"/>
                <w:kern w:val="0"/>
                <w:sz w:val="20"/>
                <w:szCs w:val="20"/>
              </w:rPr>
              <w:t>工科类的专硕或对数学能力要求不高的学硕</w:t>
            </w:r>
          </w:p>
        </w:tc>
        <w:tc>
          <w:tcPr>
            <w:tcW w:w="1922" w:type="dxa"/>
            <w:vAlign w:val="center"/>
          </w:tcPr>
          <w:p>
            <w:pPr>
              <w:snapToGrid w:val="0"/>
              <w:jc w:val="center"/>
              <w:rPr>
                <w:rFonts w:ascii="Calibri" w:hAnsi="Calibri"/>
                <w:kern w:val="0"/>
                <w:sz w:val="20"/>
                <w:szCs w:val="20"/>
              </w:rPr>
            </w:pPr>
            <w:r>
              <w:rPr>
                <w:rFonts w:hint="eastAsia" w:ascii="Calibri" w:hAnsi="Calibri"/>
                <w:kern w:val="0"/>
                <w:sz w:val="20"/>
                <w:szCs w:val="20"/>
              </w:rPr>
              <w:t>经济类财务专业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vAlign w:val="center"/>
          </w:tcPr>
          <w:p>
            <w:pPr>
              <w:snapToGrid w:val="0"/>
              <w:jc w:val="center"/>
              <w:rPr>
                <w:rFonts w:ascii="Calibri" w:hAnsi="Calibri"/>
                <w:b/>
                <w:bCs/>
                <w:kern w:val="0"/>
                <w:sz w:val="20"/>
                <w:szCs w:val="21"/>
              </w:rPr>
            </w:pPr>
            <w:r>
              <w:rPr>
                <w:rFonts w:hint="eastAsia" w:ascii="Calibri" w:hAnsi="Calibri"/>
                <w:b/>
                <w:bCs/>
                <w:kern w:val="0"/>
                <w:sz w:val="20"/>
                <w:szCs w:val="21"/>
              </w:rPr>
              <w:t>考试内容与占比</w:t>
            </w:r>
          </w:p>
        </w:tc>
        <w:tc>
          <w:tcPr>
            <w:tcW w:w="2074" w:type="dxa"/>
            <w:vAlign w:val="center"/>
          </w:tcPr>
          <w:p>
            <w:pPr>
              <w:snapToGrid w:val="0"/>
              <w:jc w:val="center"/>
              <w:rPr>
                <w:rFonts w:ascii="Calibri" w:hAnsi="Calibri"/>
                <w:kern w:val="0"/>
                <w:sz w:val="20"/>
                <w:szCs w:val="20"/>
              </w:rPr>
            </w:pPr>
            <w:r>
              <w:rPr>
                <w:rFonts w:hint="eastAsia" w:ascii="Calibri" w:hAnsi="Calibri"/>
                <w:kern w:val="0"/>
                <w:sz w:val="20"/>
                <w:szCs w:val="20"/>
              </w:rPr>
              <w:t>高等数学（56%）</w:t>
            </w:r>
          </w:p>
          <w:p>
            <w:pPr>
              <w:snapToGrid w:val="0"/>
              <w:jc w:val="center"/>
              <w:rPr>
                <w:rFonts w:ascii="Calibri" w:hAnsi="Calibri"/>
                <w:kern w:val="0"/>
                <w:sz w:val="20"/>
                <w:szCs w:val="20"/>
              </w:rPr>
            </w:pPr>
            <w:r>
              <w:rPr>
                <w:rFonts w:hint="eastAsia" w:ascii="Calibri" w:hAnsi="Calibri"/>
                <w:kern w:val="0"/>
                <w:sz w:val="20"/>
                <w:szCs w:val="20"/>
              </w:rPr>
              <w:t>线性代数（22%）</w:t>
            </w:r>
          </w:p>
          <w:p>
            <w:pPr>
              <w:snapToGrid w:val="0"/>
              <w:jc w:val="center"/>
              <w:rPr>
                <w:rFonts w:ascii="Calibri" w:hAnsi="Calibri"/>
                <w:kern w:val="0"/>
                <w:sz w:val="20"/>
                <w:szCs w:val="20"/>
              </w:rPr>
            </w:pPr>
            <w:r>
              <w:rPr>
                <w:rFonts w:hint="eastAsia" w:ascii="Calibri" w:hAnsi="Calibri"/>
                <w:kern w:val="0"/>
                <w:sz w:val="20"/>
                <w:szCs w:val="20"/>
              </w:rPr>
              <w:t>概率统计（22%）</w:t>
            </w:r>
          </w:p>
        </w:tc>
        <w:tc>
          <w:tcPr>
            <w:tcW w:w="2226" w:type="dxa"/>
            <w:vAlign w:val="center"/>
          </w:tcPr>
          <w:p>
            <w:pPr>
              <w:snapToGrid w:val="0"/>
              <w:jc w:val="center"/>
              <w:rPr>
                <w:rFonts w:ascii="Calibri" w:hAnsi="Calibri"/>
                <w:kern w:val="0"/>
                <w:sz w:val="20"/>
                <w:szCs w:val="20"/>
              </w:rPr>
            </w:pPr>
            <w:r>
              <w:rPr>
                <w:rFonts w:hint="eastAsia" w:ascii="Calibri" w:hAnsi="Calibri"/>
                <w:kern w:val="0"/>
                <w:sz w:val="20"/>
                <w:szCs w:val="20"/>
              </w:rPr>
              <w:t>高等数学（78%）</w:t>
            </w:r>
          </w:p>
          <w:p>
            <w:pPr>
              <w:snapToGrid w:val="0"/>
              <w:jc w:val="center"/>
              <w:rPr>
                <w:rFonts w:ascii="Calibri" w:hAnsi="Calibri"/>
                <w:kern w:val="0"/>
                <w:sz w:val="20"/>
                <w:szCs w:val="20"/>
              </w:rPr>
            </w:pPr>
            <w:r>
              <w:rPr>
                <w:rFonts w:hint="eastAsia" w:ascii="Calibri" w:hAnsi="Calibri"/>
                <w:kern w:val="0"/>
                <w:sz w:val="20"/>
                <w:szCs w:val="20"/>
              </w:rPr>
              <w:t>线性代数（22%）</w:t>
            </w:r>
          </w:p>
        </w:tc>
        <w:tc>
          <w:tcPr>
            <w:tcW w:w="1922" w:type="dxa"/>
            <w:vAlign w:val="center"/>
          </w:tcPr>
          <w:p>
            <w:pPr>
              <w:snapToGrid w:val="0"/>
              <w:jc w:val="center"/>
              <w:rPr>
                <w:rFonts w:ascii="Calibri" w:hAnsi="Calibri"/>
                <w:kern w:val="0"/>
                <w:sz w:val="20"/>
                <w:szCs w:val="20"/>
              </w:rPr>
            </w:pPr>
            <w:r>
              <w:rPr>
                <w:rFonts w:hint="eastAsia" w:ascii="Calibri" w:hAnsi="Calibri"/>
                <w:kern w:val="0"/>
                <w:sz w:val="20"/>
                <w:szCs w:val="20"/>
              </w:rPr>
              <w:t>高等数学（56%）</w:t>
            </w:r>
          </w:p>
          <w:p>
            <w:pPr>
              <w:snapToGrid w:val="0"/>
              <w:jc w:val="center"/>
              <w:rPr>
                <w:rFonts w:ascii="Calibri" w:hAnsi="Calibri"/>
                <w:kern w:val="0"/>
                <w:sz w:val="20"/>
                <w:szCs w:val="20"/>
              </w:rPr>
            </w:pPr>
            <w:r>
              <w:rPr>
                <w:rFonts w:hint="eastAsia" w:ascii="Calibri" w:hAnsi="Calibri"/>
                <w:kern w:val="0"/>
                <w:sz w:val="20"/>
                <w:szCs w:val="20"/>
              </w:rPr>
              <w:t>线性代数（22%）</w:t>
            </w:r>
          </w:p>
          <w:p>
            <w:pPr>
              <w:snapToGrid w:val="0"/>
              <w:jc w:val="center"/>
              <w:rPr>
                <w:rFonts w:ascii="Calibri" w:hAnsi="Calibri"/>
                <w:kern w:val="0"/>
                <w:sz w:val="20"/>
                <w:szCs w:val="20"/>
              </w:rPr>
            </w:pPr>
            <w:r>
              <w:rPr>
                <w:rFonts w:hint="eastAsia" w:ascii="Calibri" w:hAnsi="Calibri"/>
                <w:kern w:val="0"/>
                <w:sz w:val="20"/>
                <w:szCs w:val="20"/>
              </w:rPr>
              <w:t>概率统计（22%）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vAlign w:val="center"/>
          </w:tcPr>
          <w:p>
            <w:pPr>
              <w:snapToGrid w:val="0"/>
              <w:jc w:val="center"/>
              <w:rPr>
                <w:rFonts w:ascii="Calibri" w:hAnsi="Calibri"/>
                <w:b/>
                <w:bCs/>
                <w:kern w:val="0"/>
                <w:sz w:val="20"/>
                <w:szCs w:val="21"/>
              </w:rPr>
            </w:pPr>
            <w:r>
              <w:rPr>
                <w:rFonts w:hint="eastAsia" w:ascii="Calibri" w:hAnsi="Calibri"/>
                <w:b/>
                <w:bCs/>
                <w:kern w:val="0"/>
                <w:sz w:val="20"/>
                <w:szCs w:val="21"/>
              </w:rPr>
              <w:t>难度</w:t>
            </w:r>
          </w:p>
        </w:tc>
        <w:tc>
          <w:tcPr>
            <w:tcW w:w="2074" w:type="dxa"/>
            <w:vAlign w:val="center"/>
          </w:tcPr>
          <w:p>
            <w:pPr>
              <w:snapToGrid w:val="0"/>
              <w:jc w:val="center"/>
              <w:rPr>
                <w:rFonts w:ascii="Calibri" w:hAnsi="Calibri"/>
                <w:kern w:val="0"/>
                <w:sz w:val="20"/>
                <w:szCs w:val="20"/>
              </w:rPr>
            </w:pPr>
            <w:r>
              <w:rPr>
                <w:rFonts w:hint="eastAsia" w:ascii="Calibri" w:hAnsi="Calibri"/>
                <w:kern w:val="0"/>
                <w:sz w:val="20"/>
                <w:szCs w:val="20"/>
              </w:rPr>
              <w:t>最难</w:t>
            </w:r>
          </w:p>
        </w:tc>
        <w:tc>
          <w:tcPr>
            <w:tcW w:w="2226" w:type="dxa"/>
            <w:vAlign w:val="center"/>
          </w:tcPr>
          <w:p>
            <w:pPr>
              <w:snapToGrid w:val="0"/>
              <w:jc w:val="center"/>
              <w:rPr>
                <w:rFonts w:ascii="Calibri" w:hAnsi="Calibri"/>
                <w:kern w:val="0"/>
                <w:sz w:val="20"/>
                <w:szCs w:val="20"/>
              </w:rPr>
            </w:pPr>
            <w:r>
              <w:rPr>
                <w:rFonts w:hint="eastAsia" w:ascii="Calibri" w:hAnsi="Calibri"/>
                <w:kern w:val="0"/>
                <w:sz w:val="20"/>
                <w:szCs w:val="20"/>
              </w:rPr>
              <w:t>高数占比大，较难</w:t>
            </w:r>
          </w:p>
        </w:tc>
        <w:tc>
          <w:tcPr>
            <w:tcW w:w="1922" w:type="dxa"/>
            <w:vAlign w:val="center"/>
          </w:tcPr>
          <w:p>
            <w:pPr>
              <w:snapToGrid w:val="0"/>
              <w:jc w:val="center"/>
              <w:rPr>
                <w:rFonts w:ascii="Calibri" w:hAnsi="Calibri"/>
                <w:kern w:val="0"/>
                <w:sz w:val="20"/>
                <w:szCs w:val="20"/>
              </w:rPr>
            </w:pPr>
            <w:r>
              <w:rPr>
                <w:rFonts w:hint="eastAsia" w:ascii="Calibri" w:hAnsi="Calibri"/>
                <w:kern w:val="0"/>
                <w:sz w:val="20"/>
                <w:szCs w:val="20"/>
              </w:rPr>
              <w:t>较数学一简单</w:t>
            </w:r>
          </w:p>
        </w:tc>
      </w:tr>
    </w:tbl>
    <w:p>
      <w:pPr>
        <w:snapToGrid w:val="0"/>
        <w:jc w:val="center"/>
        <w:rPr>
          <w:rFonts w:cs="Times New Roman"/>
          <w:sz w:val="18"/>
          <w:szCs w:val="18"/>
        </w:rPr>
      </w:pPr>
      <w:r>
        <w:rPr>
          <w:rFonts w:hint="eastAsia" w:cs="Times New Roman"/>
          <w:sz w:val="18"/>
          <w:szCs w:val="18"/>
        </w:rPr>
        <w:t>表5-6考研的三类数学的联系与区别</w:t>
      </w:r>
    </w:p>
    <w:p>
      <w:pPr>
        <w:snapToGrid w:val="0"/>
        <w:ind w:firstLine="480" w:firstLineChars="200"/>
        <w:rPr>
          <w:rFonts w:ascii="Calibri" w:hAnsi="Calibri" w:cs="Times New Roman"/>
          <w:szCs w:val="32"/>
        </w:rPr>
      </w:pPr>
      <w:r>
        <w:rPr>
          <w:rFonts w:hint="eastAsia" w:ascii="Calibri" w:hAnsi="Calibri" w:cs="Times New Roman"/>
          <w:szCs w:val="32"/>
        </w:rPr>
        <w:t>特别要说的是，</w:t>
      </w:r>
      <w:r>
        <w:rPr>
          <w:rFonts w:hint="eastAsia" w:ascii="Calibri" w:hAnsi="Calibri" w:cs="Times New Roman"/>
          <w:b/>
          <w:bCs/>
          <w:szCs w:val="32"/>
        </w:rPr>
        <w:t>文史类专业是不考数学的</w:t>
      </w:r>
      <w:r>
        <w:rPr>
          <w:rFonts w:hint="eastAsia" w:ascii="Calibri" w:hAnsi="Calibri" w:cs="Times New Roman"/>
          <w:szCs w:val="32"/>
        </w:rPr>
        <w:t>，所以学文科的同学就偷着乐吧。</w:t>
      </w:r>
    </w:p>
    <w:p>
      <w:pPr>
        <w:snapToGrid w:val="0"/>
        <w:ind w:firstLine="480" w:firstLineChars="200"/>
        <w:rPr>
          <w:rFonts w:ascii="Calibri" w:hAnsi="Calibri" w:cs="Times New Roman"/>
        </w:rPr>
      </w:pPr>
      <w:r>
        <w:rPr>
          <w:rFonts w:ascii="Calibri" w:hAnsi="Calibri" w:cs="Times New Roman"/>
        </w:rPr>
        <w:t>明确了自己的考试内容后，便是复习资料的选择。要想准备复习数学，那么同学们就需要了解一下考研数学界的几位大佬：</w:t>
      </w:r>
      <w:r>
        <w:rPr>
          <w:rFonts w:ascii="Calibri" w:hAnsi="Calibri" w:cs="Times New Roman"/>
          <w:b/>
          <w:bCs/>
        </w:rPr>
        <w:t>李永乐</w:t>
      </w:r>
      <w:r>
        <w:rPr>
          <w:rFonts w:ascii="Calibri" w:hAnsi="Calibri" w:cs="Times New Roman"/>
        </w:rPr>
        <w:t>、</w:t>
      </w:r>
      <w:r>
        <w:rPr>
          <w:rFonts w:ascii="Calibri" w:hAnsi="Calibri" w:cs="Times New Roman"/>
          <w:b/>
          <w:bCs/>
        </w:rPr>
        <w:t>张宇、汤家凤</w:t>
      </w:r>
      <w:r>
        <w:rPr>
          <w:rFonts w:ascii="Calibri" w:hAnsi="Calibri" w:cs="Times New Roman"/>
        </w:rPr>
        <w:t>。复习考研数学，只需要选择这三位老师其中任意一位学习即可。三位老师都是在考研数学界扎根多年且口碑不错的老师，他们的课程和书籍质量都受到广大研友的好评。</w:t>
      </w:r>
    </w:p>
    <w:p>
      <w:pPr>
        <w:snapToGrid w:val="0"/>
        <w:ind w:firstLine="480" w:firstLineChars="200"/>
        <w:rPr>
          <w:rFonts w:ascii="Calibri" w:hAnsi="Calibri" w:cs="Times New Roman"/>
          <w:szCs w:val="32"/>
        </w:rPr>
      </w:pPr>
      <w:r>
        <w:rPr>
          <w:rFonts w:hint="eastAsia" w:ascii="Calibri" w:hAnsi="Calibri" w:cs="Times New Roman"/>
          <w:szCs w:val="32"/>
        </w:rPr>
        <w:t>此外各位老师都有着自己相应复习教材，比如李永乐老师那本在考研界非常出名的《考研数学</w:t>
      </w:r>
      <w:r>
        <w:rPr>
          <w:rFonts w:ascii="Calibri" w:hAnsi="Calibri" w:cs="Times New Roman"/>
          <w:szCs w:val="32"/>
        </w:rPr>
        <w:t>-复习全书》和经典的《线性代数辅导讲义》以及张宇的当家之作《张宇十八讲》等等；网上的教材一般都是全套购买，这些套餐里面除了上面所说的辅导书籍</w:t>
      </w:r>
      <w:r>
        <w:rPr>
          <w:rFonts w:hint="eastAsia" w:ascii="Calibri" w:hAnsi="Calibri" w:cs="Times New Roman"/>
          <w:szCs w:val="32"/>
        </w:rPr>
        <w:t>之外</w:t>
      </w:r>
      <w:r>
        <w:rPr>
          <w:rFonts w:ascii="Calibri" w:hAnsi="Calibri" w:cs="Times New Roman"/>
          <w:szCs w:val="32"/>
        </w:rPr>
        <w:t>还有一些题集用于自己刷题，同学们也可以根据自己的需求搭配</w:t>
      </w:r>
      <w:r>
        <w:rPr>
          <w:rFonts w:hint="eastAsia" w:ascii="Calibri" w:hAnsi="Calibri" w:cs="Times New Roman"/>
          <w:szCs w:val="32"/>
        </w:rPr>
        <w:t>购买</w:t>
      </w:r>
      <w:r>
        <w:rPr>
          <w:rFonts w:ascii="Calibri" w:hAnsi="Calibri" w:cs="Times New Roman"/>
          <w:szCs w:val="32"/>
        </w:rPr>
        <w:t>。</w:t>
      </w:r>
      <w:r>
        <w:rPr>
          <w:rFonts w:hint="eastAsia" w:ascii="Calibri" w:hAnsi="Calibri" w:cs="Times New Roman"/>
          <w:szCs w:val="32"/>
        </w:rPr>
        <w:t>大川小思在</w:t>
      </w:r>
      <w:r>
        <w:rPr>
          <w:rFonts w:ascii="Calibri" w:hAnsi="Calibri" w:cs="Times New Roman"/>
          <w:szCs w:val="32"/>
        </w:rPr>
        <w:t>这</w:t>
      </w:r>
      <w:r>
        <w:rPr>
          <w:rFonts w:hint="eastAsia" w:ascii="Calibri" w:hAnsi="Calibri" w:cs="Times New Roman"/>
          <w:szCs w:val="32"/>
        </w:rPr>
        <w:t>里建议大家最好购买其中任何一套资料之后，就开始复习准备。等到了中期，自己已经基本熟悉掌握了知识点之后，再来增添一些额外的资料。前期无需购买太多书籍，不然会给大家带来一种需要复习太多的错觉，贪多是嚼不烂的。</w:t>
      </w:r>
    </w:p>
    <w:p>
      <w:pPr>
        <w:snapToGrid w:val="0"/>
        <w:ind w:firstLine="480" w:firstLineChars="200"/>
        <w:rPr>
          <w:rFonts w:ascii="Calibri" w:hAnsi="Calibri" w:cs="Times New Roman"/>
        </w:rPr>
      </w:pPr>
      <w:r>
        <w:rPr>
          <w:rFonts w:ascii="Calibri" w:hAnsi="Calibri" w:cs="Times New Roman"/>
        </w:rPr>
        <w:t xml:space="preserve">但是光有复习资料是不够的，任何知识的掌握不是看自己现在有多少资料、读了多少书，而是看自身对知识点有多少内化于心的理解。那么同学们怎样才能做到内化于心呢？学长觉得大家至少应该做到以下三点： </w:t>
      </w:r>
    </w:p>
    <w:p>
      <w:pPr>
        <w:snapToGrid w:val="0"/>
        <w:ind w:firstLine="480" w:firstLineChars="200"/>
        <w:rPr>
          <w:rFonts w:cs="Times New Roman"/>
          <w:szCs w:val="32"/>
        </w:rPr>
      </w:pPr>
      <w:r>
        <w:rPr>
          <w:rFonts w:hint="eastAsia" w:cs="Times New Roman"/>
          <w:szCs w:val="32"/>
        </w:rPr>
        <w:t>①</w:t>
      </w:r>
      <w:r>
        <w:rPr>
          <w:rFonts w:hint="eastAsia" w:cs="Times New Roman"/>
          <w:b/>
          <w:bCs/>
          <w:szCs w:val="32"/>
        </w:rPr>
        <w:t>打好基础最重要。首先，</w:t>
      </w:r>
      <w:r>
        <w:rPr>
          <w:rFonts w:hint="eastAsia" w:cs="Times New Roman"/>
          <w:szCs w:val="32"/>
        </w:rPr>
        <w:t>基本的概念、简单公式定理的推导和证明一定要知道，比如经常用的数列和函数的极限定义，拉格朗日中值定理、洛必达法则、矩阵的秩的性质的证明，再难的题目也是简单概念的堆叠。其次，可以在每学过一段时间后，合上书本或者翻到目录对自己最近学过的知识来一次复盘。自己思考每章的重点以及学习过程中印象比较深刻的定理习题，并重新学习理解自己不太熟悉的内容。</w:t>
      </w:r>
    </w:p>
    <w:p>
      <w:pPr>
        <w:snapToGrid w:val="0"/>
        <w:ind w:firstLine="480" w:firstLineChars="200"/>
        <w:rPr>
          <w:rFonts w:cs="Times New Roman"/>
          <w:szCs w:val="32"/>
        </w:rPr>
      </w:pPr>
      <w:r>
        <w:rPr>
          <w:rFonts w:hint="eastAsia" w:cs="Times New Roman"/>
          <w:szCs w:val="32"/>
        </w:rPr>
        <w:t>②</w:t>
      </w:r>
      <w:r>
        <w:rPr>
          <w:rFonts w:hint="eastAsia" w:cs="Times New Roman"/>
          <w:b/>
          <w:bCs/>
          <w:szCs w:val="32"/>
        </w:rPr>
        <w:t>要多有针对性的练题，学会举一反三。</w:t>
      </w:r>
      <w:r>
        <w:rPr>
          <w:rFonts w:hint="eastAsia" w:cs="Times New Roman"/>
          <w:szCs w:val="32"/>
        </w:rPr>
        <w:t>基本的概念和公式定理熟悉后，就要开始通过练题来巩固复习的成果，及时地查漏补缺，并要能够举一反三，学会一道题，掌握一类题。真题是同学们复习过程中宝贵的财富。近十年的真题一定要保证至少刷</w:t>
      </w:r>
      <w:r>
        <w:rPr>
          <w:rFonts w:cs="Times New Roman"/>
          <w:szCs w:val="32"/>
        </w:rPr>
        <w:t>3</w:t>
      </w:r>
      <w:r>
        <w:rPr>
          <w:rFonts w:hint="eastAsia" w:cs="Times New Roman"/>
          <w:szCs w:val="32"/>
        </w:rPr>
        <w:t>遍，争取做到：每道真题都要会做。做完真题后可以买各大名师的模拟题来做。“三天不练手生”，一定要坚持每天做题，一直到考前的最后一晚。大家还要多总结，摸索出自己的思维过程和解题节奏。做题过程中一定要及时发现自己对哪些知识点的理解比较薄弱，哪种习题不太会解，然后专门去找这种题目来做。有了这样一种自我发现寻找的过程，大家才能构建好完整的知识体系。</w:t>
      </w:r>
    </w:p>
    <w:p>
      <w:pPr>
        <w:snapToGrid w:val="0"/>
        <w:ind w:firstLine="480" w:firstLineChars="200"/>
        <w:rPr>
          <w:rFonts w:ascii="Calibri" w:hAnsi="Calibri" w:cs="Times New Roman"/>
          <w:szCs w:val="32"/>
        </w:rPr>
      </w:pPr>
      <w:r>
        <w:rPr>
          <w:rFonts w:hint="eastAsia" w:cs="Times New Roman"/>
          <w:szCs w:val="32"/>
        </w:rPr>
        <w:t>③</w:t>
      </w:r>
      <w:r>
        <w:rPr>
          <w:rFonts w:hint="eastAsia" w:cs="Times New Roman"/>
          <w:b/>
          <w:bCs/>
          <w:szCs w:val="32"/>
        </w:rPr>
        <w:t>要重视计算，注意细节。</w:t>
      </w:r>
      <w:r>
        <w:rPr>
          <w:rFonts w:hint="eastAsia" w:cs="Times New Roman"/>
          <w:szCs w:val="32"/>
        </w:rPr>
        <w:t>研究了近十年的真题，大川小思发现偶数年的数学难，主要是难在计算上面。而计算往往是同学们比较薄弱的地方。大家在做题时，不要一看出解题思路就跳到下一题，而是要自己动手算出正确的答案。大家不光要会做，还要把分拿满。做多了之后也能自己逐步摸索出一些检验自己答案是否正确的方法。考研数学总分</w:t>
      </w:r>
      <w:r>
        <w:rPr>
          <w:rFonts w:cs="Times New Roman"/>
          <w:szCs w:val="32"/>
        </w:rPr>
        <w:t>150</w:t>
      </w:r>
      <w:r>
        <w:rPr>
          <w:rFonts w:hint="eastAsia" w:cs="Times New Roman"/>
          <w:szCs w:val="32"/>
        </w:rPr>
        <w:t>，经常会成为最终的胜负手。希望同学们一定要足够重视数学，在考试中拿</w:t>
      </w:r>
      <w:r>
        <w:rPr>
          <w:rFonts w:hint="eastAsia" w:ascii="Calibri" w:hAnsi="Calibri" w:cs="Times New Roman"/>
          <w:szCs w:val="32"/>
        </w:rPr>
        <w:t>到一个理想的分数。</w:t>
      </w:r>
    </w:p>
    <w:p>
      <w:pPr>
        <w:ind w:firstLine="482" w:firstLineChars="200"/>
      </w:pPr>
      <w:r>
        <w:rPr>
          <w:rFonts w:hint="eastAsia"/>
          <w:b/>
          <w:bCs/>
        </w:rPr>
        <w:t>（</w:t>
      </w:r>
      <w:r>
        <w:rPr>
          <w:b/>
          <w:bCs/>
        </w:rPr>
        <w:t>2）</w:t>
      </w:r>
      <w:r>
        <w:rPr>
          <w:rFonts w:hint="eastAsia"/>
          <w:b/>
          <w:bCs/>
        </w:rPr>
        <w:t>考研英语的复习</w:t>
      </w:r>
    </w:p>
    <w:p>
      <w:pPr>
        <w:snapToGrid w:val="0"/>
        <w:ind w:firstLine="480" w:firstLineChars="200"/>
        <w:rPr>
          <w:rFonts w:ascii="Calibri" w:hAnsi="Calibri" w:cs="Times New Roman"/>
          <w:szCs w:val="32"/>
        </w:rPr>
      </w:pPr>
      <w:r>
        <w:rPr>
          <w:rFonts w:hint="eastAsia" w:ascii="Calibri" w:hAnsi="Calibri" w:cs="Times New Roman"/>
          <w:szCs w:val="32"/>
        </w:rPr>
        <w:t>考研英语主要分为两类，一类是学硕考的</w:t>
      </w:r>
      <w:r>
        <w:rPr>
          <w:rFonts w:hint="eastAsia" w:ascii="Calibri" w:hAnsi="Calibri" w:cs="Times New Roman"/>
          <w:b/>
          <w:bCs/>
          <w:szCs w:val="32"/>
        </w:rPr>
        <w:t>英语一</w:t>
      </w:r>
      <w:r>
        <w:rPr>
          <w:rFonts w:hint="eastAsia" w:ascii="Calibri" w:hAnsi="Calibri" w:cs="Times New Roman"/>
          <w:szCs w:val="32"/>
        </w:rPr>
        <w:t>，另一类是专硕考的</w:t>
      </w:r>
      <w:r>
        <w:rPr>
          <w:rFonts w:hint="eastAsia" w:ascii="Calibri" w:hAnsi="Calibri" w:cs="Times New Roman"/>
          <w:b/>
          <w:bCs/>
          <w:szCs w:val="32"/>
        </w:rPr>
        <w:t>英语二</w:t>
      </w:r>
      <w:r>
        <w:rPr>
          <w:rFonts w:hint="eastAsia" w:ascii="Calibri" w:hAnsi="Calibri" w:cs="Times New Roman"/>
          <w:szCs w:val="32"/>
        </w:rPr>
        <w:t>。二者的题型类似，但是英语一的难度会比英语二高一些。</w:t>
      </w:r>
    </w:p>
    <w:p>
      <w:pPr>
        <w:snapToGrid w:val="0"/>
        <w:ind w:firstLine="480" w:firstLineChars="200"/>
        <w:rPr>
          <w:rFonts w:ascii="Calibri" w:hAnsi="Calibri" w:cs="Times New Roman"/>
          <w:szCs w:val="32"/>
        </w:rPr>
      </w:pPr>
      <w:r>
        <w:rPr>
          <w:rFonts w:hint="eastAsia" w:ascii="Calibri" w:hAnsi="Calibri" w:cs="Times New Roman"/>
          <w:szCs w:val="32"/>
        </w:rPr>
        <w:t>无论是考英语一还是英语二，复习的策略都是一样的。</w:t>
      </w:r>
      <w:r>
        <w:rPr>
          <w:rFonts w:hint="eastAsia" w:ascii="Calibri" w:hAnsi="Calibri" w:cs="Times New Roman"/>
          <w:b/>
          <w:bCs/>
          <w:szCs w:val="32"/>
        </w:rPr>
        <w:t>首先是重视单词的记忆</w:t>
      </w:r>
      <w:r>
        <w:rPr>
          <w:rFonts w:hint="eastAsia" w:ascii="Calibri" w:hAnsi="Calibri" w:cs="Times New Roman"/>
          <w:szCs w:val="32"/>
        </w:rPr>
        <w:t>，</w:t>
      </w:r>
      <w:r>
        <w:rPr>
          <w:rFonts w:hint="eastAsia" w:ascii="Calibri" w:hAnsi="Calibri" w:cs="Times New Roman"/>
          <w:b/>
          <w:bCs/>
          <w:szCs w:val="32"/>
        </w:rPr>
        <w:t>单词是一切的基础。</w:t>
      </w:r>
      <w:r>
        <w:rPr>
          <w:rFonts w:hint="eastAsia" w:ascii="Calibri" w:hAnsi="Calibri" w:cs="Times New Roman"/>
          <w:szCs w:val="32"/>
        </w:rPr>
        <w:t>考研大纲的5500个单词大家一定要全部背诵下来。单词的记忆重在重复和联想，在这里推荐百词斩、扇贝等单词A</w:t>
      </w:r>
      <w:r>
        <w:rPr>
          <w:rFonts w:ascii="Calibri" w:hAnsi="Calibri" w:cs="Times New Roman"/>
          <w:szCs w:val="32"/>
        </w:rPr>
        <w:t>PP</w:t>
      </w:r>
      <w:r>
        <w:rPr>
          <w:rFonts w:hint="eastAsia" w:ascii="Calibri" w:hAnsi="Calibri" w:cs="Times New Roman"/>
          <w:szCs w:val="32"/>
        </w:rPr>
        <w:t>。大家可以选择一款自己喜欢的、用的习惯的</w:t>
      </w:r>
      <w:r>
        <w:rPr>
          <w:rFonts w:ascii="Calibri" w:hAnsi="Calibri" w:cs="Times New Roman"/>
          <w:szCs w:val="32"/>
        </w:rPr>
        <w:t>APP</w:t>
      </w:r>
      <w:r>
        <w:rPr>
          <w:rFonts w:hint="eastAsia" w:ascii="Calibri" w:hAnsi="Calibri" w:cs="Times New Roman"/>
          <w:szCs w:val="32"/>
        </w:rPr>
        <w:t>，然后坚持背到考试结束。如果背不下来怎么办，那就反复背诵。</w:t>
      </w:r>
    </w:p>
    <w:p>
      <w:pPr>
        <w:snapToGrid w:val="0"/>
        <w:ind w:firstLine="482" w:firstLineChars="200"/>
        <w:rPr>
          <w:rFonts w:ascii="Calibri" w:hAnsi="Calibri" w:cs="Times New Roman"/>
          <w:szCs w:val="32"/>
        </w:rPr>
      </w:pPr>
      <w:r>
        <w:rPr>
          <w:rFonts w:hint="eastAsia" w:ascii="Calibri" w:hAnsi="Calibri" w:cs="Times New Roman"/>
          <w:b/>
          <w:bCs/>
          <w:szCs w:val="32"/>
        </w:rPr>
        <w:t>其次就是重视阅读，得阅读者得天下。</w:t>
      </w:r>
      <w:r>
        <w:rPr>
          <w:rFonts w:hint="eastAsia" w:ascii="Calibri" w:hAnsi="Calibri" w:cs="Times New Roman"/>
          <w:szCs w:val="32"/>
        </w:rPr>
        <w:t>考研英语阅读一共40分，能不能过单科线或者能不能上80分全靠阅读。练习阅读最有效的办法就是研究真题。研究真题首要的就是要弄清楚真题文章主要讲述哪些方面的内容。近几年的真题文章主要关注点在经济形势、法律、科技等方面，因此同学们要有意识地关注相关主题的文章，并熟悉特定专业词汇的中文释义。然后就是要将全文一字不漏地翻译成中文，不会的单词查词典并做记录背诵；重点关注长难句，因为有长难句的地方往往就是出题的地方。接下来就是要弄清楚全文主旨以及行文逻辑，对比完成选择。此外还要猜测命题人的考察意图以及熟悉干扰选项的命制风格，从而能够在考试的时候迅速排除干扰选项，选出正确答案。希望大家能把真题系统地做个三遍以上，并且不断地提高阅读速度和正确率。</w:t>
      </w:r>
    </w:p>
    <w:p>
      <w:pPr>
        <w:snapToGrid w:val="0"/>
        <w:ind w:firstLine="482" w:firstLineChars="200"/>
        <w:rPr>
          <w:rFonts w:ascii="Calibri" w:hAnsi="Calibri" w:cs="Times New Roman"/>
          <w:szCs w:val="32"/>
        </w:rPr>
      </w:pPr>
      <w:r>
        <w:rPr>
          <w:rFonts w:hint="eastAsia" w:ascii="Calibri" w:hAnsi="Calibri" w:cs="Times New Roman"/>
          <w:b/>
          <w:bCs/>
          <w:szCs w:val="32"/>
        </w:rPr>
        <w:t>最后，要重视写作。</w:t>
      </w:r>
      <w:r>
        <w:rPr>
          <w:rFonts w:hint="eastAsia" w:ascii="Calibri" w:hAnsi="Calibri" w:cs="Times New Roman"/>
          <w:szCs w:val="32"/>
        </w:rPr>
        <w:t>考研英语一写作</w:t>
      </w:r>
      <w:r>
        <w:rPr>
          <w:rFonts w:ascii="Calibri" w:hAnsi="Calibri" w:cs="Times New Roman"/>
          <w:szCs w:val="32"/>
        </w:rPr>
        <w:t>30分，</w:t>
      </w:r>
      <w:r>
        <w:rPr>
          <w:rFonts w:hint="eastAsia" w:ascii="Calibri" w:hAnsi="Calibri" w:cs="Times New Roman"/>
          <w:szCs w:val="32"/>
        </w:rPr>
        <w:t>英语二写作25分，</w:t>
      </w:r>
      <w:r>
        <w:rPr>
          <w:rFonts w:ascii="Calibri" w:hAnsi="Calibri" w:cs="Times New Roman"/>
          <w:szCs w:val="32"/>
        </w:rPr>
        <w:t>写作得高分最后总分才能得高分</w:t>
      </w:r>
      <w:r>
        <w:rPr>
          <w:rFonts w:hint="eastAsia" w:ascii="Calibri" w:hAnsi="Calibri" w:cs="Times New Roman"/>
          <w:szCs w:val="32"/>
        </w:rPr>
        <w:t>。推荐大家看看相关考研机构写作名师的视频，比如</w:t>
      </w:r>
      <w:r>
        <w:rPr>
          <w:rFonts w:hint="eastAsia" w:ascii="Calibri" w:hAnsi="Calibri" w:cs="Times New Roman"/>
          <w:b/>
          <w:bCs/>
          <w:szCs w:val="32"/>
        </w:rPr>
        <w:t>新东方的王江涛、文都的何凯文</w:t>
      </w:r>
      <w:r>
        <w:rPr>
          <w:rFonts w:hint="eastAsia" w:ascii="Calibri" w:hAnsi="Calibri" w:cs="Times New Roman"/>
          <w:szCs w:val="32"/>
        </w:rPr>
        <w:t>等。大家可以选择自己喜欢的老师，然后按照老师的讲解认真积累和练习就好。到考前一个月看看各大名师的押题文章，不是要全背下来，而是去看看相关的话题，并且自己练习写几篇。当然如果复习时间比较紧张或者写作基础太差，那么同学们可以在考前背个</w:t>
      </w:r>
      <w:r>
        <w:rPr>
          <w:rFonts w:ascii="Calibri" w:hAnsi="Calibri" w:cs="Times New Roman"/>
          <w:szCs w:val="32"/>
        </w:rPr>
        <w:t>10来篇不同话题的文章，</w:t>
      </w:r>
      <w:r>
        <w:rPr>
          <w:rFonts w:hint="eastAsia" w:ascii="Calibri" w:hAnsi="Calibri" w:cs="Times New Roman"/>
          <w:szCs w:val="32"/>
        </w:rPr>
        <w:t>以防</w:t>
      </w:r>
      <w:r>
        <w:rPr>
          <w:rFonts w:ascii="Calibri" w:hAnsi="Calibri" w:cs="Times New Roman"/>
          <w:szCs w:val="32"/>
        </w:rPr>
        <w:t>在考场上卡壳写不出来。</w:t>
      </w:r>
    </w:p>
    <w:p>
      <w:pPr>
        <w:ind w:firstLine="482" w:firstLineChars="200"/>
      </w:pPr>
      <w:r>
        <w:rPr>
          <w:rFonts w:hint="eastAsia"/>
          <w:b/>
          <w:bCs/>
        </w:rPr>
        <w:t>（</w:t>
      </w:r>
      <w:r>
        <w:rPr>
          <w:b/>
          <w:bCs/>
        </w:rPr>
        <w:t>3）</w:t>
      </w:r>
      <w:r>
        <w:rPr>
          <w:rFonts w:hint="eastAsia"/>
          <w:b/>
          <w:bCs/>
        </w:rPr>
        <w:t>考研政治的复习</w:t>
      </w:r>
    </w:p>
    <w:p>
      <w:pPr>
        <w:snapToGrid w:val="0"/>
        <w:ind w:firstLine="480" w:firstLineChars="200"/>
        <w:rPr>
          <w:rFonts w:ascii="Calibri" w:hAnsi="Calibri" w:cs="Times New Roman"/>
          <w:b/>
          <w:bCs/>
          <w:szCs w:val="32"/>
        </w:rPr>
      </w:pPr>
      <w:r>
        <w:rPr>
          <w:rFonts w:hint="eastAsia" w:ascii="Calibri" w:hAnsi="Calibri" w:cs="Times New Roman"/>
          <w:szCs w:val="32"/>
        </w:rPr>
        <w:t>政治的复习对大多数同学来说都是从头学习，而且想得高分也挺难。同学们要对政治足够重视，并注重复习的性价比。政治的复习资料买</w:t>
      </w:r>
      <w:r>
        <w:rPr>
          <w:rFonts w:hint="eastAsia" w:ascii="Calibri" w:hAnsi="Calibri" w:cs="Times New Roman"/>
          <w:b/>
          <w:szCs w:val="32"/>
        </w:rPr>
        <w:t>肖秀荣全套</w:t>
      </w:r>
      <w:r>
        <w:rPr>
          <w:rFonts w:hint="eastAsia" w:ascii="Calibri" w:hAnsi="Calibri" w:cs="Times New Roman"/>
          <w:szCs w:val="32"/>
        </w:rPr>
        <w:t>就够了。复习的时候先边看</w:t>
      </w:r>
      <w:r>
        <w:rPr>
          <w:rFonts w:hint="eastAsia" w:ascii="Calibri" w:hAnsi="Calibri" w:cs="Times New Roman"/>
          <w:b/>
          <w:bCs/>
          <w:szCs w:val="32"/>
        </w:rPr>
        <w:t>《精讲精练》</w:t>
      </w:r>
      <w:r>
        <w:rPr>
          <w:rFonts w:hint="eastAsia" w:ascii="Calibri" w:hAnsi="Calibri" w:cs="Times New Roman"/>
          <w:szCs w:val="32"/>
        </w:rPr>
        <w:t>边做</w:t>
      </w:r>
      <w:r>
        <w:rPr>
          <w:rFonts w:hint="eastAsia" w:ascii="Calibri" w:hAnsi="Calibri" w:cs="Times New Roman"/>
          <w:b/>
          <w:bCs/>
          <w:szCs w:val="32"/>
        </w:rPr>
        <w:t>1000题</w:t>
      </w:r>
      <w:r>
        <w:rPr>
          <w:rFonts w:hint="eastAsia" w:ascii="Calibri" w:hAnsi="Calibri" w:cs="Times New Roman"/>
          <w:szCs w:val="32"/>
        </w:rPr>
        <w:t>的客观题，错误的题反复刷。用好</w:t>
      </w:r>
      <w:r>
        <w:rPr>
          <w:rFonts w:hint="eastAsia" w:ascii="Calibri" w:hAnsi="Calibri" w:cs="Times New Roman"/>
          <w:b/>
          <w:bCs/>
          <w:szCs w:val="32"/>
        </w:rPr>
        <w:t>肖四和肖八</w:t>
      </w:r>
      <w:r>
        <w:rPr>
          <w:rFonts w:hint="eastAsia" w:ascii="Calibri" w:hAnsi="Calibri" w:cs="Times New Roman"/>
          <w:szCs w:val="32"/>
        </w:rPr>
        <w:t>，最后的时间狂背肖四上面的问答题答案。希望大家能够仔细看肖大大每本书的前言，那上面有详细的学习方法。大家还可以关注肖大大的微博，肖大大会不定期发布考研政治消息，并且会有答疑的内容。</w:t>
      </w:r>
      <w:r>
        <w:rPr>
          <w:rFonts w:hint="eastAsia" w:ascii="Calibri" w:hAnsi="Calibri" w:cs="Times New Roman"/>
          <w:b/>
          <w:bCs/>
          <w:szCs w:val="32"/>
        </w:rPr>
        <w:t>希望大家要把政治的得分定为</w:t>
      </w:r>
      <w:r>
        <w:rPr>
          <w:rFonts w:ascii="Calibri" w:hAnsi="Calibri" w:cs="Times New Roman"/>
          <w:b/>
          <w:bCs/>
          <w:szCs w:val="32"/>
        </w:rPr>
        <w:t>6</w:t>
      </w:r>
      <w:r>
        <w:rPr>
          <w:rFonts w:hint="eastAsia" w:ascii="Calibri" w:hAnsi="Calibri" w:cs="Times New Roman"/>
          <w:b/>
          <w:bCs/>
          <w:szCs w:val="32"/>
        </w:rPr>
        <w:t>5</w:t>
      </w:r>
      <w:r>
        <w:rPr>
          <w:rFonts w:ascii="Calibri" w:hAnsi="Calibri" w:cs="Times New Roman"/>
          <w:b/>
          <w:bCs/>
          <w:szCs w:val="32"/>
        </w:rPr>
        <w:t>分以上，因为现在很多985学校的政治单科线就高达60分</w:t>
      </w:r>
      <w:r>
        <w:rPr>
          <w:rFonts w:hint="eastAsia" w:ascii="Calibri" w:hAnsi="Calibri" w:cs="Times New Roman"/>
          <w:b/>
          <w:bCs/>
          <w:szCs w:val="32"/>
        </w:rPr>
        <w:t>。</w:t>
      </w:r>
      <w:r>
        <w:rPr>
          <w:rFonts w:ascii="Calibri" w:hAnsi="Calibri" w:cs="Times New Roman"/>
          <w:b/>
          <w:bCs/>
          <w:szCs w:val="32"/>
        </w:rPr>
        <w:t>如果到时候因为政治没过线而没书念，那可就太遗憾了。</w:t>
      </w:r>
    </w:p>
    <w:p>
      <w:pPr>
        <w:pStyle w:val="4"/>
      </w:pPr>
      <w:bookmarkStart w:id="338" w:name="_Toc8973"/>
      <w:bookmarkStart w:id="339" w:name="_Toc4216"/>
      <w:bookmarkStart w:id="340" w:name="_Toc75364285"/>
      <w:r>
        <w:rPr>
          <w:rFonts w:hint="eastAsia"/>
        </w:rPr>
        <w:t>（四）复试和调剂攻略</w:t>
      </w:r>
      <w:bookmarkEnd w:id="338"/>
      <w:bookmarkEnd w:id="339"/>
      <w:bookmarkEnd w:id="340"/>
    </w:p>
    <w:p>
      <w:pPr>
        <w:snapToGrid w:val="0"/>
        <w:ind w:firstLine="480" w:firstLineChars="200"/>
        <w:rPr>
          <w:rFonts w:ascii="Calibri" w:hAnsi="Calibri" w:cs="Times New Roman"/>
          <w:szCs w:val="32"/>
        </w:rPr>
      </w:pPr>
      <w:r>
        <w:rPr>
          <w:rFonts w:hint="eastAsia" w:ascii="Calibri" w:hAnsi="Calibri" w:cs="Times New Roman"/>
          <w:szCs w:val="32"/>
        </w:rPr>
        <w:t>考研的复试分数线大概在每年的三月中上旬公布。分数线公布后，直接决定同学们是准备复试、联系调剂还是考研失败。考研失败的话只能说遗憾，但如果能参与复试与调剂的话，同学们一定还要绷紧神经，努力争取最终的录取。</w:t>
      </w:r>
    </w:p>
    <w:p>
      <w:pPr>
        <w:pStyle w:val="5"/>
      </w:pPr>
      <w:bookmarkStart w:id="341" w:name="_Toc21402"/>
      <w:bookmarkStart w:id="342" w:name="_Toc7689"/>
      <w:r>
        <w:rPr>
          <w:rFonts w:hint="eastAsia"/>
        </w:rPr>
        <w:t>1.复试</w:t>
      </w:r>
      <w:bookmarkEnd w:id="341"/>
      <w:bookmarkEnd w:id="342"/>
    </w:p>
    <w:p>
      <w:pPr>
        <w:snapToGrid w:val="0"/>
        <w:ind w:firstLine="480" w:firstLineChars="200"/>
        <w:rPr>
          <w:rFonts w:ascii="Calibri" w:hAnsi="Calibri" w:cs="Times New Roman"/>
        </w:rPr>
      </w:pPr>
      <w:r>
        <w:rPr>
          <w:rFonts w:ascii="Calibri" w:hAnsi="Calibri" w:cs="Times New Roman"/>
        </w:rPr>
        <w:t>考生所报考专业的复试分数线是随着复试名单的公布一起公布的，在这个时候大家便要仔细去研究复试的名单。一般学校的复试名单会附上初试的分数以及排名，所以大家就要去找到自己在名单中的位置，并根据招生计划人数和复试人数来判断复试比，从而明白竞争的激烈程度，做到心里有数。特别对于那些排名比较靠后的考生来说，就更要注意这一点</w:t>
      </w:r>
      <w:r>
        <w:rPr>
          <w:rFonts w:ascii="Calibri" w:hAnsi="Calibri" w:cs="Times New Roman"/>
          <w:b/>
          <w:bCs/>
        </w:rPr>
        <w:t>。同学们要尽最大的努力去准备复试，但是也要做好最坏的打算。</w:t>
      </w:r>
      <w:r>
        <w:rPr>
          <w:rFonts w:ascii="Calibri" w:hAnsi="Calibri" w:cs="Times New Roman"/>
        </w:rPr>
        <w:t>当然，</w:t>
      </w:r>
      <w:r>
        <w:rPr>
          <w:rFonts w:ascii="Calibri" w:hAnsi="Calibri" w:cs="Times New Roman"/>
          <w:b/>
          <w:bCs/>
        </w:rPr>
        <w:t>排名比较靠前的同学也不能沾沾自喜</w:t>
      </w:r>
      <w:r>
        <w:rPr>
          <w:rFonts w:ascii="Calibri" w:hAnsi="Calibri" w:cs="Times New Roman"/>
        </w:rPr>
        <w:t>。每个人都要尽力准备到最好，但因为是差额复试，所以总是会有人会被淘汰。如果不幸在最后时刻被刷下来，先不要悲伤，很多学校都会有</w:t>
      </w:r>
      <w:r>
        <w:rPr>
          <w:rFonts w:ascii="Calibri" w:hAnsi="Calibri" w:cs="Times New Roman"/>
          <w:b/>
          <w:bCs/>
        </w:rPr>
        <w:t>校内调剂</w:t>
      </w:r>
      <w:r>
        <w:rPr>
          <w:rFonts w:ascii="Calibri" w:hAnsi="Calibri" w:cs="Times New Roman"/>
        </w:rPr>
        <w:t>的机会，一定要及时跟学校的研招办或者学院的招生办公室沟通，获取校内调剂的信息。校内调剂的时间窗口非常窄，大家一地要获取最及时的消息，做好万全的准备，争取能够校内调剂成功。</w:t>
      </w:r>
    </w:p>
    <w:p>
      <w:pPr>
        <w:snapToGrid w:val="0"/>
        <w:ind w:firstLine="480" w:firstLineChars="200"/>
        <w:rPr>
          <w:rFonts w:ascii="Calibri" w:hAnsi="Calibri" w:cs="Times New Roman"/>
          <w:szCs w:val="32"/>
        </w:rPr>
      </w:pPr>
      <w:r>
        <w:rPr>
          <w:rFonts w:hint="eastAsia" w:ascii="Calibri" w:hAnsi="Calibri" w:cs="Times New Roman"/>
          <w:szCs w:val="32"/>
        </w:rPr>
        <w:t>那么复试要怎么准备呢？先前讲到复试是由专业课笔试、专业面试、第一外国语口试组成。在复试这一关，学校更加看重同学们的专业能力、表达能力、外语的应用能力。但是每个学校复试的具体形式又是不同的，所以这个时候有一个直系的学长学姐显得十分重要。大家可以从他们那里了解到复试的流程、复试的内容，甚至还可以找到历年的真题。当然，大家还可以从论坛或者淘宝上去购买复试真题以及复习笔记。关于复习太细节的东西大川小思在此就不用多说，大家争分夺秒疯狂啃书就对了。这里还要再唠叨一下外语的口试，同学们一定要准备好一份精致的、不浮夸的、情真意切的自我介绍，从而避免在考试的时候一句话都说不出来。</w:t>
      </w:r>
    </w:p>
    <w:p>
      <w:pPr>
        <w:pStyle w:val="5"/>
      </w:pPr>
      <w:bookmarkStart w:id="343" w:name="_Toc20699"/>
      <w:bookmarkStart w:id="344" w:name="_Toc12408"/>
      <w:r>
        <w:rPr>
          <w:rFonts w:hint="eastAsia"/>
        </w:rPr>
        <w:t>2.调剂</w:t>
      </w:r>
      <w:bookmarkEnd w:id="343"/>
      <w:bookmarkEnd w:id="344"/>
    </w:p>
    <w:p>
      <w:pPr>
        <w:snapToGrid w:val="0"/>
        <w:ind w:firstLine="480" w:firstLineChars="200"/>
        <w:rPr>
          <w:rFonts w:ascii="Calibri" w:hAnsi="Calibri" w:cs="Times New Roman"/>
          <w:szCs w:val="32"/>
        </w:rPr>
      </w:pPr>
      <w:r>
        <w:rPr>
          <w:rFonts w:hint="eastAsia" w:ascii="Calibri" w:hAnsi="Calibri" w:cs="Times New Roman"/>
          <w:szCs w:val="32"/>
        </w:rPr>
        <w:t>说到调剂，其实大川小思的内心是抗拒的，因为学长学姐希望大家都能够金榜题名。但现实生活中意外总是难以避免。如果不幸落榜，又不想再战但也还想上学，那么调剂就是大家最后一搏的机会，所以小思还是简单地介绍一下调剂应该注意的地方。</w:t>
      </w:r>
    </w:p>
    <w:p>
      <w:pPr>
        <w:snapToGrid w:val="0"/>
        <w:ind w:firstLine="482" w:firstLineChars="200"/>
        <w:rPr>
          <w:rFonts w:ascii="Calibri" w:hAnsi="Calibri" w:cs="Times New Roman"/>
          <w:szCs w:val="32"/>
        </w:rPr>
      </w:pPr>
      <w:r>
        <w:rPr>
          <w:rFonts w:hint="eastAsia" w:ascii="Calibri" w:hAnsi="Calibri" w:cs="Times New Roman"/>
          <w:b/>
          <w:bCs/>
          <w:szCs w:val="32"/>
        </w:rPr>
        <w:t>考研调剂的竞争甚至比一志愿复试的竞争还要激烈，调剂就是一场信息的战争。</w:t>
      </w:r>
      <w:r>
        <w:rPr>
          <w:rFonts w:hint="eastAsia" w:ascii="Calibri" w:hAnsi="Calibri" w:cs="Times New Roman"/>
          <w:szCs w:val="32"/>
        </w:rPr>
        <w:t>如果同学们能先找到高校的调剂需求，并且提前联系，那么同学们便会占据先机。调剂的信息可以从研招网、各大高校的研究生招生官网、新浪微博的大V以及考研相关的微信公众号等渠道找到。如果在学校线或者国家线出来后，专业复试名单还未出来前，同学们觉得自己进入第一志愿复试的机会很渺茫，那么从这个时候开始大家就应该开始通过各种渠道搜集调剂信息，及时和相关院校或者相关老师联系、介绍自己的实际情况，看看对方是否愿意给你一个机会。待调剂系统开放后，相关院校便可以及时查看自己的调剂申请，并且给大家提供复试的机会。</w:t>
      </w:r>
    </w:p>
    <w:p>
      <w:pPr>
        <w:snapToGrid w:val="0"/>
        <w:ind w:firstLine="480" w:firstLineChars="200"/>
        <w:rPr>
          <w:rFonts w:ascii="Calibri" w:hAnsi="Calibri" w:cs="Times New Roman"/>
          <w:szCs w:val="32"/>
        </w:rPr>
      </w:pPr>
      <w:r>
        <w:rPr>
          <w:rFonts w:hint="eastAsia" w:ascii="Calibri" w:hAnsi="Calibri" w:cs="Times New Roman"/>
          <w:szCs w:val="32"/>
        </w:rPr>
        <w:t>如果复试未过，并且也未成功通过校内调剂，那么同学们就应该暂时收起自己的悲伤，转入到调剂信息的搜集过程中。翻网页、打电话、发邮件，寻找一切可能的调剂机会。调剂系统开放后，希望大家不要病急乱投医，填的调剂学校或者专业应该是自己对比斟酌后相对来说比较适合自己的。同学们一定要守在研招网面前，关注调剂信息的变化，及时查询各高校的缺额；收到复试邀请后，要及时确认，并且快速转入到复试的准备中。若在48小时内自己的调剂信息未被处理，那么就应该迅速转换策略，争取其他学校的复试机会。</w:t>
      </w:r>
    </w:p>
    <w:p>
      <w:pPr>
        <w:snapToGrid w:val="0"/>
        <w:ind w:firstLine="480" w:firstLineChars="200"/>
        <w:rPr>
          <w:rFonts w:ascii="Calibri" w:hAnsi="Calibri" w:cs="Times New Roman"/>
          <w:szCs w:val="32"/>
        </w:rPr>
      </w:pPr>
      <w:r>
        <w:rPr>
          <w:rFonts w:hint="eastAsia" w:ascii="Calibri" w:hAnsi="Calibri" w:cs="Times New Roman"/>
          <w:szCs w:val="32"/>
        </w:rPr>
        <w:t>复试的过程长达一个半月，大家有时候可能会面临很长一段时间都被拒的情况，得不到复试邀请，但是小思希望大家不要气馁，要一遍遍地刷新网页，不放弃希望。每年都有人在4月底捡漏成功上岸的，所以同学们要相信幸运女神终会眷顾自己。即使最后失败了，自己尽力争取了也没有什么好遗憾的了。</w:t>
      </w:r>
    </w:p>
    <w:p>
      <w:pPr>
        <w:snapToGrid w:val="0"/>
        <w:ind w:firstLine="480" w:firstLineChars="200"/>
        <w:rPr>
          <w:rFonts w:ascii="Calibri" w:hAnsi="Calibri" w:cs="Times New Roman"/>
          <w:szCs w:val="32"/>
        </w:rPr>
      </w:pPr>
      <w:r>
        <w:rPr>
          <w:rFonts w:hint="eastAsia" w:ascii="Calibri" w:hAnsi="Calibri" w:cs="Times New Roman"/>
          <w:szCs w:val="32"/>
        </w:rPr>
        <w:t>以梦为马，不负韶华，再怎么信誓旦旦最终也还是要落实到具体行动上来。大川小思希望各位一旦选择了远方，就一定只顾风雨兼程。最后祝愿大家金榜题名，梦想成真！</w:t>
      </w:r>
    </w:p>
    <w:p>
      <w:pPr>
        <w:snapToGrid w:val="0"/>
        <w:jc w:val="right"/>
        <w:rPr>
          <w:rFonts w:ascii="楷体" w:hAnsi="楷体" w:eastAsia="楷体" w:cs="Times New Roman"/>
          <w:szCs w:val="32"/>
        </w:rPr>
      </w:pPr>
      <w:r>
        <w:rPr>
          <w:rFonts w:hint="eastAsia" w:ascii="楷体" w:hAnsi="楷体" w:eastAsia="楷体" w:cs="Times New Roman"/>
          <w:szCs w:val="32"/>
        </w:rPr>
        <w:t>（袁炸 梁锐 李伟宇 沈海波 董映显）</w:t>
      </w:r>
    </w:p>
    <w:p>
      <w:pPr>
        <w:snapToGrid w:val="0"/>
        <w:jc w:val="right"/>
        <w:rPr>
          <w:rFonts w:ascii="楷体" w:hAnsi="楷体" w:eastAsia="楷体" w:cs="Times New Roman"/>
          <w:szCs w:val="32"/>
        </w:rPr>
      </w:pPr>
    </w:p>
    <w:p>
      <w:pPr>
        <w:pStyle w:val="4"/>
      </w:pPr>
      <w:bookmarkStart w:id="345" w:name="_Toc16512"/>
      <w:bookmarkStart w:id="346" w:name="_Toc27257"/>
      <w:bookmarkStart w:id="347" w:name="_Toc75364286"/>
      <w:r>
        <w:rPr>
          <w:rFonts w:hint="eastAsia"/>
        </w:rPr>
        <w:t>（五）考研小贴士</w:t>
      </w:r>
      <w:bookmarkEnd w:id="345"/>
      <w:bookmarkEnd w:id="346"/>
      <w:bookmarkEnd w:id="347"/>
    </w:p>
    <w:p>
      <w:pPr>
        <w:pStyle w:val="5"/>
      </w:pPr>
      <w:r>
        <w:t>1.Q</w:t>
      </w:r>
      <w:r>
        <w:rPr>
          <w:rFonts w:hint="eastAsia"/>
        </w:rPr>
        <w:t>：考研什么时间开始准备比较好呢？</w:t>
      </w:r>
    </w:p>
    <w:p>
      <w:pPr>
        <w:snapToGrid w:val="0"/>
        <w:ind w:firstLine="241" w:firstLineChars="100"/>
        <w:rPr>
          <w:rFonts w:cs="Times New Roman"/>
          <w:szCs w:val="32"/>
        </w:rPr>
      </w:pPr>
      <w:r>
        <w:rPr>
          <w:rFonts w:cs="Times New Roman"/>
          <w:b/>
          <w:bCs/>
        </w:rPr>
        <w:t>A：</w:t>
      </w:r>
      <w:r>
        <w:rPr>
          <w:rFonts w:cs="Times New Roman"/>
        </w:rPr>
        <w:t>这个因人而异</w:t>
      </w:r>
      <w:r>
        <w:rPr>
          <w:rFonts w:hint="eastAsia" w:cs="Times New Roman"/>
        </w:rPr>
        <w:t>，</w:t>
      </w:r>
      <w:r>
        <w:rPr>
          <w:rFonts w:cs="Times New Roman"/>
        </w:rPr>
        <w:t>因为每个人报考学校或专业的难度不同，每个人的学习效率也不同。作为考研的过来人，大川小思在考研的路上是一直觉得时间是不够的，因为不到最终考试结束的那一刻，同学们都会觉自己准备得不够充分。小思建议</w:t>
      </w:r>
      <w:r>
        <w:rPr>
          <w:rFonts w:hint="eastAsia" w:cs="Times New Roman"/>
        </w:rPr>
        <w:t>，即使你基础较好，</w:t>
      </w:r>
      <w:r>
        <w:rPr>
          <w:rFonts w:cs="Times New Roman"/>
          <w:b/>
          <w:bCs/>
        </w:rPr>
        <w:t>初试复习</w:t>
      </w:r>
      <w:r>
        <w:rPr>
          <w:rFonts w:hint="eastAsia" w:cs="Times New Roman"/>
          <w:b/>
          <w:bCs/>
        </w:rPr>
        <w:t>最迟也应</w:t>
      </w:r>
      <w:r>
        <w:rPr>
          <w:rFonts w:cs="Times New Roman"/>
          <w:b/>
          <w:bCs/>
        </w:rPr>
        <w:t>在</w:t>
      </w:r>
      <w:r>
        <w:rPr>
          <w:rFonts w:hint="eastAsia" w:cs="Times New Roman"/>
          <w:b/>
          <w:bCs/>
        </w:rPr>
        <w:t>当</w:t>
      </w:r>
      <w:r>
        <w:rPr>
          <w:rFonts w:cs="Times New Roman"/>
          <w:b/>
          <w:bCs/>
        </w:rPr>
        <w:t>年的3月开始。</w:t>
      </w:r>
    </w:p>
    <w:p>
      <w:pPr>
        <w:snapToGrid w:val="0"/>
        <w:ind w:firstLine="240" w:firstLineChars="100"/>
        <w:rPr>
          <w:rFonts w:cs="Times New Roman"/>
          <w:szCs w:val="32"/>
        </w:rPr>
      </w:pPr>
    </w:p>
    <w:p>
      <w:pPr>
        <w:pStyle w:val="5"/>
      </w:pPr>
      <w:r>
        <w:rPr>
          <w:rFonts w:hint="eastAsia"/>
        </w:rPr>
        <w:t>2.Q：考研是否需要找研友一起奋斗考研呢？</w:t>
      </w:r>
    </w:p>
    <w:p>
      <w:pPr>
        <w:snapToGrid w:val="0"/>
        <w:ind w:firstLine="241" w:firstLineChars="100"/>
        <w:rPr>
          <w:rFonts w:cs="Times New Roman"/>
          <w:b/>
          <w:bCs/>
          <w:szCs w:val="32"/>
        </w:rPr>
      </w:pPr>
      <w:r>
        <w:rPr>
          <w:rFonts w:cs="Times New Roman"/>
          <w:b/>
          <w:bCs/>
          <w:szCs w:val="32"/>
        </w:rPr>
        <w:t>A</w:t>
      </w:r>
      <w:r>
        <w:rPr>
          <w:rFonts w:hint="eastAsia" w:cs="Times New Roman"/>
          <w:b/>
          <w:bCs/>
          <w:szCs w:val="32"/>
        </w:rPr>
        <w:t>：</w:t>
      </w:r>
      <w:r>
        <w:rPr>
          <w:rFonts w:hint="eastAsia" w:cs="Times New Roman"/>
          <w:szCs w:val="32"/>
        </w:rPr>
        <w:t>凡事有利也有弊，这里主要还是看大家个人的性格。有的人喜欢找研友结伴复习，也有的人喜欢从头到尾孤军奋战。找一个研友最大的好处就是能够在同学们气馁或则失去动力的时候，大家能够相互鼓励相互扶持，一起肩并肩走到最后。此外，研友之间频繁的交流能够促进考研一手消息的沟通。但是有时研友之间也会形成相互依赖，如果的研友状态不行，那么也就会或多或少影响同学们自己的复习状态。所以小思提醒大家在寻找研友的时候一定要</w:t>
      </w:r>
      <w:r>
        <w:rPr>
          <w:rFonts w:hint="eastAsia" w:cs="Times New Roman"/>
          <w:b/>
          <w:bCs/>
          <w:szCs w:val="32"/>
        </w:rPr>
        <w:t>寻找一个踏实努力的同学，这样的研友将会是考研路上一直帮衬着大家自己的力量。</w:t>
      </w:r>
    </w:p>
    <w:p>
      <w:pPr>
        <w:snapToGrid w:val="0"/>
        <w:ind w:firstLine="241" w:firstLineChars="100"/>
        <w:rPr>
          <w:rFonts w:cs="Times New Roman"/>
          <w:b/>
          <w:bCs/>
          <w:szCs w:val="32"/>
        </w:rPr>
      </w:pPr>
    </w:p>
    <w:p>
      <w:pPr>
        <w:pStyle w:val="5"/>
      </w:pPr>
      <w:r>
        <w:rPr>
          <w:rFonts w:hint="eastAsia"/>
        </w:rPr>
        <w:t>3.Q：考研期间周边的诱惑太多，应该怎样去回避这些诱惑呢？</w:t>
      </w:r>
    </w:p>
    <w:p>
      <w:pPr>
        <w:snapToGrid w:val="0"/>
        <w:ind w:firstLine="241" w:firstLineChars="100"/>
        <w:rPr>
          <w:rFonts w:cs="Times New Roman"/>
          <w:szCs w:val="32"/>
        </w:rPr>
      </w:pPr>
      <w:r>
        <w:rPr>
          <w:rFonts w:cs="Times New Roman"/>
          <w:b/>
          <w:bCs/>
          <w:szCs w:val="32"/>
        </w:rPr>
        <w:t>A</w:t>
      </w:r>
      <w:r>
        <w:rPr>
          <w:rFonts w:hint="eastAsia" w:cs="Times New Roman"/>
          <w:b/>
          <w:bCs/>
          <w:szCs w:val="32"/>
        </w:rPr>
        <w:t>：考研的学生一定要有严格的时间观念。</w:t>
      </w:r>
      <w:r>
        <w:rPr>
          <w:rFonts w:hint="eastAsia" w:cs="Times New Roman"/>
          <w:szCs w:val="32"/>
        </w:rPr>
        <w:t>当自己定制一份时间安排表的时候，一定要注意那只是一张表格，然而其是否会发挥作用还是看同学们自己是否严格地遵守这些时间点，是否在什么时间段就做该做的事情。如果定制了时间表而不去实施或者随意就可以打破的话，那这个时间表也就没有什么意义了。考研是一个从量变到质变的过程。大家如果已经开始了考研的备考，那么同学们就得给自己赋予一个考研生的身份，严格遵守自己的复习时间，与他人区分开来。这样就不会受到周边非考研人员和环境因素的影响，也便能够真正地沉下心来进行复习。</w:t>
      </w:r>
    </w:p>
    <w:p>
      <w:pPr>
        <w:snapToGrid w:val="0"/>
        <w:ind w:firstLine="240" w:firstLineChars="100"/>
        <w:rPr>
          <w:rFonts w:cs="Times New Roman"/>
          <w:szCs w:val="32"/>
        </w:rPr>
      </w:pPr>
    </w:p>
    <w:p>
      <w:pPr>
        <w:pStyle w:val="5"/>
      </w:pPr>
      <w:r>
        <w:rPr>
          <w:rFonts w:hint="eastAsia"/>
        </w:rPr>
        <w:t>4.Q：应该提前联系导师吗？</w:t>
      </w:r>
    </w:p>
    <w:p>
      <w:pPr>
        <w:snapToGrid w:val="0"/>
        <w:ind w:firstLine="241" w:firstLineChars="100"/>
        <w:rPr>
          <w:rFonts w:cs="Times New Roman"/>
          <w:szCs w:val="32"/>
        </w:rPr>
      </w:pPr>
      <w:r>
        <w:rPr>
          <w:rFonts w:cs="Times New Roman"/>
          <w:b/>
          <w:bCs/>
          <w:szCs w:val="32"/>
        </w:rPr>
        <w:t>A</w:t>
      </w:r>
      <w:r>
        <w:rPr>
          <w:rFonts w:hint="eastAsia" w:cs="Times New Roman"/>
          <w:b/>
          <w:bCs/>
          <w:szCs w:val="32"/>
        </w:rPr>
        <w:t>：在初试的时候不建议去联系老师</w:t>
      </w:r>
      <w:r>
        <w:rPr>
          <w:rFonts w:hint="eastAsia" w:cs="Times New Roman"/>
          <w:szCs w:val="32"/>
        </w:rPr>
        <w:t>，因为那个时候有太多的不确定，老师也不可能给同学们什么明确的承诺。</w:t>
      </w:r>
      <w:r>
        <w:rPr>
          <w:rFonts w:hint="eastAsia" w:cs="Times New Roman"/>
          <w:b/>
          <w:bCs/>
          <w:szCs w:val="32"/>
        </w:rPr>
        <w:t>建议在初试成绩公布后，同学们根据往年的分数线判断自己能进复试后再着手联系导师</w:t>
      </w:r>
      <w:r>
        <w:rPr>
          <w:rFonts w:hint="eastAsia" w:cs="Times New Roman"/>
          <w:szCs w:val="32"/>
        </w:rPr>
        <w:t>，给导师留下一些印象，然后尽可能从导师那里得到一些复试复习相关的指导。</w:t>
      </w:r>
    </w:p>
    <w:p>
      <w:pPr>
        <w:snapToGrid w:val="0"/>
        <w:ind w:firstLine="240" w:firstLineChars="100"/>
        <w:rPr>
          <w:rFonts w:cs="Times New Roman"/>
          <w:szCs w:val="32"/>
        </w:rPr>
      </w:pPr>
    </w:p>
    <w:p>
      <w:pPr>
        <w:pStyle w:val="5"/>
      </w:pPr>
      <w:r>
        <w:rPr>
          <w:rFonts w:hint="eastAsia"/>
        </w:rPr>
        <w:t>5.Q：备考中应该怎么调整心态？</w:t>
      </w:r>
    </w:p>
    <w:p>
      <w:pPr>
        <w:snapToGrid w:val="0"/>
        <w:ind w:firstLine="241" w:firstLineChars="100"/>
        <w:rPr>
          <w:rFonts w:cs="Times New Roman"/>
          <w:szCs w:val="32"/>
        </w:rPr>
      </w:pPr>
      <w:r>
        <w:rPr>
          <w:rFonts w:hint="eastAsia" w:cs="Times New Roman"/>
          <w:b/>
          <w:bCs/>
          <w:szCs w:val="32"/>
        </w:rPr>
        <w:t>A：</w:t>
      </w:r>
      <w:r>
        <w:rPr>
          <w:rFonts w:hint="eastAsia" w:cs="Times New Roman"/>
          <w:szCs w:val="32"/>
        </w:rPr>
        <w:t>在备考过程中出现心态的起伏是很正常的。不间断的学习是枯燥乏味的，有时遇到一些暂时克服不了的困难很容易心态爆炸，想甩手不干。但实话说，同学们遇到的这些问题都不是什么问题。当大家心情不好、复习效率低下、脑子嗡嗡作响的时候，</w:t>
      </w:r>
      <w:r>
        <w:rPr>
          <w:rFonts w:hint="eastAsia" w:cs="Times New Roman"/>
          <w:b/>
          <w:bCs/>
          <w:szCs w:val="32"/>
        </w:rPr>
        <w:t>出去走走，呼吸一下新鲜空气</w:t>
      </w:r>
      <w:r>
        <w:rPr>
          <w:rFonts w:hint="eastAsia" w:cs="Times New Roman"/>
          <w:szCs w:val="32"/>
        </w:rPr>
        <w:t>。</w:t>
      </w:r>
      <w:r>
        <w:rPr>
          <w:rFonts w:hint="eastAsia" w:cs="Times New Roman"/>
          <w:b/>
          <w:bCs/>
          <w:szCs w:val="32"/>
        </w:rPr>
        <w:t>累了要懂得犒劳自己，偶尔吃顿好的，奢侈地看一场电影</w:t>
      </w:r>
      <w:r>
        <w:rPr>
          <w:rFonts w:hint="eastAsia" w:cs="Times New Roman"/>
          <w:szCs w:val="32"/>
        </w:rPr>
        <w:t>都会是很好的调节方式。考研需要大家集中精力，但是不需要集中压力。</w:t>
      </w:r>
    </w:p>
    <w:p>
      <w:pPr>
        <w:rPr>
          <w:rFonts w:cs="Times New Roman"/>
          <w:b/>
          <w:bCs/>
          <w:sz w:val="30"/>
          <w:szCs w:val="30"/>
        </w:rPr>
      </w:pPr>
    </w:p>
    <w:p>
      <w:pPr>
        <w:pStyle w:val="5"/>
        <w:rPr>
          <w:rFonts w:ascii="Calibri" w:hAnsi="Calibri" w:cs="Times New Roman"/>
          <w:sz w:val="30"/>
          <w:szCs w:val="30"/>
        </w:rPr>
      </w:pPr>
      <w:r>
        <w:rPr>
          <w:rFonts w:hint="eastAsia"/>
        </w:rPr>
        <w:t>6.Q：复试应该什么时候开始准备？</w:t>
      </w:r>
    </w:p>
    <w:p>
      <w:pPr>
        <w:snapToGrid w:val="0"/>
        <w:ind w:firstLine="241" w:firstLineChars="100"/>
        <w:rPr>
          <w:rFonts w:cs="Times New Roman"/>
          <w:szCs w:val="32"/>
        </w:rPr>
      </w:pPr>
      <w:r>
        <w:rPr>
          <w:rFonts w:cs="Times New Roman"/>
          <w:b/>
          <w:bCs/>
          <w:szCs w:val="32"/>
        </w:rPr>
        <w:t>A</w:t>
      </w:r>
      <w:r>
        <w:rPr>
          <w:rFonts w:hint="eastAsia" w:cs="Times New Roman"/>
          <w:b/>
          <w:bCs/>
          <w:szCs w:val="32"/>
        </w:rPr>
        <w:t>：</w:t>
      </w:r>
      <w:r>
        <w:rPr>
          <w:rFonts w:hint="eastAsia" w:cs="Times New Roman"/>
          <w:szCs w:val="32"/>
        </w:rPr>
        <w:t>初试结束就应该马上转入到复试的复习当中。目前大多数院校最终的录取分数中</w:t>
      </w:r>
      <w:r>
        <w:rPr>
          <w:rFonts w:hint="eastAsia" w:cs="Times New Roman"/>
          <w:b/>
          <w:bCs/>
          <w:szCs w:val="32"/>
        </w:rPr>
        <w:t>，复试占比</w:t>
      </w:r>
      <w:r>
        <w:rPr>
          <w:rFonts w:cs="Times New Roman"/>
          <w:b/>
          <w:bCs/>
          <w:szCs w:val="32"/>
        </w:rPr>
        <w:t>50%</w:t>
      </w:r>
      <w:r>
        <w:rPr>
          <w:rFonts w:hint="eastAsia" w:cs="Times New Roman"/>
          <w:szCs w:val="32"/>
        </w:rPr>
        <w:t>。因此，考得不太好的人努力也可以从复试逆袭，考得好的人也可能最终翻车。如果等到复试线出来再开始复习的话，时间就可能只有</w:t>
      </w:r>
      <w:r>
        <w:rPr>
          <w:rFonts w:cs="Times New Roman"/>
          <w:szCs w:val="32"/>
        </w:rPr>
        <w:t>10</w:t>
      </w:r>
      <w:r>
        <w:rPr>
          <w:rFonts w:hint="eastAsia" w:cs="Times New Roman"/>
          <w:szCs w:val="32"/>
        </w:rPr>
        <w:t>天左右，非常紧张。因此，不管同学们考得怎么样，</w:t>
      </w:r>
      <w:r>
        <w:rPr>
          <w:rFonts w:hint="eastAsia" w:cs="Times New Roman"/>
          <w:b/>
          <w:bCs/>
          <w:szCs w:val="32"/>
        </w:rPr>
        <w:t>都应该初试结束就开始准备复试</w:t>
      </w:r>
      <w:r>
        <w:rPr>
          <w:rFonts w:hint="eastAsia" w:cs="Times New Roman"/>
          <w:szCs w:val="32"/>
        </w:rPr>
        <w:t>，充分利用好等待成绩的这段的时间。考得不好的争取复试翻盘，考得好的也应该提高自己的入学成绩，争取拿到更高数额的奖学金。</w:t>
      </w:r>
    </w:p>
    <w:p>
      <w:pPr>
        <w:rPr>
          <w:rFonts w:cs="Times New Roman"/>
          <w:b/>
          <w:bCs/>
          <w:sz w:val="30"/>
          <w:szCs w:val="30"/>
        </w:rPr>
      </w:pPr>
    </w:p>
    <w:p>
      <w:pPr>
        <w:pStyle w:val="5"/>
      </w:pPr>
      <w:r>
        <w:rPr>
          <w:rFonts w:hint="eastAsia"/>
        </w:rPr>
        <w:t>7.Q：如果没过一志愿复试线，要选择调剂吗？</w:t>
      </w:r>
    </w:p>
    <w:p>
      <w:pPr>
        <w:snapToGrid w:val="0"/>
        <w:ind w:firstLine="241" w:firstLineChars="100"/>
        <w:rPr>
          <w:rFonts w:cs="Times New Roman"/>
          <w:szCs w:val="32"/>
        </w:rPr>
      </w:pPr>
      <w:r>
        <w:rPr>
          <w:rFonts w:cs="Times New Roman"/>
          <w:b/>
          <w:bCs/>
          <w:szCs w:val="32"/>
        </w:rPr>
        <w:t>A</w:t>
      </w:r>
      <w:r>
        <w:rPr>
          <w:rFonts w:hint="eastAsia" w:cs="Times New Roman"/>
          <w:b/>
          <w:bCs/>
          <w:szCs w:val="32"/>
        </w:rPr>
        <w:t>：</w:t>
      </w:r>
      <w:r>
        <w:rPr>
          <w:rFonts w:hint="eastAsia" w:cs="Times New Roman"/>
          <w:szCs w:val="32"/>
        </w:rPr>
        <w:t>如果想读研，但又不想工作，也不想再考一次，那么调剂当然是大家唯一的选择。如果大家还在犹豫，那有调剂的机会为什么不去试试呢？不要以为调剂就只能去很差的学校或者很差的专业，每年都有很多人通过搜集到一手的调剂信息考上比自己第一志愿更好的学校。如果能做到前面讲到的调剂信息的搜集，明智的选择、扎实地准备复试，同学们也可以得到一个理想的调剂结果。希望就在前方，不到最后一刻一定不要放弃。</w:t>
      </w:r>
    </w:p>
    <w:p>
      <w:pPr>
        <w:snapToGrid w:val="0"/>
        <w:ind w:firstLine="240" w:firstLineChars="100"/>
        <w:rPr>
          <w:rFonts w:cs="Times New Roman"/>
          <w:szCs w:val="32"/>
        </w:rPr>
      </w:pPr>
    </w:p>
    <w:p>
      <w:pPr>
        <w:pStyle w:val="5"/>
      </w:pPr>
      <w:r>
        <w:rPr>
          <w:rFonts w:hint="eastAsia"/>
        </w:rPr>
        <w:t>8.Q：低年级的同学可以为考研准备什么？</w:t>
      </w:r>
    </w:p>
    <w:p>
      <w:pPr>
        <w:snapToGrid w:val="0"/>
        <w:ind w:firstLine="241" w:firstLineChars="100"/>
        <w:rPr>
          <w:rFonts w:cs="Times New Roman"/>
          <w:szCs w:val="32"/>
        </w:rPr>
      </w:pPr>
      <w:r>
        <w:rPr>
          <w:rFonts w:cs="Times New Roman"/>
          <w:b/>
          <w:bCs/>
          <w:szCs w:val="32"/>
        </w:rPr>
        <w:t>A</w:t>
      </w:r>
      <w:r>
        <w:rPr>
          <w:rFonts w:hint="eastAsia" w:cs="Times New Roman"/>
          <w:b/>
          <w:bCs/>
          <w:szCs w:val="32"/>
        </w:rPr>
        <w:t>：</w:t>
      </w:r>
      <w:r>
        <w:rPr>
          <w:rFonts w:cs="Times New Roman"/>
          <w:b/>
          <w:bCs/>
          <w:szCs w:val="32"/>
        </w:rPr>
        <w:t xml:space="preserve"> </w:t>
      </w:r>
      <w:r>
        <w:rPr>
          <w:rFonts w:cs="Times New Roman"/>
          <w:b/>
          <w:bCs/>
          <w:szCs w:val="32"/>
        </w:rPr>
        <w:fldChar w:fldCharType="begin"/>
      </w:r>
      <w:r>
        <w:rPr>
          <w:rFonts w:cs="Times New Roman"/>
          <w:b/>
          <w:bCs/>
          <w:szCs w:val="32"/>
        </w:rPr>
        <w:instrText xml:space="preserve"> = 1 \* GB3 </w:instrText>
      </w:r>
      <w:r>
        <w:rPr>
          <w:rFonts w:cs="Times New Roman"/>
          <w:b/>
          <w:bCs/>
          <w:szCs w:val="32"/>
        </w:rPr>
        <w:fldChar w:fldCharType="separate"/>
      </w:r>
      <w:r>
        <w:rPr>
          <w:rFonts w:hint="eastAsia" w:cs="Times New Roman"/>
          <w:b/>
          <w:bCs/>
          <w:szCs w:val="32"/>
        </w:rPr>
        <w:t>①</w:t>
      </w:r>
      <w:r>
        <w:rPr>
          <w:rFonts w:cs="Times New Roman"/>
          <w:b/>
          <w:bCs/>
          <w:szCs w:val="32"/>
        </w:rPr>
        <w:fldChar w:fldCharType="end"/>
      </w:r>
      <w:r>
        <w:rPr>
          <w:rFonts w:hint="eastAsia" w:cs="Times New Roman"/>
          <w:b/>
          <w:bCs/>
          <w:szCs w:val="32"/>
        </w:rPr>
        <w:t>对于大一大二的同学</w:t>
      </w:r>
      <w:r>
        <w:rPr>
          <w:rFonts w:hint="eastAsia" w:cs="Times New Roman"/>
          <w:szCs w:val="32"/>
        </w:rPr>
        <w:t>，如果打算未来读研，那么追寻保研的道路就好了！大家要学习努力努力再努力，分数上升上升再上升，全方面的发展自己的能力，不蹉跎时光，为大三的保研竞争打下坚实的基础。即使到时候不能保研，自己身扎实的基础摆在那里，考研还不是一件很容易的事情吗</w:t>
      </w:r>
      <w:r>
        <w:rPr>
          <w:rFonts w:cs="Times New Roman"/>
          <w:szCs w:val="32"/>
        </w:rPr>
        <w:t>?</w:t>
      </w:r>
    </w:p>
    <w:p>
      <w:pPr>
        <w:snapToGrid w:val="0"/>
        <w:ind w:firstLine="482" w:firstLineChars="200"/>
        <w:rPr>
          <w:rFonts w:cs="Times New Roman"/>
          <w:szCs w:val="32"/>
        </w:rPr>
      </w:pPr>
      <w:r>
        <w:rPr>
          <w:rFonts w:cs="Times New Roman"/>
          <w:b/>
          <w:bCs/>
          <w:szCs w:val="32"/>
        </w:rPr>
        <w:fldChar w:fldCharType="begin"/>
      </w:r>
      <w:r>
        <w:rPr>
          <w:rFonts w:cs="Times New Roman"/>
          <w:b/>
          <w:bCs/>
          <w:szCs w:val="32"/>
        </w:rPr>
        <w:instrText xml:space="preserve"> = 2 \* GB3 </w:instrText>
      </w:r>
      <w:r>
        <w:rPr>
          <w:rFonts w:cs="Times New Roman"/>
          <w:b/>
          <w:bCs/>
          <w:szCs w:val="32"/>
        </w:rPr>
        <w:fldChar w:fldCharType="separate"/>
      </w:r>
      <w:r>
        <w:rPr>
          <w:rFonts w:hint="eastAsia" w:cs="Times New Roman"/>
          <w:b/>
          <w:bCs/>
          <w:szCs w:val="32"/>
        </w:rPr>
        <w:t>②</w:t>
      </w:r>
      <w:r>
        <w:rPr>
          <w:rFonts w:cs="Times New Roman"/>
          <w:b/>
          <w:bCs/>
          <w:szCs w:val="32"/>
        </w:rPr>
        <w:fldChar w:fldCharType="end"/>
      </w:r>
      <w:r>
        <w:rPr>
          <w:rFonts w:hint="eastAsia" w:cs="Times New Roman"/>
          <w:b/>
          <w:bCs/>
          <w:szCs w:val="32"/>
        </w:rPr>
        <w:t>对于大三的同学</w:t>
      </w:r>
      <w:r>
        <w:rPr>
          <w:rFonts w:hint="eastAsia" w:cs="Times New Roman"/>
          <w:szCs w:val="32"/>
        </w:rPr>
        <w:t>，如果觉得保研基本无望，那么就要提早开始着手准备考研的事宜。如果是文科或医学类专业的同学，那么就早点开始复习专业课，建立一个完善的知识体系，做到脑中有货；如果是理工科专业的同学，那么就应该早点复习英语和数学，争取早点消灭这两只考研路上的拦路虎。</w:t>
      </w:r>
    </w:p>
    <w:p>
      <w:pPr>
        <w:snapToGrid w:val="0"/>
        <w:ind w:firstLine="480" w:firstLineChars="200"/>
        <w:rPr>
          <w:rFonts w:cs="Times New Roman"/>
          <w:szCs w:val="32"/>
        </w:rPr>
      </w:pPr>
    </w:p>
    <w:p>
      <w:pPr>
        <w:pStyle w:val="3"/>
      </w:pPr>
      <w:bookmarkStart w:id="348" w:name="_Toc75364287"/>
      <w:r>
        <w:t>三、留学篇</w:t>
      </w:r>
      <w:bookmarkEnd w:id="348"/>
    </w:p>
    <w:p>
      <w:pPr>
        <w:keepNext/>
        <w:keepLines/>
        <w:spacing w:before="100" w:beforeAutospacing="1" w:after="100" w:afterAutospacing="1"/>
        <w:outlineLvl w:val="2"/>
        <w:rPr>
          <w:bCs/>
          <w:sz w:val="28"/>
          <w:szCs w:val="28"/>
        </w:rPr>
      </w:pPr>
      <w:bookmarkStart w:id="349" w:name="_Toc75364288"/>
      <w:r>
        <w:rPr>
          <w:bCs/>
          <w:sz w:val="28"/>
          <w:szCs w:val="28"/>
        </w:rPr>
        <w:t>（一）出国（境）</w:t>
      </w:r>
      <w:r>
        <w:rPr>
          <w:rFonts w:hint="eastAsia"/>
          <w:bCs/>
          <w:sz w:val="28"/>
          <w:szCs w:val="28"/>
        </w:rPr>
        <w:t>介绍</w:t>
      </w:r>
      <w:r>
        <w:rPr>
          <w:bCs/>
          <w:sz w:val="28"/>
          <w:szCs w:val="28"/>
        </w:rPr>
        <w:t>与形势分析</w:t>
      </w:r>
      <w:bookmarkEnd w:id="349"/>
    </w:p>
    <w:p>
      <w:pPr>
        <w:autoSpaceDE w:val="0"/>
        <w:autoSpaceDN w:val="0"/>
        <w:ind w:firstLine="480" w:firstLineChars="200"/>
        <w:rPr>
          <w:rFonts w:cs="仿宋"/>
          <w:kern w:val="0"/>
          <w:lang w:val="zh-CN" w:bidi="zh-CN"/>
        </w:rPr>
      </w:pPr>
      <w:r>
        <w:rPr>
          <w:rFonts w:hint="eastAsia" w:cs="仿宋"/>
          <w:kern w:val="0"/>
          <w:lang w:val="zh-CN" w:bidi="zh-CN"/>
        </w:rPr>
        <w:t>根据《</w:t>
      </w:r>
      <w:r>
        <w:rPr>
          <w:rFonts w:cs="仿宋"/>
          <w:kern w:val="0"/>
          <w:lang w:val="zh-CN" w:bidi="zh-CN"/>
        </w:rPr>
        <w:t>2020中国留学白皮书》</w:t>
      </w:r>
      <w:r>
        <w:rPr>
          <w:rFonts w:hint="eastAsia" w:cs="仿宋"/>
          <w:kern w:val="0"/>
          <w:lang w:val="zh-CN" w:bidi="zh-CN"/>
        </w:rPr>
        <w:t>，越来越多的中国学子选择出国（境）留学，留学呈现大众化趋势。截至2020年，我国大约有89万国（境）外留学生。</w:t>
      </w:r>
    </w:p>
    <w:p>
      <w:pPr>
        <w:autoSpaceDE w:val="0"/>
        <w:autoSpaceDN w:val="0"/>
        <w:ind w:firstLine="480" w:firstLineChars="200"/>
        <w:rPr>
          <w:rFonts w:cs="仿宋"/>
          <w:kern w:val="0"/>
          <w:lang w:val="zh-CN" w:bidi="zh-CN"/>
        </w:rPr>
      </w:pPr>
      <w:r>
        <w:rPr>
          <w:rFonts w:cs="仿宋"/>
          <w:kern w:val="0"/>
          <w:lang w:val="zh-CN" w:bidi="zh-CN"/>
        </w:rPr>
        <w:t>如果同学们已经有出国留学的想法，不妨首先了解</w:t>
      </w:r>
      <w:r>
        <w:rPr>
          <w:rFonts w:hint="eastAsia" w:cs="仿宋"/>
          <w:kern w:val="0"/>
          <w:lang w:val="zh-CN" w:bidi="zh-CN"/>
        </w:rPr>
        <w:t>一</w:t>
      </w:r>
      <w:r>
        <w:rPr>
          <w:rFonts w:cs="仿宋"/>
          <w:kern w:val="0"/>
          <w:lang w:val="zh-CN" w:bidi="zh-CN"/>
        </w:rPr>
        <w:t>下国外主要的教育体系，以及它们的大致区别，根据自己的兴趣选择自己留学</w:t>
      </w:r>
      <w:r>
        <w:rPr>
          <w:rFonts w:hint="eastAsia" w:cs="仿宋"/>
          <w:kern w:val="0"/>
          <w:lang w:val="zh-CN" w:bidi="zh-CN"/>
        </w:rPr>
        <w:t>的</w:t>
      </w:r>
      <w:r>
        <w:rPr>
          <w:rFonts w:cs="仿宋"/>
          <w:kern w:val="0"/>
          <w:lang w:val="zh-CN" w:bidi="zh-CN"/>
        </w:rPr>
        <w:t>地区和深造的学位。一般来讲，主流的留学国家中，可以分为英联邦教育体系和北美教育体系，这两个教育体系中的研究生项目在学制、提供的学位上存在些许的不同。下面，小思就来带同学们了解一下这两个体系的主要区别。</w:t>
      </w:r>
    </w:p>
    <w:p>
      <w:pPr>
        <w:autoSpaceDE w:val="0"/>
        <w:autoSpaceDN w:val="0"/>
        <w:ind w:firstLine="480" w:firstLineChars="200"/>
        <w:rPr>
          <w:rFonts w:cs="仿宋"/>
          <w:kern w:val="0"/>
          <w:lang w:val="zh-CN" w:bidi="zh-CN"/>
        </w:rPr>
      </w:pPr>
    </w:p>
    <w:p>
      <w:pPr>
        <w:pStyle w:val="5"/>
      </w:pPr>
      <w:r>
        <w:rPr>
          <w:rFonts w:hint="eastAsia"/>
        </w:rPr>
        <w:t>1</w:t>
      </w:r>
      <w:r>
        <w:t>.</w:t>
      </w:r>
      <w:r>
        <w:rPr>
          <w:rFonts w:hint="eastAsia"/>
        </w:rPr>
        <w:t>英联邦教育体系</w:t>
      </w:r>
    </w:p>
    <w:p>
      <w:pPr>
        <w:pStyle w:val="49"/>
      </w:pPr>
      <w:r>
        <w:t>英联邦教育体系主要是指</w:t>
      </w:r>
      <w:r>
        <w:rPr>
          <w:b/>
          <w:bCs/>
        </w:rPr>
        <w:t>英国、澳大利亚、新加坡、中国香港</w:t>
      </w:r>
      <w:r>
        <w:t>等国家和地区的教育体系，其提供的研究生学位主要可以分成三大类：</w:t>
      </w:r>
      <w:bookmarkStart w:id="350" w:name="OLE_LINK7"/>
      <w:bookmarkStart w:id="351" w:name="OLE_LINK8"/>
      <w:r>
        <w:t>授课型硕士(Master)、研究型硕士（MPhil）以及博士(PhD)。这三种学位的区别如表5</w:t>
      </w:r>
      <w:r>
        <w:rPr>
          <w:rFonts w:hint="eastAsia"/>
        </w:rPr>
        <w:t>-</w:t>
      </w:r>
      <w:r>
        <w:t>3所示：</w:t>
      </w:r>
    </w:p>
    <w:bookmarkEnd w:id="350"/>
    <w:bookmarkEnd w:id="351"/>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9"/>
        <w:gridCol w:w="2279"/>
        <w:gridCol w:w="2020"/>
        <w:gridCol w:w="21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9" w:type="dxa"/>
            <w:vAlign w:val="center"/>
          </w:tcPr>
          <w:p>
            <w:pPr>
              <w:jc w:val="center"/>
            </w:pPr>
          </w:p>
        </w:tc>
        <w:tc>
          <w:tcPr>
            <w:tcW w:w="2287" w:type="dxa"/>
            <w:vAlign w:val="center"/>
          </w:tcPr>
          <w:p>
            <w:pPr>
              <w:jc w:val="center"/>
              <w:rPr>
                <w:b/>
                <w:bCs/>
              </w:rPr>
            </w:pPr>
            <w:r>
              <w:rPr>
                <w:b/>
                <w:bCs/>
              </w:rPr>
              <w:t>授课型硕士生(</w:t>
            </w:r>
            <w:r>
              <w:rPr>
                <w:rFonts w:cs="等线"/>
                <w:b/>
                <w:bCs/>
              </w:rPr>
              <w:t>Taught</w:t>
            </w:r>
            <w:r>
              <w:rPr>
                <w:b/>
                <w:bCs/>
              </w:rPr>
              <w:t xml:space="preserve"> Master)</w:t>
            </w:r>
          </w:p>
        </w:tc>
        <w:tc>
          <w:tcPr>
            <w:tcW w:w="2023" w:type="dxa"/>
            <w:vAlign w:val="center"/>
          </w:tcPr>
          <w:p>
            <w:pPr>
              <w:jc w:val="center"/>
              <w:rPr>
                <w:b/>
                <w:bCs/>
              </w:rPr>
            </w:pPr>
            <w:r>
              <w:rPr>
                <w:b/>
                <w:bCs/>
              </w:rPr>
              <w:t>研究型硕士（</w:t>
            </w:r>
            <w:r>
              <w:rPr>
                <w:rFonts w:cs="等线"/>
                <w:b/>
                <w:bCs/>
              </w:rPr>
              <w:t xml:space="preserve"> Research Master</w:t>
            </w:r>
            <w:r>
              <w:rPr>
                <w:b/>
                <w:bCs/>
              </w:rPr>
              <w:t xml:space="preserve"> ）</w:t>
            </w:r>
          </w:p>
        </w:tc>
        <w:tc>
          <w:tcPr>
            <w:tcW w:w="2171" w:type="dxa"/>
            <w:vAlign w:val="center"/>
          </w:tcPr>
          <w:p>
            <w:pPr>
              <w:jc w:val="center"/>
              <w:rPr>
                <w:b/>
                <w:bCs/>
              </w:rPr>
            </w:pPr>
            <w:r>
              <w:rPr>
                <w:rFonts w:hint="eastAsia"/>
                <w:b/>
                <w:bCs/>
              </w:rPr>
              <w:t>博士</w:t>
            </w:r>
            <w:r>
              <w:rPr>
                <w:b/>
                <w:bCs/>
              </w:rPr>
              <w:t>(Ph</w:t>
            </w:r>
            <w:r>
              <w:rPr>
                <w:rFonts w:hint="eastAsia"/>
                <w:b/>
                <w:bCs/>
              </w:rPr>
              <w:t>D</w:t>
            </w:r>
            <w:r>
              <w:rPr>
                <w:b/>
                <w:bC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9" w:type="dxa"/>
            <w:vAlign w:val="center"/>
          </w:tcPr>
          <w:p>
            <w:pPr>
              <w:jc w:val="center"/>
              <w:rPr>
                <w:b/>
                <w:bCs/>
              </w:rPr>
            </w:pPr>
            <w:r>
              <w:rPr>
                <w:rFonts w:hint="eastAsia"/>
                <w:b/>
                <w:bCs/>
              </w:rPr>
              <w:t>学制</w:t>
            </w:r>
          </w:p>
        </w:tc>
        <w:tc>
          <w:tcPr>
            <w:tcW w:w="2287" w:type="dxa"/>
            <w:vAlign w:val="center"/>
          </w:tcPr>
          <w:p>
            <w:pPr>
              <w:jc w:val="center"/>
            </w:pPr>
            <w:r>
              <w:rPr>
                <w:rFonts w:hint="eastAsia"/>
              </w:rPr>
              <w:t>通常为1年（2个学期）</w:t>
            </w:r>
          </w:p>
        </w:tc>
        <w:tc>
          <w:tcPr>
            <w:tcW w:w="2023" w:type="dxa"/>
            <w:vAlign w:val="center"/>
          </w:tcPr>
          <w:p>
            <w:pPr>
              <w:jc w:val="center"/>
            </w:pPr>
            <w:r>
              <w:rPr>
                <w:rFonts w:hint="eastAsia"/>
              </w:rPr>
              <w:t>通常为2年</w:t>
            </w:r>
          </w:p>
        </w:tc>
        <w:tc>
          <w:tcPr>
            <w:tcW w:w="2171" w:type="dxa"/>
            <w:vAlign w:val="center"/>
          </w:tcPr>
          <w:p>
            <w:pPr>
              <w:jc w:val="center"/>
            </w:pPr>
            <w:r>
              <w:rPr>
                <w:rFonts w:hint="eastAsia"/>
              </w:rPr>
              <w:t>通常需要4到5年毕业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9" w:type="dxa"/>
            <w:vAlign w:val="center"/>
          </w:tcPr>
          <w:p>
            <w:pPr>
              <w:jc w:val="center"/>
              <w:rPr>
                <w:b/>
                <w:bCs/>
              </w:rPr>
            </w:pPr>
            <w:r>
              <w:rPr>
                <w:rFonts w:hint="eastAsia"/>
                <w:b/>
                <w:bCs/>
              </w:rPr>
              <w:t>学费标准</w:t>
            </w:r>
          </w:p>
        </w:tc>
        <w:tc>
          <w:tcPr>
            <w:tcW w:w="2287" w:type="dxa"/>
            <w:vAlign w:val="center"/>
          </w:tcPr>
          <w:p>
            <w:pPr>
              <w:jc w:val="center"/>
              <w:rPr>
                <w:rFonts w:cs="等线"/>
              </w:rPr>
            </w:pPr>
            <w:r>
              <w:t>根据留学国家不同，花费也有较大的不同。部分学校会给条件突出的申请者发放部分奖学金。以英国为例，一年期硕士的学费大概为2.5-4.5万英镑，</w:t>
            </w:r>
            <w:r>
              <w:rPr>
                <w:rFonts w:cs="等线"/>
              </w:rPr>
              <w:t>一般文科类项目学费略低于理工医商科类项目</w:t>
            </w:r>
          </w:p>
        </w:tc>
        <w:tc>
          <w:tcPr>
            <w:tcW w:w="2023" w:type="dxa"/>
            <w:vAlign w:val="center"/>
          </w:tcPr>
          <w:p>
            <w:pPr>
              <w:jc w:val="center"/>
            </w:pPr>
            <w:r>
              <w:rPr>
                <w:rFonts w:hint="eastAsia"/>
              </w:rPr>
              <w:t>不同学校政策不同，一些学校会给予研究室硕士全额奖学金，但一些学校可能需要自费，需结合具体学校了解</w:t>
            </w:r>
          </w:p>
        </w:tc>
        <w:tc>
          <w:tcPr>
            <w:tcW w:w="2171" w:type="dxa"/>
            <w:vAlign w:val="center"/>
          </w:tcPr>
          <w:p>
            <w:pPr>
              <w:jc w:val="center"/>
            </w:pPr>
            <w:r>
              <w:rPr>
                <w:rFonts w:hint="eastAsia"/>
              </w:rPr>
              <w:t>英国的博士项目大部分需要自费，其他国家地区以全额奖学金为主。自费的博士也可以选择申请中国国家留学基金委（C</w:t>
            </w:r>
            <w:r>
              <w:t>SC</w:t>
            </w:r>
            <w:r>
              <w:rPr>
                <w:rFonts w:hint="eastAsia"/>
              </w:rPr>
              <w:t>）项目以获得资助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9" w:type="dxa"/>
            <w:vAlign w:val="center"/>
          </w:tcPr>
          <w:p>
            <w:pPr>
              <w:jc w:val="center"/>
              <w:rPr>
                <w:b/>
                <w:bCs/>
              </w:rPr>
            </w:pPr>
            <w:r>
              <w:rPr>
                <w:rFonts w:hint="eastAsia"/>
                <w:b/>
                <w:bCs/>
              </w:rPr>
              <w:t>项目定位</w:t>
            </w:r>
          </w:p>
        </w:tc>
        <w:tc>
          <w:tcPr>
            <w:tcW w:w="2287" w:type="dxa"/>
            <w:vAlign w:val="center"/>
          </w:tcPr>
          <w:p>
            <w:pPr>
              <w:spacing w:line="257" w:lineRule="auto"/>
            </w:pPr>
            <w:r>
              <w:rPr>
                <w:rFonts w:cs="等线"/>
              </w:rPr>
              <w:t>大部分以就业导向为主，小部分学生也会在完成学业后选择申请博士项目</w:t>
            </w:r>
          </w:p>
        </w:tc>
        <w:tc>
          <w:tcPr>
            <w:tcW w:w="2023" w:type="dxa"/>
            <w:vAlign w:val="center"/>
          </w:tcPr>
          <w:p>
            <w:pPr>
              <w:jc w:val="center"/>
            </w:pPr>
            <w:r>
              <w:rPr>
                <w:rFonts w:hint="eastAsia"/>
              </w:rPr>
              <w:t>介于硕士与博士之间，主要为衔接PhD的跳板项目</w:t>
            </w:r>
          </w:p>
        </w:tc>
        <w:tc>
          <w:tcPr>
            <w:tcW w:w="2171" w:type="dxa"/>
            <w:vAlign w:val="center"/>
          </w:tcPr>
          <w:p>
            <w:pPr>
              <w:jc w:val="center"/>
            </w:pPr>
            <w:r>
              <w:rPr>
                <w:rFonts w:hint="eastAsia"/>
              </w:rPr>
              <w:t>学术导向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9" w:type="dxa"/>
            <w:vAlign w:val="center"/>
          </w:tcPr>
          <w:p>
            <w:pPr>
              <w:jc w:val="center"/>
              <w:rPr>
                <w:b/>
                <w:bCs/>
              </w:rPr>
            </w:pPr>
            <w:r>
              <w:rPr>
                <w:rFonts w:hint="eastAsia"/>
                <w:b/>
                <w:bCs/>
              </w:rPr>
              <w:t>项目要求</w:t>
            </w:r>
          </w:p>
        </w:tc>
        <w:tc>
          <w:tcPr>
            <w:tcW w:w="2287" w:type="dxa"/>
            <w:vAlign w:val="center"/>
          </w:tcPr>
          <w:p>
            <w:pPr>
              <w:spacing w:line="257" w:lineRule="auto"/>
            </w:pPr>
            <w:r>
              <w:t>授课制，修满要求的学分即可毕业，</w:t>
            </w:r>
            <w:r>
              <w:rPr>
                <w:rFonts w:cs="等线"/>
              </w:rPr>
              <w:t>据申请学校及项目的不同，对于毕业有不同的要求，部分项目无论文要求</w:t>
            </w:r>
            <w:r>
              <w:t xml:space="preserve"> </w:t>
            </w:r>
          </w:p>
          <w:p>
            <w:pPr>
              <w:jc w:val="center"/>
            </w:pPr>
          </w:p>
        </w:tc>
        <w:tc>
          <w:tcPr>
            <w:tcW w:w="2023" w:type="dxa"/>
            <w:vAlign w:val="center"/>
          </w:tcPr>
          <w:p>
            <w:pPr>
              <w:jc w:val="center"/>
            </w:pPr>
            <w:r>
              <w:rPr>
                <w:rFonts w:hint="eastAsia"/>
              </w:rPr>
              <w:t>需要参与学术研究，有论文要求才能毕业</w:t>
            </w:r>
          </w:p>
        </w:tc>
        <w:tc>
          <w:tcPr>
            <w:tcW w:w="2171" w:type="dxa"/>
            <w:vAlign w:val="center"/>
          </w:tcPr>
          <w:p>
            <w:pPr>
              <w:jc w:val="center"/>
            </w:pPr>
            <w:r>
              <w:rPr>
                <w:rFonts w:hint="eastAsia"/>
              </w:rPr>
              <w:t>需要参与大量的学术研究，达到一定论文要求才可毕业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9" w:type="dxa"/>
            <w:vAlign w:val="center"/>
          </w:tcPr>
          <w:p>
            <w:pPr>
              <w:jc w:val="center"/>
              <w:rPr>
                <w:b/>
                <w:bCs/>
              </w:rPr>
            </w:pPr>
            <w:r>
              <w:rPr>
                <w:rFonts w:hint="eastAsia"/>
                <w:b/>
                <w:bCs/>
              </w:rPr>
              <w:t>面向群体</w:t>
            </w:r>
          </w:p>
        </w:tc>
        <w:tc>
          <w:tcPr>
            <w:tcW w:w="2287" w:type="dxa"/>
            <w:vAlign w:val="center"/>
          </w:tcPr>
          <w:p>
            <w:pPr>
              <w:jc w:val="center"/>
            </w:pPr>
            <w:r>
              <w:t>更加适合毕业之后直接进入业界的同学</w:t>
            </w:r>
          </w:p>
        </w:tc>
        <w:tc>
          <w:tcPr>
            <w:tcW w:w="2023" w:type="dxa"/>
            <w:vAlign w:val="center"/>
          </w:tcPr>
          <w:p>
            <w:pPr>
              <w:jc w:val="center"/>
            </w:pPr>
            <w:r>
              <w:rPr>
                <w:rFonts w:hint="eastAsia"/>
              </w:rPr>
              <w:t>对学术圈有兴趣，但尚未确定目标的同学</w:t>
            </w:r>
          </w:p>
        </w:tc>
        <w:tc>
          <w:tcPr>
            <w:tcW w:w="2171" w:type="dxa"/>
            <w:vAlign w:val="center"/>
          </w:tcPr>
          <w:p>
            <w:pPr>
              <w:jc w:val="center"/>
            </w:pPr>
            <w:r>
              <w:rPr>
                <w:rFonts w:hint="eastAsia"/>
              </w:rPr>
              <w:t>有志于投身于学术界的同学</w:t>
            </w:r>
          </w:p>
        </w:tc>
      </w:tr>
    </w:tbl>
    <w:p>
      <w:pPr>
        <w:snapToGrid w:val="0"/>
        <w:spacing w:line="400" w:lineRule="atLeast"/>
        <w:jc w:val="center"/>
        <w:rPr>
          <w:sz w:val="18"/>
          <w:szCs w:val="18"/>
        </w:rPr>
      </w:pPr>
      <w:r>
        <w:rPr>
          <w:rFonts w:hint="eastAsia"/>
          <w:sz w:val="18"/>
          <w:szCs w:val="18"/>
        </w:rPr>
        <w:t>表</w:t>
      </w:r>
      <w:r>
        <w:rPr>
          <w:sz w:val="18"/>
          <w:szCs w:val="18"/>
        </w:rPr>
        <w:t>5</w:t>
      </w:r>
      <w:r>
        <w:rPr>
          <w:rFonts w:hint="eastAsia"/>
          <w:sz w:val="18"/>
          <w:szCs w:val="18"/>
        </w:rPr>
        <w:t>-7英联邦研究生教育体系中学位的区别-来源</w:t>
      </w:r>
    </w:p>
    <w:p>
      <w:pPr>
        <w:pStyle w:val="5"/>
      </w:pPr>
      <w:r>
        <w:t>2.</w:t>
      </w:r>
      <w:r>
        <w:rPr>
          <w:rFonts w:hint="eastAsia"/>
        </w:rPr>
        <w:t>北美教育体系</w:t>
      </w:r>
    </w:p>
    <w:p>
      <w:pPr>
        <w:autoSpaceDE w:val="0"/>
        <w:autoSpaceDN w:val="0"/>
        <w:ind w:firstLine="480" w:firstLineChars="200"/>
        <w:rPr>
          <w:rFonts w:cs="仿宋"/>
          <w:kern w:val="0"/>
          <w:lang w:bidi="zh-CN"/>
        </w:rPr>
      </w:pPr>
      <w:r>
        <w:rPr>
          <w:rFonts w:cs="仿宋"/>
          <w:kern w:val="0"/>
          <w:lang w:val="zh-CN" w:bidi="zh-CN"/>
        </w:rPr>
        <w:t>北美教育体系主要是指</w:t>
      </w:r>
      <w:r>
        <w:rPr>
          <w:rFonts w:cs="仿宋"/>
          <w:b/>
          <w:bCs/>
          <w:kern w:val="0"/>
          <w:lang w:val="zh-CN" w:bidi="zh-CN"/>
        </w:rPr>
        <w:t>美国和加拿大</w:t>
      </w:r>
      <w:r>
        <w:rPr>
          <w:rFonts w:cs="仿宋"/>
          <w:kern w:val="0"/>
          <w:lang w:val="zh-CN" w:bidi="zh-CN"/>
        </w:rPr>
        <w:t>的教育体系</w:t>
      </w:r>
      <w:r>
        <w:rPr>
          <w:rFonts w:cs="仿宋"/>
          <w:kern w:val="0"/>
          <w:lang w:bidi="zh-CN"/>
        </w:rPr>
        <w:t>，</w:t>
      </w:r>
      <w:r>
        <w:rPr>
          <w:rFonts w:cs="仿宋"/>
          <w:kern w:val="0"/>
          <w:lang w:val="zh-CN" w:bidi="zh-CN"/>
        </w:rPr>
        <w:t>不同于英联邦教育体系</w:t>
      </w:r>
      <w:r>
        <w:rPr>
          <w:rFonts w:cs="仿宋"/>
          <w:kern w:val="0"/>
          <w:lang w:bidi="zh-CN"/>
        </w:rPr>
        <w:t>，</w:t>
      </w:r>
      <w:r>
        <w:rPr>
          <w:rFonts w:cs="仿宋"/>
          <w:kern w:val="0"/>
          <w:lang w:val="zh-CN" w:bidi="zh-CN"/>
        </w:rPr>
        <w:t>北美通常不提供研究型硕士</w:t>
      </w:r>
      <w:r>
        <w:rPr>
          <w:rFonts w:cs="仿宋"/>
          <w:kern w:val="0"/>
          <w:lang w:bidi="zh-CN"/>
        </w:rPr>
        <w:t>（</w:t>
      </w:r>
      <w:r>
        <w:rPr>
          <w:rFonts w:cs="等线"/>
          <w:kern w:val="0"/>
          <w:lang w:bidi="zh-CN"/>
        </w:rPr>
        <w:t xml:space="preserve"> Research Master</w:t>
      </w:r>
      <w:r>
        <w:rPr>
          <w:rFonts w:cs="仿宋"/>
          <w:kern w:val="0"/>
          <w:lang w:bidi="zh-CN"/>
        </w:rPr>
        <w:t xml:space="preserve"> ）</w:t>
      </w:r>
      <w:r>
        <w:rPr>
          <w:rFonts w:cs="仿宋"/>
          <w:kern w:val="0"/>
          <w:lang w:val="zh-CN" w:bidi="zh-CN"/>
        </w:rPr>
        <w:t>项目</w:t>
      </w:r>
      <w:r>
        <w:rPr>
          <w:rFonts w:cs="仿宋"/>
          <w:kern w:val="0"/>
          <w:lang w:bidi="zh-CN"/>
        </w:rPr>
        <w:t>，</w:t>
      </w:r>
      <w:r>
        <w:rPr>
          <w:rFonts w:cs="等线"/>
          <w:kern w:val="0"/>
          <w:lang w:val="zh-CN" w:bidi="zh-CN"/>
        </w:rPr>
        <w:t>只分为授课型硕士生</w:t>
      </w:r>
      <w:r>
        <w:rPr>
          <w:rFonts w:cs="等线"/>
          <w:kern w:val="0"/>
          <w:lang w:bidi="zh-CN"/>
        </w:rPr>
        <w:t>(Taught Master)</w:t>
      </w:r>
      <w:r>
        <w:rPr>
          <w:rFonts w:cs="等线"/>
          <w:kern w:val="0"/>
          <w:lang w:val="zh-CN" w:bidi="zh-CN"/>
        </w:rPr>
        <w:t>和博士</w:t>
      </w:r>
      <w:r>
        <w:rPr>
          <w:rFonts w:cs="等线"/>
          <w:kern w:val="0"/>
          <w:lang w:bidi="zh-CN"/>
        </w:rPr>
        <w:t>(Phd)</w:t>
      </w:r>
      <w:r>
        <w:rPr>
          <w:rFonts w:cs="等线"/>
          <w:kern w:val="0"/>
          <w:lang w:val="zh-CN" w:bidi="zh-CN"/>
        </w:rPr>
        <w:t>项目</w:t>
      </w:r>
      <w:r>
        <w:rPr>
          <w:rFonts w:cs="仿宋"/>
          <w:kern w:val="0"/>
          <w:lang w:val="zh-CN" w:bidi="zh-CN"/>
        </w:rPr>
        <w:t>。这两种项目的区别如表</w:t>
      </w:r>
      <w:r>
        <w:rPr>
          <w:rFonts w:cs="仿宋"/>
          <w:kern w:val="0"/>
          <w:lang w:bidi="zh-CN"/>
        </w:rPr>
        <w:t>5</w:t>
      </w:r>
      <w:r>
        <w:rPr>
          <w:rFonts w:hint="eastAsia" w:cs="仿宋"/>
          <w:kern w:val="0"/>
          <w:lang w:bidi="zh-CN"/>
        </w:rPr>
        <w:t>-</w:t>
      </w:r>
      <w:r>
        <w:rPr>
          <w:rFonts w:cs="仿宋"/>
          <w:kern w:val="0"/>
          <w:lang w:bidi="zh-CN"/>
        </w:rPr>
        <w:t>4</w:t>
      </w:r>
      <w:r>
        <w:rPr>
          <w:rFonts w:cs="仿宋"/>
          <w:kern w:val="0"/>
          <w:lang w:val="zh-CN" w:bidi="zh-CN"/>
        </w:rPr>
        <w:t>所示。</w:t>
      </w:r>
    </w:p>
    <w:p>
      <w:pPr>
        <w:autoSpaceDE w:val="0"/>
        <w:autoSpaceDN w:val="0"/>
        <w:ind w:firstLine="480" w:firstLineChars="200"/>
        <w:rPr>
          <w:rFonts w:cs="仿宋"/>
          <w:kern w:val="0"/>
          <w:lang w:bidi="zh-CN"/>
        </w:rPr>
      </w:pPr>
    </w:p>
    <w:p>
      <w:pPr>
        <w:autoSpaceDE w:val="0"/>
        <w:autoSpaceDN w:val="0"/>
        <w:ind w:firstLine="480" w:firstLineChars="200"/>
        <w:rPr>
          <w:rFonts w:cs="仿宋"/>
          <w:kern w:val="0"/>
          <w:lang w:bidi="zh-CN"/>
        </w:rPr>
      </w:pPr>
    </w:p>
    <w:p>
      <w:pPr>
        <w:autoSpaceDE w:val="0"/>
        <w:autoSpaceDN w:val="0"/>
        <w:ind w:firstLine="480" w:firstLineChars="200"/>
        <w:rPr>
          <w:rFonts w:cs="仿宋"/>
          <w:kern w:val="0"/>
          <w:lang w:bidi="zh-CN"/>
        </w:rPr>
      </w:pPr>
    </w:p>
    <w:tbl>
      <w:tblPr>
        <w:tblStyle w:val="23"/>
        <w:tblW w:w="862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34"/>
        <w:gridCol w:w="3023"/>
        <w:gridCol w:w="28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8" w:hRule="atLeast"/>
          <w:jc w:val="center"/>
        </w:trPr>
        <w:tc>
          <w:tcPr>
            <w:tcW w:w="2734" w:type="dxa"/>
            <w:vAlign w:val="center"/>
          </w:tcPr>
          <w:p>
            <w:pPr>
              <w:ind w:firstLine="480" w:firstLineChars="200"/>
              <w:jc w:val="center"/>
            </w:pPr>
          </w:p>
        </w:tc>
        <w:tc>
          <w:tcPr>
            <w:tcW w:w="3023" w:type="dxa"/>
            <w:vAlign w:val="center"/>
          </w:tcPr>
          <w:p>
            <w:pPr>
              <w:ind w:firstLine="482" w:firstLineChars="200"/>
              <w:jc w:val="center"/>
              <w:rPr>
                <w:b/>
                <w:bCs/>
              </w:rPr>
            </w:pPr>
            <w:r>
              <w:rPr>
                <w:rFonts w:hint="eastAsia"/>
                <w:b/>
                <w:bCs/>
              </w:rPr>
              <w:t>硕士研究生</w:t>
            </w:r>
            <w:r>
              <w:rPr>
                <w:b/>
                <w:bCs/>
              </w:rPr>
              <w:t>(</w:t>
            </w:r>
            <w:r>
              <w:rPr>
                <w:rFonts w:hint="eastAsia"/>
                <w:b/>
                <w:bCs/>
              </w:rPr>
              <w:t>Master)</w:t>
            </w:r>
          </w:p>
        </w:tc>
        <w:tc>
          <w:tcPr>
            <w:tcW w:w="2869" w:type="dxa"/>
            <w:vAlign w:val="center"/>
          </w:tcPr>
          <w:p>
            <w:pPr>
              <w:ind w:firstLine="482" w:firstLineChars="200"/>
              <w:jc w:val="center"/>
              <w:rPr>
                <w:b/>
                <w:bCs/>
              </w:rPr>
            </w:pPr>
            <w:r>
              <w:rPr>
                <w:rFonts w:hint="eastAsia"/>
                <w:b/>
                <w:bCs/>
              </w:rPr>
              <w:t>博士研究生</w:t>
            </w:r>
            <w:r>
              <w:rPr>
                <w:b/>
                <w:bCs/>
              </w:rPr>
              <w:t>(Phd)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6" w:hRule="atLeast"/>
          <w:jc w:val="center"/>
        </w:trPr>
        <w:tc>
          <w:tcPr>
            <w:tcW w:w="2734" w:type="dxa"/>
            <w:vAlign w:val="center"/>
          </w:tcPr>
          <w:p>
            <w:pPr>
              <w:jc w:val="center"/>
              <w:rPr>
                <w:b/>
                <w:bCs/>
              </w:rPr>
            </w:pPr>
            <w:r>
              <w:rPr>
                <w:rFonts w:hint="eastAsia"/>
                <w:b/>
                <w:bCs/>
              </w:rPr>
              <w:t>学制</w:t>
            </w:r>
          </w:p>
        </w:tc>
        <w:tc>
          <w:tcPr>
            <w:tcW w:w="3023" w:type="dxa"/>
            <w:vAlign w:val="center"/>
          </w:tcPr>
          <w:p>
            <w:pPr>
              <w:jc w:val="center"/>
            </w:pPr>
            <w:r>
              <w:rPr>
                <w:rFonts w:hint="eastAsia"/>
              </w:rPr>
              <w:t>通常为一年半（3个学期）至两年；部分学校也会有一年的项目</w:t>
            </w:r>
          </w:p>
        </w:tc>
        <w:tc>
          <w:tcPr>
            <w:tcW w:w="2869" w:type="dxa"/>
            <w:vAlign w:val="center"/>
          </w:tcPr>
          <w:p>
            <w:pPr>
              <w:jc w:val="center"/>
            </w:pPr>
            <w:r>
              <w:rPr>
                <w:rFonts w:hint="eastAsia"/>
              </w:rPr>
              <w:t>中</w:t>
            </w:r>
            <w:r>
              <w:t>位数</w:t>
            </w:r>
            <w:r>
              <w:rPr>
                <w:rFonts w:hint="eastAsia"/>
              </w:rPr>
              <w:t>为</w:t>
            </w:r>
            <w:r>
              <w:t>5.8年毕业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6" w:hRule="atLeast"/>
          <w:jc w:val="center"/>
        </w:trPr>
        <w:tc>
          <w:tcPr>
            <w:tcW w:w="2734" w:type="dxa"/>
            <w:vAlign w:val="center"/>
          </w:tcPr>
          <w:p>
            <w:pPr>
              <w:jc w:val="center"/>
              <w:rPr>
                <w:b/>
                <w:bCs/>
              </w:rPr>
            </w:pPr>
            <w:r>
              <w:rPr>
                <w:rFonts w:hint="eastAsia"/>
                <w:b/>
                <w:bCs/>
              </w:rPr>
              <w:t>学费标准</w:t>
            </w:r>
          </w:p>
        </w:tc>
        <w:tc>
          <w:tcPr>
            <w:tcW w:w="3023" w:type="dxa"/>
            <w:vAlign w:val="center"/>
          </w:tcPr>
          <w:p>
            <w:pPr>
              <w:jc w:val="center"/>
            </w:pPr>
            <w:bookmarkStart w:id="352" w:name="OLE_LINK6"/>
            <w:bookmarkStart w:id="353" w:name="OLE_LINK5"/>
            <w:r>
              <w:t>根据学校性质、地区以及项目的差异，不同学校差别较大。美国大部分硕士项目的总学费在4-9万美元之间。部分学校会给条件突出的申请者择优发放一定额度奖学金</w:t>
            </w:r>
            <w:bookmarkEnd w:id="352"/>
            <w:bookmarkEnd w:id="353"/>
          </w:p>
        </w:tc>
        <w:tc>
          <w:tcPr>
            <w:tcW w:w="2869" w:type="dxa"/>
            <w:vAlign w:val="center"/>
          </w:tcPr>
          <w:p>
            <w:pPr>
              <w:jc w:val="center"/>
            </w:pPr>
            <w:r>
              <w:t>大多数学校可以获得全额奖学金。奖学金主要来源为导师的研究资金（RA）、院系/学校提供的奖学金（fellowship）或担任助教（TA）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3" w:hRule="atLeast"/>
          <w:jc w:val="center"/>
        </w:trPr>
        <w:tc>
          <w:tcPr>
            <w:tcW w:w="2734" w:type="dxa"/>
            <w:vAlign w:val="center"/>
          </w:tcPr>
          <w:p>
            <w:pPr>
              <w:jc w:val="center"/>
              <w:rPr>
                <w:b/>
                <w:bCs/>
              </w:rPr>
            </w:pPr>
            <w:r>
              <w:rPr>
                <w:rFonts w:hint="eastAsia"/>
                <w:b/>
                <w:bCs/>
              </w:rPr>
              <w:t>项目定位</w:t>
            </w:r>
          </w:p>
        </w:tc>
        <w:tc>
          <w:tcPr>
            <w:tcW w:w="3023" w:type="dxa"/>
            <w:vAlign w:val="center"/>
          </w:tcPr>
          <w:p>
            <w:pPr>
              <w:jc w:val="center"/>
            </w:pPr>
            <w:r>
              <w:rPr>
                <w:rFonts w:hint="eastAsia"/>
              </w:rPr>
              <w:t>大多数项目为就业导向；小部分项目为适合读博的跳板项目</w:t>
            </w:r>
          </w:p>
        </w:tc>
        <w:tc>
          <w:tcPr>
            <w:tcW w:w="2869" w:type="dxa"/>
            <w:vAlign w:val="center"/>
          </w:tcPr>
          <w:p>
            <w:pPr>
              <w:jc w:val="center"/>
            </w:pPr>
            <w:r>
              <w:rPr>
                <w:rFonts w:hint="eastAsia"/>
              </w:rPr>
              <w:t>完全学术导向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88" w:hRule="atLeast"/>
          <w:jc w:val="center"/>
        </w:trPr>
        <w:tc>
          <w:tcPr>
            <w:tcW w:w="2734" w:type="dxa"/>
            <w:vAlign w:val="center"/>
          </w:tcPr>
          <w:p>
            <w:pPr>
              <w:jc w:val="center"/>
              <w:rPr>
                <w:b/>
                <w:bCs/>
              </w:rPr>
            </w:pPr>
            <w:r>
              <w:rPr>
                <w:rFonts w:hint="eastAsia"/>
                <w:b/>
                <w:bCs/>
              </w:rPr>
              <w:t>项目要求</w:t>
            </w:r>
          </w:p>
        </w:tc>
        <w:tc>
          <w:tcPr>
            <w:tcW w:w="3023" w:type="dxa"/>
            <w:vAlign w:val="center"/>
          </w:tcPr>
          <w:p>
            <w:pPr>
              <w:jc w:val="center"/>
            </w:pPr>
            <w:r>
              <w:t>授课制，修满要求的学分即可毕业，绝大多数项目无论文要求，</w:t>
            </w:r>
            <w:r>
              <w:rPr>
                <w:rFonts w:cs="等线"/>
              </w:rPr>
              <w:t>分文科专业毕业有实习的硬性要求，</w:t>
            </w:r>
            <w:r>
              <w:t>部分项目带thesis（毕业论文）选项，需要进行学术科研并通过学位论文答辩委员会</w:t>
            </w:r>
          </w:p>
        </w:tc>
        <w:tc>
          <w:tcPr>
            <w:tcW w:w="2869" w:type="dxa"/>
            <w:vAlign w:val="center"/>
          </w:tcPr>
          <w:p>
            <w:pPr>
              <w:jc w:val="center"/>
            </w:pPr>
            <w:r>
              <w:t>需要参与大量的学术研究，并通过学校的preliminary exam，需要有dissertation，达到一定论文要求才可毕业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39" w:hRule="atLeast"/>
          <w:jc w:val="center"/>
        </w:trPr>
        <w:tc>
          <w:tcPr>
            <w:tcW w:w="2734" w:type="dxa"/>
            <w:vAlign w:val="center"/>
          </w:tcPr>
          <w:p>
            <w:pPr>
              <w:jc w:val="center"/>
              <w:rPr>
                <w:b/>
                <w:bCs/>
              </w:rPr>
            </w:pPr>
            <w:r>
              <w:rPr>
                <w:rFonts w:hint="eastAsia"/>
                <w:b/>
                <w:bCs/>
              </w:rPr>
              <w:t>面向群体</w:t>
            </w:r>
          </w:p>
        </w:tc>
        <w:tc>
          <w:tcPr>
            <w:tcW w:w="3023" w:type="dxa"/>
            <w:vAlign w:val="center"/>
          </w:tcPr>
          <w:p>
            <w:pPr>
              <w:jc w:val="center"/>
            </w:pPr>
            <w:r>
              <w:rPr>
                <w:rFonts w:hint="eastAsia"/>
              </w:rPr>
              <w:t>希望在本科的基础上继续深造，毕业之后直接进入业界的同学；也适合希望未来继续读博的同学作为跳板项目。</w:t>
            </w:r>
          </w:p>
        </w:tc>
        <w:tc>
          <w:tcPr>
            <w:tcW w:w="2869" w:type="dxa"/>
            <w:vAlign w:val="center"/>
          </w:tcPr>
          <w:p>
            <w:pPr>
              <w:jc w:val="center"/>
            </w:pPr>
            <w:r>
              <w:rPr>
                <w:rFonts w:hint="eastAsia"/>
              </w:rPr>
              <w:t>对于专业有着浓厚的兴趣，有志于投身于学术界的同学</w:t>
            </w:r>
          </w:p>
        </w:tc>
      </w:tr>
    </w:tbl>
    <w:p>
      <w:pPr>
        <w:spacing w:line="400" w:lineRule="atLeast"/>
        <w:jc w:val="center"/>
        <w:rPr>
          <w:sz w:val="18"/>
          <w:szCs w:val="18"/>
        </w:rPr>
      </w:pPr>
      <w:r>
        <w:rPr>
          <w:rFonts w:hint="eastAsia"/>
          <w:sz w:val="18"/>
          <w:szCs w:val="18"/>
        </w:rPr>
        <w:t>表</w:t>
      </w:r>
      <w:r>
        <w:rPr>
          <w:sz w:val="18"/>
          <w:szCs w:val="18"/>
        </w:rPr>
        <w:t>5</w:t>
      </w:r>
      <w:r>
        <w:rPr>
          <w:rFonts w:hint="eastAsia"/>
          <w:sz w:val="18"/>
          <w:szCs w:val="18"/>
        </w:rPr>
        <w:t>-8 北美研究生教育体系中学位的区别-来源</w:t>
      </w:r>
    </w:p>
    <w:p>
      <w:pPr>
        <w:pStyle w:val="5"/>
      </w:pPr>
      <w:r>
        <w:rPr>
          <w:rFonts w:hint="eastAsia"/>
        </w:rPr>
        <w:t>3</w:t>
      </w:r>
      <w:r>
        <w:t>.</w:t>
      </w:r>
      <w:r>
        <w:rPr>
          <w:rFonts w:hint="eastAsia"/>
          <w:lang w:val="zh-CN" w:bidi="zh-CN"/>
        </w:rPr>
        <w:t xml:space="preserve"> 欧洲大陆和日本</w:t>
      </w:r>
    </w:p>
    <w:p>
      <w:pPr>
        <w:autoSpaceDE w:val="0"/>
        <w:autoSpaceDN w:val="0"/>
        <w:ind w:firstLine="480" w:firstLineChars="200"/>
        <w:rPr>
          <w:rFonts w:cs="仿宋"/>
          <w:kern w:val="0"/>
          <w:lang w:val="zh-CN" w:bidi="zh-CN"/>
        </w:rPr>
      </w:pPr>
      <w:r>
        <w:rPr>
          <w:rFonts w:hint="eastAsia" w:cs="仿宋"/>
          <w:kern w:val="0"/>
          <w:lang w:val="zh-CN" w:bidi="zh-CN"/>
        </w:rPr>
        <w:t>与上述主流英语教育体系留学目的地的情况不同，欧陆和日本的学校通常不接受学生直博，合格的博士申请者需要具备或即将获得受认可的硕士学位。这些地区硕士一般都是两年毕业，</w:t>
      </w:r>
      <w:r>
        <w:rPr>
          <w:rFonts w:hint="eastAsia" w:cs="仿宋"/>
          <w:b/>
          <w:bCs/>
          <w:kern w:val="0"/>
          <w:lang w:val="zh-CN" w:bidi="zh-CN"/>
        </w:rPr>
        <w:t>欧洲大陆</w:t>
      </w:r>
      <w:r>
        <w:rPr>
          <w:rFonts w:cs="仿宋"/>
          <w:kern w:val="0"/>
          <w:lang w:val="zh-CN" w:bidi="zh-CN"/>
        </w:rPr>
        <w:t>以</w:t>
      </w:r>
      <w:r>
        <w:rPr>
          <w:rFonts w:hint="eastAsia" w:cs="仿宋"/>
          <w:b/>
          <w:bCs/>
          <w:kern w:val="0"/>
          <w:lang w:val="zh-CN" w:bidi="zh-CN"/>
        </w:rPr>
        <w:t>授课为主</w:t>
      </w:r>
      <w:r>
        <w:rPr>
          <w:rFonts w:hint="eastAsia" w:cs="仿宋"/>
          <w:kern w:val="0"/>
          <w:lang w:val="zh-CN" w:bidi="zh-CN"/>
        </w:rPr>
        <w:t>，</w:t>
      </w:r>
      <w:r>
        <w:rPr>
          <w:rFonts w:hint="eastAsia" w:cs="仿宋"/>
          <w:b/>
          <w:bCs/>
          <w:kern w:val="0"/>
          <w:lang w:val="zh-CN" w:bidi="zh-CN"/>
        </w:rPr>
        <w:t>日本</w:t>
      </w:r>
      <w:r>
        <w:rPr>
          <w:rFonts w:hint="eastAsia" w:cs="仿宋"/>
          <w:kern w:val="0"/>
          <w:lang w:val="zh-CN" w:bidi="zh-CN"/>
        </w:rPr>
        <w:t>可能需要倾注更多时间</w:t>
      </w:r>
      <w:r>
        <w:rPr>
          <w:rFonts w:hint="eastAsia" w:cs="仿宋"/>
          <w:b/>
          <w:bCs/>
          <w:kern w:val="0"/>
          <w:lang w:val="zh-CN" w:bidi="zh-CN"/>
        </w:rPr>
        <w:t>完成科研项目</w:t>
      </w:r>
      <w:r>
        <w:rPr>
          <w:rFonts w:hint="eastAsia" w:cs="仿宋"/>
          <w:kern w:val="0"/>
          <w:lang w:val="zh-CN" w:bidi="zh-CN"/>
        </w:rPr>
        <w:t>。</w:t>
      </w:r>
      <w:r>
        <w:rPr>
          <w:rFonts w:cs="仿宋"/>
          <w:kern w:val="0"/>
          <w:lang w:val="zh-CN" w:bidi="zh-CN"/>
        </w:rPr>
        <w:t>此外，申请日本修士（硕士）也需要提前联系导师和实验室。</w:t>
      </w:r>
      <w:r>
        <w:rPr>
          <w:rFonts w:hint="eastAsia" w:cs="仿宋"/>
          <w:b/>
          <w:bCs/>
          <w:kern w:val="0"/>
          <w:lang w:val="zh-CN" w:bidi="zh-CN"/>
        </w:rPr>
        <w:t>花费低</w:t>
      </w:r>
      <w:r>
        <w:rPr>
          <w:rFonts w:hint="eastAsia" w:cs="仿宋"/>
          <w:kern w:val="0"/>
          <w:lang w:val="zh-CN" w:bidi="zh-CN"/>
        </w:rPr>
        <w:t>是这些国家地区相对于英美等的一大优势。比如德国大学对于留学生是免学费的；日本允许留学生参与一定的打工赚取生活补贴。语言是在小语种国家留学的一大障碍，对于语言困难的留学生，可以先选择</w:t>
      </w:r>
      <w:r>
        <w:rPr>
          <w:rFonts w:hint="eastAsia" w:cs="仿宋"/>
          <w:b/>
          <w:bCs/>
          <w:kern w:val="0"/>
          <w:lang w:val="zh-CN" w:bidi="zh-CN"/>
        </w:rPr>
        <w:t>语言学校</w:t>
      </w:r>
      <w:r>
        <w:rPr>
          <w:rFonts w:hint="eastAsia" w:cs="仿宋"/>
          <w:kern w:val="0"/>
          <w:lang w:val="zh-CN" w:bidi="zh-CN"/>
        </w:rPr>
        <w:t>就读；越来越多的一流大学开设了英语项目，比如日本有面向国际学生的SGU项目，有意向的同学可以在学校官网查找相关信息。</w:t>
      </w:r>
    </w:p>
    <w:p>
      <w:pPr>
        <w:ind w:firstLine="480" w:firstLineChars="200"/>
      </w:pPr>
    </w:p>
    <w:p>
      <w:pPr>
        <w:ind w:firstLine="480" w:firstLineChars="200"/>
      </w:pPr>
      <w:r>
        <w:rPr>
          <w:rFonts w:hint="eastAsia"/>
        </w:rPr>
        <w:t>确定好意向的留学地区和学制之后，同学们就可以根据自己的兴趣进行目标学校的选择。</w:t>
      </w:r>
    </w:p>
    <w:p>
      <w:pPr>
        <w:autoSpaceDE w:val="0"/>
        <w:autoSpaceDN w:val="0"/>
        <w:ind w:firstLine="480" w:firstLineChars="200"/>
        <w:rPr>
          <w:rFonts w:cs="仿宋"/>
          <w:kern w:val="0"/>
          <w:lang w:val="zh-CN" w:bidi="zh-CN"/>
        </w:rPr>
      </w:pPr>
      <w:r>
        <w:rPr>
          <w:rFonts w:hint="eastAsia" w:cs="仿宋"/>
          <w:kern w:val="0"/>
          <w:lang w:val="zh-CN" w:bidi="zh-CN"/>
        </w:rPr>
        <w:t>如果同学们已经确定好自己所要申请的学校，那么就可以开始着手申请啦！在申请国外学校时，需要通过网上申请系统提供有关材料供学校审核。一般来说，大多数学校的网申系统将在</w:t>
      </w:r>
      <w:r>
        <w:rPr>
          <w:rFonts w:hint="eastAsia" w:cs="仿宋"/>
          <w:b/>
          <w:bCs/>
          <w:kern w:val="0"/>
          <w:lang w:val="zh-CN" w:bidi="zh-CN"/>
        </w:rPr>
        <w:t>入学前一年的秋季</w:t>
      </w:r>
      <w:r>
        <w:rPr>
          <w:rFonts w:hint="eastAsia" w:cs="仿宋"/>
          <w:kern w:val="0"/>
          <w:lang w:val="zh-CN" w:bidi="zh-CN"/>
        </w:rPr>
        <w:t>陆续开放，也就是同学们的</w:t>
      </w:r>
      <w:r>
        <w:rPr>
          <w:rFonts w:hint="eastAsia" w:cs="仿宋"/>
          <w:b/>
          <w:bCs/>
          <w:kern w:val="0"/>
          <w:lang w:val="zh-CN" w:bidi="zh-CN"/>
        </w:rPr>
        <w:t>大四上学期</w:t>
      </w:r>
      <w:r>
        <w:rPr>
          <w:rFonts w:hint="eastAsia" w:cs="仿宋"/>
          <w:kern w:val="0"/>
          <w:lang w:val="zh-CN" w:bidi="zh-CN"/>
        </w:rPr>
        <w:t>。学校的录取通知将在入学当年的春季陆续发出，也就是同学们</w:t>
      </w:r>
      <w:r>
        <w:rPr>
          <w:rFonts w:hint="eastAsia" w:cs="仿宋"/>
          <w:b/>
          <w:bCs/>
          <w:kern w:val="0"/>
          <w:lang w:val="zh-CN" w:bidi="zh-CN"/>
        </w:rPr>
        <w:t>大四的寒假以及大四下学期</w:t>
      </w:r>
      <w:r>
        <w:rPr>
          <w:rFonts w:hint="eastAsia" w:cs="仿宋"/>
          <w:kern w:val="0"/>
          <w:lang w:val="zh-CN" w:bidi="zh-CN"/>
        </w:rPr>
        <w:t>。具体需要准备的材料以及时间流程详见第2节。</w:t>
      </w:r>
    </w:p>
    <w:p>
      <w:pPr>
        <w:autoSpaceDE w:val="0"/>
        <w:autoSpaceDN w:val="0"/>
        <w:ind w:firstLine="480" w:firstLineChars="200"/>
        <w:rPr>
          <w:rFonts w:cs="仿宋"/>
          <w:kern w:val="0"/>
          <w:lang w:val="zh-CN" w:bidi="zh-CN"/>
        </w:rPr>
      </w:pPr>
      <w:r>
        <w:rPr>
          <w:rFonts w:hint="eastAsia" w:cs="仿宋"/>
          <w:kern w:val="0"/>
          <w:lang w:val="zh-CN" w:bidi="zh-CN"/>
        </w:rPr>
        <w:t>当然，申请留学的过程中还可能遇到各种所谓“黑天鹅事件”，比如国际关系的动荡以及突如其来的疫情等，这些都会影响同学们的申请和入学。因此，小思也提醒有志于出国留学的同学一定要</w:t>
      </w:r>
      <w:r>
        <w:rPr>
          <w:rFonts w:hint="eastAsia" w:cs="仿宋"/>
          <w:b/>
          <w:bCs/>
          <w:kern w:val="0"/>
          <w:lang w:val="zh-CN" w:bidi="zh-CN"/>
        </w:rPr>
        <w:t>及时跟进有关信息</w:t>
      </w:r>
      <w:r>
        <w:rPr>
          <w:rFonts w:hint="eastAsia" w:cs="仿宋"/>
          <w:kern w:val="0"/>
          <w:lang w:val="zh-CN" w:bidi="zh-CN"/>
        </w:rPr>
        <w:t>，多与身边一同在申请的朋友交流，才可以做到有条不紊，远离申请季焦虑。</w:t>
      </w:r>
    </w:p>
    <w:p>
      <w:pPr>
        <w:spacing w:line="260" w:lineRule="auto"/>
        <w:ind w:firstLine="480" w:firstLineChars="200"/>
        <w:jc w:val="right"/>
        <w:rPr>
          <w:rFonts w:ascii="楷体" w:hAnsi="楷体" w:eastAsia="楷体"/>
        </w:rPr>
      </w:pPr>
      <w:r>
        <w:rPr>
          <w:rFonts w:hint="eastAsia" w:ascii="楷体" w:hAnsi="楷体" w:eastAsia="楷体"/>
        </w:rPr>
        <w:t>（李子璐、张文钊）</w:t>
      </w:r>
    </w:p>
    <w:p>
      <w:pPr>
        <w:keepNext/>
        <w:keepLines/>
        <w:spacing w:before="100" w:beforeAutospacing="1" w:after="100" w:afterAutospacing="1"/>
        <w:outlineLvl w:val="2"/>
        <w:rPr>
          <w:bCs/>
          <w:sz w:val="28"/>
          <w:szCs w:val="28"/>
        </w:rPr>
      </w:pPr>
      <w:bookmarkStart w:id="354" w:name="_Toc75364289"/>
      <w:r>
        <w:rPr>
          <w:bCs/>
          <w:sz w:val="28"/>
          <w:szCs w:val="28"/>
        </w:rPr>
        <w:t>（二）出国留学中介选择</w:t>
      </w:r>
      <w:bookmarkEnd w:id="354"/>
    </w:p>
    <w:p>
      <w:pPr>
        <w:autoSpaceDE w:val="0"/>
        <w:autoSpaceDN w:val="0"/>
        <w:ind w:firstLine="480" w:firstLineChars="200"/>
        <w:rPr>
          <w:rFonts w:cs="仿宋"/>
          <w:kern w:val="0"/>
          <w:lang w:val="zh-CN" w:bidi="zh-CN"/>
        </w:rPr>
      </w:pPr>
      <w:r>
        <w:rPr>
          <w:rFonts w:hint="eastAsia" w:cs="仿宋"/>
          <w:kern w:val="0"/>
          <w:lang w:val="zh-CN" w:bidi="zh-CN"/>
        </w:rPr>
        <w:t>在</w:t>
      </w:r>
      <w:r>
        <w:rPr>
          <w:rFonts w:cs="仿宋"/>
          <w:kern w:val="0"/>
          <w:lang w:val="zh-CN" w:bidi="zh-CN"/>
        </w:rPr>
        <w:t>为出国留学做相关准备</w:t>
      </w:r>
      <w:r>
        <w:rPr>
          <w:rFonts w:hint="eastAsia" w:cs="仿宋"/>
          <w:kern w:val="0"/>
          <w:lang w:val="zh-CN" w:bidi="zh-CN"/>
        </w:rPr>
        <w:t>的过程中，从材料准备到选校、定校以及投递，甚至包括后续的签证办理及租房，都需要大家充分地</w:t>
      </w:r>
      <w:r>
        <w:rPr>
          <w:rFonts w:cs="仿宋"/>
          <w:kern w:val="0"/>
          <w:lang w:val="zh-CN" w:bidi="zh-CN"/>
        </w:rPr>
        <w:t>获取</w:t>
      </w:r>
      <w:r>
        <w:rPr>
          <w:rFonts w:hint="eastAsia" w:cs="仿宋"/>
          <w:kern w:val="0"/>
          <w:lang w:val="zh-CN" w:bidi="zh-CN"/>
        </w:rPr>
        <w:t>信息并做出决定。而在这一过程中，“中介”作为一种提供相关服务的产业应运而生。</w:t>
      </w:r>
    </w:p>
    <w:p>
      <w:pPr>
        <w:autoSpaceDE w:val="0"/>
        <w:autoSpaceDN w:val="0"/>
        <w:ind w:firstLine="480" w:firstLineChars="200"/>
        <w:rPr>
          <w:rFonts w:cs="仿宋"/>
          <w:kern w:val="0"/>
          <w:lang w:val="zh-CN" w:bidi="zh-CN"/>
        </w:rPr>
      </w:pPr>
      <w:r>
        <w:rPr>
          <w:rFonts w:cs="仿宋"/>
          <w:kern w:val="0"/>
          <w:lang w:val="zh-CN" w:bidi="zh-CN"/>
        </w:rPr>
        <w:t>由于</w:t>
      </w:r>
      <w:r>
        <w:rPr>
          <w:rFonts w:hint="eastAsia" w:cs="仿宋"/>
          <w:kern w:val="0"/>
          <w:lang w:val="zh-CN" w:bidi="zh-CN"/>
        </w:rPr>
        <w:t>信息不对称</w:t>
      </w:r>
      <w:r>
        <w:rPr>
          <w:rFonts w:cs="仿宋"/>
          <w:kern w:val="0"/>
          <w:lang w:val="zh-CN" w:bidi="zh-CN"/>
        </w:rPr>
        <w:t>而</w:t>
      </w:r>
      <w:r>
        <w:rPr>
          <w:rFonts w:hint="eastAsia" w:cs="仿宋"/>
          <w:kern w:val="0"/>
          <w:lang w:val="zh-CN" w:bidi="zh-CN"/>
        </w:rPr>
        <w:t>产生恐慌，许多倾向于出国留学的同学会选择花钱买服务，依赖中介为自己提供全面的信息，代理完成文书润色、申请投递等工作。本节在为大家回答了关于出国留学中介选择的问题——中介能做什么、值不值得选择？如果需要这样的服务，同学们又该如何选择？</w:t>
      </w:r>
    </w:p>
    <w:p>
      <w:pPr>
        <w:keepNext/>
        <w:keepLines/>
        <w:outlineLvl w:val="3"/>
        <w:rPr>
          <w:b/>
          <w:bCs/>
        </w:rPr>
      </w:pPr>
      <w:r>
        <w:rPr>
          <w:rFonts w:hint="eastAsia"/>
          <w:b/>
          <w:bCs/>
        </w:rPr>
        <w:t>1.中介是什么</w:t>
      </w:r>
    </w:p>
    <w:p>
      <w:pPr>
        <w:autoSpaceDE w:val="0"/>
        <w:autoSpaceDN w:val="0"/>
        <w:ind w:firstLine="480" w:firstLineChars="200"/>
        <w:rPr>
          <w:rFonts w:cs="仿宋"/>
          <w:kern w:val="0"/>
          <w:lang w:val="zh-CN" w:bidi="zh-CN"/>
        </w:rPr>
      </w:pPr>
      <w:r>
        <w:rPr>
          <w:rFonts w:hint="eastAsia" w:cs="仿宋"/>
          <w:kern w:val="0"/>
          <w:lang w:val="zh-CN" w:bidi="zh-CN"/>
        </w:rPr>
        <w:t>“留学中介”是为准备出国深造的同学提供过程性服务的一类机构，能够在同学们准备出国的过程中提供必要的相关信息、乃至于帮助准备材料递交申请，以节省申请者的时间和精力。与此同时，部分大型中介还有自己的相关资源，可以为学生提供和学校招生官一对一面试</w:t>
      </w:r>
      <w:r>
        <w:rPr>
          <w:rFonts w:cs="仿宋"/>
          <w:kern w:val="0"/>
          <w:lang w:val="zh-CN" w:bidi="zh-CN"/>
        </w:rPr>
        <w:t>的机会，从而增加</w:t>
      </w:r>
      <w:r>
        <w:rPr>
          <w:rFonts w:hint="eastAsia" w:cs="仿宋"/>
          <w:kern w:val="0"/>
          <w:lang w:val="zh-CN" w:bidi="zh-CN"/>
        </w:rPr>
        <w:t>获得offer的</w:t>
      </w:r>
      <w:r>
        <w:rPr>
          <w:rFonts w:cs="仿宋"/>
          <w:kern w:val="0"/>
          <w:lang w:val="zh-CN" w:bidi="zh-CN"/>
        </w:rPr>
        <w:t>可能</w:t>
      </w:r>
      <w:r>
        <w:rPr>
          <w:rFonts w:hint="eastAsia" w:cs="仿宋"/>
          <w:kern w:val="0"/>
          <w:lang w:val="zh-CN" w:bidi="zh-CN"/>
        </w:rPr>
        <w:t>。</w:t>
      </w:r>
    </w:p>
    <w:p>
      <w:pPr>
        <w:autoSpaceDE w:val="0"/>
        <w:autoSpaceDN w:val="0"/>
        <w:ind w:firstLine="480" w:firstLineChars="200"/>
        <w:rPr>
          <w:rFonts w:cs="仿宋"/>
          <w:kern w:val="0"/>
          <w:lang w:val="zh-CN" w:bidi="zh-CN"/>
        </w:rPr>
      </w:pPr>
      <w:r>
        <w:rPr>
          <w:rFonts w:cs="仿宋"/>
          <w:kern w:val="0"/>
          <w:lang w:val="zh-CN" w:bidi="zh-CN"/>
        </w:rPr>
        <w:t>总的来说，中介包括</w:t>
      </w:r>
      <w:r>
        <w:rPr>
          <w:rFonts w:cs="仿宋"/>
          <w:b/>
          <w:bCs/>
          <w:kern w:val="0"/>
          <w:lang w:val="zh-CN" w:bidi="zh-CN"/>
        </w:rPr>
        <w:t>“全包型”</w:t>
      </w:r>
      <w:r>
        <w:rPr>
          <w:rFonts w:cs="仿宋"/>
          <w:kern w:val="0"/>
          <w:lang w:val="zh-CN" w:bidi="zh-CN"/>
        </w:rPr>
        <w:t>中介和</w:t>
      </w:r>
      <w:r>
        <w:rPr>
          <w:rFonts w:cs="仿宋"/>
          <w:b/>
          <w:bCs/>
          <w:kern w:val="0"/>
          <w:lang w:val="zh-CN" w:bidi="zh-CN"/>
        </w:rPr>
        <w:t>“半包型”</w:t>
      </w:r>
      <w:r>
        <w:rPr>
          <w:rFonts w:cs="仿宋"/>
          <w:kern w:val="0"/>
          <w:lang w:val="zh-CN" w:bidi="zh-CN"/>
        </w:rPr>
        <w:t>中介。其中，“全包型”中介为学生提供从背景规划提升到出国申请递交以及到达后生活相关安排等一系列服务，甚至部分机构会声称自己能够为学生提供留学归国后的就业资源。这类中介一般需要学生在大二乃至于大一左右和其联系，以便尽早针对学生的目标国家及院校做出规划，并确认学生应当在硬背景（GPA、标化考试成绩）和软背景（科研、实践、实习经历）上所需取得的成就。一些中介会为学生提供付费的实习项目（包括科研项目、短期实习或项目实习），以此协助找不到合适项目的学生完成背景提升。在背景规划之外，他们还会为学生提供目标院校及专业的相关信息、处理学生出国留学所需要的一系列材料（包括个人陈述、简历、标化成绩等，下一节中会详细说明），并在申请开放后为学生投递申请、处理邮件。对于涉及笔试和面试的申请，中介可能会为申请人提供相关资料和培训。在确定入读院校后，这一类中介还会带学生完成签证申请的相关工作。而“半包型”中介则主要只帮助学生完成一部分的工作，具体内容视不同的机构而定——文书写作工作室会帮学生进行文书的写作和修改、投递类机构会由学生个人确定院校后帮忙完成递交等工作……</w:t>
      </w:r>
    </w:p>
    <w:p>
      <w:pPr>
        <w:autoSpaceDE w:val="0"/>
        <w:autoSpaceDN w:val="0"/>
        <w:ind w:firstLine="480" w:firstLineChars="200"/>
        <w:rPr>
          <w:rFonts w:cs="仿宋"/>
          <w:kern w:val="0"/>
          <w:lang w:val="zh-CN" w:bidi="zh-CN"/>
        </w:rPr>
      </w:pPr>
      <w:r>
        <w:rPr>
          <w:rFonts w:hint="eastAsia" w:cs="仿宋"/>
          <w:kern w:val="0"/>
          <w:lang w:val="zh-CN" w:bidi="zh-CN"/>
        </w:rPr>
        <w:t>值得注意的是，上述的服务内容都是“中介”机构的宣传中标明的他们会完成的内容。但在签订合约后，</w:t>
      </w:r>
      <w:r>
        <w:rPr>
          <w:rFonts w:hint="eastAsia" w:cs="仿宋"/>
          <w:b/>
          <w:bCs/>
          <w:kern w:val="0"/>
          <w:lang w:val="zh-CN" w:bidi="zh-CN"/>
        </w:rPr>
        <w:t>实际的服务履行程度</w:t>
      </w:r>
      <w:r>
        <w:rPr>
          <w:rFonts w:hint="eastAsia" w:cs="仿宋"/>
          <w:kern w:val="0"/>
          <w:lang w:val="zh-CN" w:bidi="zh-CN"/>
        </w:rPr>
        <w:t>将会视不同的中介、甚至同一中介中不同的老师的负责任程度而定。事实上，中介能够提供的服务除了文书的写作和润色之外都能通过申请者自身了解来完成。因此是否选择“全包型”中介有待大家对出国过程进行较为详细和全面的了解后再做决定，不必因为一时的信息不对称感到焦虑，匆忙找到中介了事。</w:t>
      </w:r>
    </w:p>
    <w:p>
      <w:pPr>
        <w:keepNext/>
        <w:keepLines/>
        <w:outlineLvl w:val="3"/>
        <w:rPr>
          <w:b/>
          <w:bCs/>
        </w:rPr>
      </w:pPr>
      <w:r>
        <w:rPr>
          <w:rFonts w:hint="eastAsia"/>
          <w:b/>
          <w:bCs/>
        </w:rPr>
        <w:t>2.什么时候找中介？有没有必要找中介？</w:t>
      </w:r>
    </w:p>
    <w:p>
      <w:pPr>
        <w:autoSpaceDE w:val="0"/>
        <w:autoSpaceDN w:val="0"/>
        <w:ind w:firstLine="480" w:firstLineChars="200"/>
        <w:rPr>
          <w:rFonts w:cs="仿宋"/>
          <w:kern w:val="0"/>
          <w:lang w:val="zh-CN" w:bidi="zh-CN"/>
        </w:rPr>
      </w:pPr>
      <w:r>
        <w:rPr>
          <w:rFonts w:hint="eastAsia" w:cs="仿宋"/>
          <w:kern w:val="0"/>
          <w:lang w:val="zh-CN" w:bidi="zh-CN"/>
        </w:rPr>
        <w:t>如前文所述，对于需要提升自身背景的申请者来说，“全包型”中介最佳的确定时间应当是大二左右，而对于只是需要文书的润色和修改的同学而言，中介只要在材料准备的截止日期前半年左右签约就可以了（一般来说在</w:t>
      </w:r>
      <w:r>
        <w:rPr>
          <w:rFonts w:hint="eastAsia" w:cs="仿宋"/>
          <w:b/>
          <w:bCs/>
          <w:kern w:val="0"/>
          <w:lang w:val="zh-CN" w:bidi="zh-CN"/>
        </w:rPr>
        <w:t>大三下学期开学前</w:t>
      </w:r>
      <w:r>
        <w:rPr>
          <w:rFonts w:hint="eastAsia" w:cs="仿宋"/>
          <w:kern w:val="0"/>
          <w:lang w:val="zh-CN" w:bidi="zh-CN"/>
        </w:rPr>
        <w:t>）。</w:t>
      </w:r>
    </w:p>
    <w:p>
      <w:pPr>
        <w:autoSpaceDE w:val="0"/>
        <w:autoSpaceDN w:val="0"/>
        <w:ind w:firstLine="480" w:firstLineChars="200"/>
        <w:rPr>
          <w:rFonts w:cs="仿宋"/>
          <w:kern w:val="0"/>
          <w:lang w:val="zh-CN" w:bidi="zh-CN"/>
        </w:rPr>
      </w:pPr>
      <w:r>
        <w:rPr>
          <w:rFonts w:cs="仿宋"/>
          <w:kern w:val="0"/>
          <w:lang w:val="zh-CN" w:bidi="zh-CN"/>
        </w:rPr>
        <w:t>“全包型”中介能够基于其经验为大家提供服务，在一定程度上可以帮助同学们节省大量的时间精力，但与此同时，可能存在一些因为中介本身的专业不对口而出现的问题。比如在选校和选专业的过程中，中介可能直接根据</w:t>
      </w:r>
      <w:r>
        <w:rPr>
          <w:rFonts w:hint="eastAsia" w:cs="仿宋"/>
          <w:kern w:val="0"/>
          <w:lang w:val="zh-CN" w:bidi="zh-CN"/>
        </w:rPr>
        <w:t>同学们</w:t>
      </w:r>
      <w:r>
        <w:rPr>
          <w:rFonts w:cs="仿宋"/>
          <w:kern w:val="0"/>
          <w:lang w:val="zh-CN" w:bidi="zh-CN"/>
        </w:rPr>
        <w:t>的专业关键词来搜索和确定项目，而漏掉一些同样对口的专业，也有可能中介会对专业内容的理解出现偏差。比如，中介也可能是在微博、知乎、百度等平台搜索得到的笔试和面试的经验及历年情况 。因此，如果同学们拥有比较充足的时间和精力，也可以考虑通过和学长学姐沟通、在微博相关博主内搜索关键词、阅读相关公众号推文等方式，来满足自己的需求，而不用依赖于中介（或至少</w:t>
      </w:r>
      <w:r>
        <w:rPr>
          <w:rFonts w:cs="仿宋"/>
          <w:b/>
          <w:bCs/>
          <w:kern w:val="0"/>
          <w:lang w:val="zh-CN" w:bidi="zh-CN"/>
        </w:rPr>
        <w:t>不把和专业相关的事完全交给中介</w:t>
      </w:r>
      <w:r>
        <w:rPr>
          <w:rFonts w:cs="仿宋"/>
          <w:kern w:val="0"/>
          <w:lang w:val="zh-CN" w:bidi="zh-CN"/>
        </w:rPr>
        <w:t>，自己也要有相关的信息搜索行为和后期跟进）。</w:t>
      </w:r>
    </w:p>
    <w:p>
      <w:pPr>
        <w:autoSpaceDE w:val="0"/>
        <w:autoSpaceDN w:val="0"/>
        <w:ind w:firstLine="482" w:firstLineChars="200"/>
        <w:rPr>
          <w:rFonts w:cs="仿宋"/>
          <w:kern w:val="0"/>
          <w:lang w:val="zh-CN" w:bidi="zh-CN"/>
        </w:rPr>
      </w:pPr>
      <w:r>
        <w:rPr>
          <w:rFonts w:cs="仿宋"/>
          <w:b/>
          <w:bCs/>
          <w:kern w:val="0"/>
          <w:lang w:val="zh-CN" w:bidi="zh-CN"/>
        </w:rPr>
        <w:t>文书服务</w:t>
      </w:r>
      <w:r>
        <w:rPr>
          <w:rFonts w:cs="仿宋"/>
          <w:kern w:val="0"/>
          <w:lang w:val="zh-CN" w:bidi="zh-CN"/>
        </w:rPr>
        <w:t>对大部分同学而言是必要的，也因此“半包型”中介也是一个性价比较高的选择。学校在评估学生的申请时，除了板上钉钉的数字——GPA、标化成绩、学校排名以外，同样会参考大家的文书内容。一份漂亮的文书可以让</w:t>
      </w:r>
      <w:r>
        <w:rPr>
          <w:rFonts w:hint="eastAsia" w:cs="仿宋"/>
          <w:kern w:val="0"/>
          <w:lang w:val="zh-CN" w:bidi="zh-CN"/>
        </w:rPr>
        <w:t>大家</w:t>
      </w:r>
      <w:r>
        <w:rPr>
          <w:rFonts w:cs="仿宋"/>
          <w:kern w:val="0"/>
          <w:lang w:val="zh-CN" w:bidi="zh-CN"/>
        </w:rPr>
        <w:t>从同等级的申请者中脱颖而出，甚至超过硬条件比</w:t>
      </w:r>
      <w:r>
        <w:rPr>
          <w:rFonts w:hint="eastAsia" w:cs="仿宋"/>
          <w:kern w:val="0"/>
          <w:lang w:val="zh-CN" w:bidi="zh-CN"/>
        </w:rPr>
        <w:t>自己</w:t>
      </w:r>
      <w:r>
        <w:rPr>
          <w:rFonts w:cs="仿宋"/>
          <w:kern w:val="0"/>
          <w:lang w:val="zh-CN" w:bidi="zh-CN"/>
        </w:rPr>
        <w:t>更加优越的同学。而文书的遣词造句以及需要强调的内容，文书服务都可以很好地涵盖——当然，不乏存在模板化的文书，这类的情况就可以通过前期的资料搜集，包括对比不同文书工作室此前的文书最后进行选择。请理工科，特别是有参与过科研项目经历的同学们特别注意，大部分的文书撰写者的专业并非理工科，所以他们可能并不了解</w:t>
      </w:r>
      <w:r>
        <w:rPr>
          <w:rFonts w:hint="eastAsia" w:cs="仿宋"/>
          <w:kern w:val="0"/>
          <w:lang w:val="zh-CN" w:bidi="zh-CN"/>
        </w:rPr>
        <w:t>你</w:t>
      </w:r>
      <w:r>
        <w:rPr>
          <w:rFonts w:cs="仿宋"/>
          <w:kern w:val="0"/>
          <w:lang w:val="zh-CN" w:bidi="zh-CN"/>
        </w:rPr>
        <w:t>的专业，因此写出来的文书质量不一定高，极端情况甚至会出错。小思在这里建议科研或学术方面还是要自己构思。</w:t>
      </w:r>
    </w:p>
    <w:p>
      <w:pPr>
        <w:autoSpaceDE w:val="0"/>
        <w:autoSpaceDN w:val="0"/>
        <w:ind w:firstLine="480" w:firstLineChars="200"/>
        <w:rPr>
          <w:rFonts w:cs="仿宋"/>
          <w:kern w:val="0"/>
          <w:lang w:val="zh-CN" w:bidi="zh-CN"/>
        </w:rPr>
      </w:pPr>
      <w:r>
        <w:rPr>
          <w:rFonts w:hint="eastAsia" w:cs="仿宋"/>
          <w:kern w:val="0"/>
          <w:lang w:val="zh-CN" w:bidi="zh-CN"/>
        </w:rPr>
        <w:t>总而言之，对于中介要不要选、选哪类，更多是视大家对自己时间精力和金钱的取舍而定，而</w:t>
      </w:r>
      <w:r>
        <w:rPr>
          <w:rFonts w:cs="仿宋"/>
          <w:kern w:val="0"/>
          <w:lang w:val="zh-CN" w:bidi="zh-CN"/>
        </w:rPr>
        <w:t>就大多数人的经验而言，</w:t>
      </w:r>
      <w:r>
        <w:rPr>
          <w:rFonts w:hint="eastAsia" w:cs="仿宋"/>
          <w:kern w:val="0"/>
          <w:lang w:val="zh-CN" w:bidi="zh-CN"/>
        </w:rPr>
        <w:t>这其中性价比最高的选择是只购买文书服务。因为毕竟就算选择了“全包型”的中介，到最后可能也免不了沦为半DIY。</w:t>
      </w:r>
    </w:p>
    <w:p>
      <w:pPr>
        <w:keepNext/>
        <w:keepLines/>
        <w:outlineLvl w:val="3"/>
        <w:rPr>
          <w:b/>
          <w:bCs/>
        </w:rPr>
      </w:pPr>
      <w:r>
        <w:rPr>
          <w:rFonts w:hint="eastAsia"/>
          <w:b/>
          <w:bCs/>
        </w:rPr>
        <w:t>3. 中介怎么选</w:t>
      </w:r>
    </w:p>
    <w:p>
      <w:pPr>
        <w:autoSpaceDE w:val="0"/>
        <w:autoSpaceDN w:val="0"/>
        <w:ind w:firstLine="480" w:firstLineChars="200"/>
        <w:rPr>
          <w:rFonts w:cs="仿宋"/>
          <w:kern w:val="0"/>
          <w:lang w:val="zh-CN" w:bidi="zh-CN"/>
        </w:rPr>
      </w:pPr>
      <w:r>
        <w:rPr>
          <w:rFonts w:hint="eastAsia" w:cs="仿宋"/>
          <w:kern w:val="0"/>
          <w:lang w:val="zh-CN" w:bidi="zh-CN"/>
        </w:rPr>
        <w:t>对于中介机构的选择，一定需要经过自己的货比三家和</w:t>
      </w:r>
      <w:r>
        <w:rPr>
          <w:rFonts w:hint="eastAsia" w:cs="仿宋"/>
          <w:b/>
          <w:bCs/>
          <w:kern w:val="0"/>
          <w:lang w:val="zh-CN" w:bidi="zh-CN"/>
        </w:rPr>
        <w:t>一对一咨询</w:t>
      </w:r>
      <w:r>
        <w:rPr>
          <w:rFonts w:hint="eastAsia" w:cs="仿宋"/>
          <w:kern w:val="0"/>
          <w:lang w:val="zh-CN" w:bidi="zh-CN"/>
        </w:rPr>
        <w:t>来完成，其中有一些需要着重注意的点，以及一点获取信息的小技巧与大家分享如下：</w:t>
      </w:r>
    </w:p>
    <w:p>
      <w:pPr>
        <w:autoSpaceDE w:val="0"/>
        <w:autoSpaceDN w:val="0"/>
        <w:ind w:firstLine="482" w:firstLineChars="200"/>
        <w:rPr>
          <w:rFonts w:cs="仿宋"/>
          <w:b/>
          <w:kern w:val="0"/>
          <w:lang w:val="zh-CN" w:bidi="zh-CN"/>
        </w:rPr>
      </w:pPr>
      <w:r>
        <w:rPr>
          <w:rFonts w:hint="eastAsia" w:cs="仿宋"/>
          <w:b/>
          <w:kern w:val="0"/>
          <w:lang w:val="zh-CN" w:bidi="zh-CN"/>
        </w:rPr>
        <w:t>（1） 根据自己意向的留学地区或国家、专业方向以及学位进行选择</w:t>
      </w:r>
    </w:p>
    <w:p>
      <w:pPr>
        <w:autoSpaceDE w:val="0"/>
        <w:autoSpaceDN w:val="0"/>
        <w:ind w:firstLine="480" w:firstLineChars="200"/>
        <w:rPr>
          <w:rFonts w:cs="仿宋"/>
          <w:kern w:val="0"/>
          <w:lang w:val="zh-CN" w:bidi="zh-CN"/>
        </w:rPr>
      </w:pPr>
      <w:r>
        <w:rPr>
          <w:rFonts w:cs="仿宋"/>
          <w:kern w:val="0"/>
          <w:lang w:val="zh-CN" w:bidi="zh-CN"/>
        </w:rPr>
        <w:t>除了特别大型的中介公司，一般来说，不同的中介机构有各自擅长、覆盖了更多资源的申请方向，包括其能够提供的国家或地区的申请，是否曾经接手过Master、MPhil（英港方向的两年制研究型研究生）以及PhD的申请，甚至包括商科、传媒、计算机等热门专业的偏向——比如，有的文书工作室的文书撰写人员由于基本都是传媒类毕业生，会专注新闻传播方向申请的文书修改。通过中介自身的宣传偏向以及网络上不同平台中对机构关键词的搜索一般能很容易获取这类信息，建议大家可以根据自己的意向圈定几个在此方向上较为擅长的中介，并在他们中做选择。</w:t>
      </w:r>
    </w:p>
    <w:p>
      <w:pPr>
        <w:autoSpaceDE w:val="0"/>
        <w:autoSpaceDN w:val="0"/>
        <w:ind w:firstLine="482" w:firstLineChars="200"/>
        <w:rPr>
          <w:rFonts w:cs="仿宋"/>
          <w:b/>
          <w:kern w:val="0"/>
          <w:lang w:val="zh-CN" w:bidi="zh-CN"/>
        </w:rPr>
      </w:pPr>
      <w:r>
        <w:rPr>
          <w:rFonts w:hint="eastAsia" w:cs="仿宋"/>
          <w:b/>
          <w:kern w:val="0"/>
          <w:lang w:val="zh-CN" w:bidi="zh-CN"/>
        </w:rPr>
        <w:t>（2） 确认中介能够提供的服务</w:t>
      </w:r>
    </w:p>
    <w:p>
      <w:pPr>
        <w:autoSpaceDE w:val="0"/>
        <w:autoSpaceDN w:val="0"/>
        <w:ind w:firstLine="480" w:firstLineChars="200"/>
        <w:rPr>
          <w:rFonts w:cs="仿宋"/>
          <w:kern w:val="0"/>
          <w:lang w:val="zh-CN" w:bidi="zh-CN"/>
        </w:rPr>
      </w:pPr>
      <w:r>
        <w:rPr>
          <w:rFonts w:cs="仿宋"/>
          <w:kern w:val="0"/>
          <w:lang w:val="zh-CN" w:bidi="zh-CN"/>
        </w:rPr>
        <w:t>不能仅看中介官方宣传中的内容和流程</w:t>
      </w:r>
      <w:r>
        <w:rPr>
          <w:rFonts w:hint="eastAsia" w:cs="仿宋"/>
          <w:kern w:val="0"/>
          <w:lang w:val="zh-CN" w:bidi="zh-CN"/>
        </w:rPr>
        <w:t>，而是要更加具体和深入</w:t>
      </w:r>
      <w:r>
        <w:rPr>
          <w:rFonts w:cs="仿宋"/>
          <w:kern w:val="0"/>
          <w:lang w:val="zh-CN" w:bidi="zh-CN"/>
        </w:rPr>
        <w:t>地</w:t>
      </w:r>
      <w:r>
        <w:rPr>
          <w:rFonts w:hint="eastAsia" w:cs="仿宋"/>
          <w:kern w:val="0"/>
          <w:lang w:val="zh-CN" w:bidi="zh-CN"/>
        </w:rPr>
        <w:t>和中介老师沟通。</w:t>
      </w:r>
      <w:r>
        <w:rPr>
          <w:rFonts w:cs="仿宋"/>
          <w:kern w:val="0"/>
          <w:lang w:val="zh-CN" w:bidi="zh-CN"/>
        </w:rPr>
        <w:t>包括但不限于以下几方面内容：</w:t>
      </w:r>
      <w:r>
        <w:rPr>
          <w:rFonts w:hint="eastAsia" w:cs="仿宋"/>
          <w:kern w:val="0"/>
          <w:lang w:val="zh-CN" w:bidi="zh-CN"/>
        </w:rPr>
        <w:t>文书的修改是否由外籍教师来完成。对于同学们意向申请的方向，中介有没有什么成功的案例可以提供给参考（包括案例个人的硬件条件、中介为其选择的学校和修改的文书等等）。这一类细节的问题可以在自己有所了解的基础上</w:t>
      </w:r>
      <w:r>
        <w:rPr>
          <w:rFonts w:cs="仿宋"/>
          <w:kern w:val="0"/>
          <w:lang w:val="zh-CN" w:bidi="zh-CN"/>
        </w:rPr>
        <w:t>判断</w:t>
      </w:r>
      <w:r>
        <w:rPr>
          <w:rFonts w:hint="eastAsia" w:cs="仿宋"/>
          <w:kern w:val="0"/>
          <w:lang w:val="zh-CN" w:bidi="zh-CN"/>
        </w:rPr>
        <w:t>出中介到底能不能提供相对完备的服务。</w:t>
      </w:r>
    </w:p>
    <w:p>
      <w:pPr>
        <w:autoSpaceDE w:val="0"/>
        <w:autoSpaceDN w:val="0"/>
        <w:ind w:firstLine="482" w:firstLineChars="200"/>
        <w:rPr>
          <w:rFonts w:cs="仿宋"/>
          <w:b/>
          <w:kern w:val="0"/>
          <w:lang w:val="zh-CN" w:bidi="zh-CN"/>
        </w:rPr>
      </w:pPr>
      <w:r>
        <w:rPr>
          <w:rFonts w:hint="eastAsia" w:cs="仿宋"/>
          <w:b/>
          <w:kern w:val="0"/>
          <w:lang w:val="zh-CN" w:bidi="zh-CN"/>
        </w:rPr>
        <w:t>（3）</w:t>
      </w:r>
      <w:r>
        <w:rPr>
          <w:rFonts w:hint="eastAsia" w:cs="仿宋"/>
          <w:b/>
          <w:bCs/>
          <w:kern w:val="0"/>
          <w:lang w:val="zh-CN" w:bidi="zh-CN"/>
        </w:rPr>
        <w:t>了解服务的具体流程</w:t>
      </w:r>
    </w:p>
    <w:p>
      <w:pPr>
        <w:autoSpaceDE w:val="0"/>
        <w:autoSpaceDN w:val="0"/>
        <w:ind w:firstLine="480" w:firstLineChars="200"/>
        <w:rPr>
          <w:rFonts w:cs="仿宋"/>
          <w:kern w:val="0"/>
          <w:lang w:val="zh-CN" w:bidi="zh-CN"/>
        </w:rPr>
      </w:pPr>
      <w:r>
        <w:rPr>
          <w:rFonts w:cs="仿宋"/>
          <w:kern w:val="0"/>
          <w:lang w:val="zh-CN" w:bidi="zh-CN"/>
        </w:rPr>
        <w:t>虽然中介提供的服务大致相同，但其</w:t>
      </w:r>
      <w:r>
        <w:rPr>
          <w:rFonts w:cs="仿宋"/>
          <w:b/>
          <w:bCs/>
          <w:kern w:val="0"/>
          <w:lang w:val="zh-CN" w:bidi="zh-CN"/>
        </w:rPr>
        <w:t>服务的具体流程却不一样</w:t>
      </w:r>
      <w:r>
        <w:rPr>
          <w:rFonts w:cs="仿宋"/>
          <w:kern w:val="0"/>
          <w:lang w:val="zh-CN" w:bidi="zh-CN"/>
        </w:rPr>
        <w:t>，同学们在与中介机构面谈时一定要详细了解。比如个人陈述的撰写往往是中介提供的核心服务之一，但不同机构在写PS时的写法可能不尽相同：有的中介需要同学自己提供中文的初稿、有的中介只需要同学填一个信息采集表、由他们去选择素材、撰写文</w:t>
      </w:r>
      <w:r>
        <w:rPr>
          <w:rFonts w:hint="eastAsia" w:cs="仿宋"/>
          <w:kern w:val="0"/>
          <w:lang w:val="zh-CN" w:bidi="zh-CN"/>
        </w:rPr>
        <w:t>书</w:t>
      </w:r>
      <w:r>
        <w:rPr>
          <w:rFonts w:cs="仿宋"/>
          <w:kern w:val="0"/>
          <w:lang w:val="zh-CN" w:bidi="zh-CN"/>
        </w:rPr>
        <w:t>。有的中介可以让学生和文书老师直接沟通，有的中介只能通过前期老师联系到文书老师，有的中介可以对文书做不同项目不限次的修改，而有的中介对于文书修改有一定的限制。小思建议同学们在选择中介时，一定要考虑自己的精力和偏好，选择适合自己的服务模式。</w:t>
      </w:r>
    </w:p>
    <w:p>
      <w:pPr>
        <w:autoSpaceDE w:val="0"/>
        <w:autoSpaceDN w:val="0"/>
        <w:ind w:firstLine="482" w:firstLineChars="200"/>
        <w:rPr>
          <w:rFonts w:cs="仿宋"/>
          <w:kern w:val="0"/>
          <w:lang w:val="zh-CN" w:bidi="zh-CN"/>
        </w:rPr>
      </w:pPr>
      <w:r>
        <w:rPr>
          <w:rFonts w:hint="eastAsia" w:cs="仿宋"/>
          <w:b/>
          <w:bCs/>
          <w:kern w:val="0"/>
          <w:lang w:val="zh-CN" w:bidi="zh-CN"/>
        </w:rPr>
        <w:t>（4）</w:t>
      </w:r>
      <w:r>
        <w:rPr>
          <w:rFonts w:cs="仿宋"/>
          <w:kern w:val="0"/>
          <w:lang w:val="zh-CN" w:bidi="zh-CN"/>
        </w:rPr>
        <w:t xml:space="preserve"> </w:t>
      </w:r>
      <w:r>
        <w:rPr>
          <w:rFonts w:hint="eastAsia" w:cs="仿宋"/>
          <w:b/>
          <w:bCs/>
          <w:kern w:val="0"/>
          <w:lang w:val="zh-CN" w:bidi="zh-CN"/>
        </w:rPr>
        <w:t>签约前仔细阅读服务合同</w:t>
      </w:r>
    </w:p>
    <w:p>
      <w:pPr>
        <w:autoSpaceDE w:val="0"/>
        <w:autoSpaceDN w:val="0"/>
        <w:ind w:firstLine="480" w:firstLineChars="200"/>
        <w:rPr>
          <w:rFonts w:cs="仿宋"/>
          <w:kern w:val="0"/>
          <w:lang w:val="zh-CN" w:bidi="zh-CN"/>
        </w:rPr>
      </w:pPr>
      <w:r>
        <w:rPr>
          <w:rFonts w:hint="eastAsia" w:cs="仿宋"/>
          <w:kern w:val="0"/>
          <w:lang w:val="zh-CN" w:bidi="zh-CN"/>
        </w:rPr>
        <w:t>在最终签订中介服务合同前，一定要认真阅读中介提供的服务合同。一些中介会在</w:t>
      </w:r>
      <w:r>
        <w:rPr>
          <w:rFonts w:hint="eastAsia" w:cs="仿宋"/>
          <w:b/>
          <w:bCs/>
          <w:kern w:val="0"/>
          <w:lang w:val="zh-CN" w:bidi="zh-CN"/>
        </w:rPr>
        <w:t>合同里玩文字游戏</w:t>
      </w:r>
      <w:r>
        <w:rPr>
          <w:rFonts w:hint="eastAsia" w:cs="仿宋"/>
          <w:kern w:val="0"/>
          <w:lang w:val="zh-CN" w:bidi="zh-CN"/>
        </w:rPr>
        <w:t>，比如，大多数中介都会宣称如果收到的全是拒信，则会提供一定程度的退款。而这里“收到的全是拒信”就是一个容易被忽视的点，</w:t>
      </w:r>
      <w:r>
        <w:rPr>
          <w:rFonts w:cs="仿宋"/>
          <w:kern w:val="0"/>
          <w:lang w:val="zh-CN" w:bidi="zh-CN"/>
        </w:rPr>
        <w:t>一些中介会因此在定校过程中确定排名水平较低的“保底校”以确保学生能够拿到offer，但录取本身的含金量不高</w:t>
      </w:r>
      <w:r>
        <w:rPr>
          <w:rFonts w:hint="eastAsia" w:cs="仿宋"/>
          <w:kern w:val="0"/>
          <w:lang w:val="zh-CN" w:bidi="zh-CN"/>
        </w:rPr>
        <w:t>。</w:t>
      </w:r>
      <w:r>
        <w:rPr>
          <w:rFonts w:cs="仿宋"/>
          <w:kern w:val="0"/>
          <w:lang w:val="zh-CN" w:bidi="zh-CN"/>
        </w:rPr>
        <w:t>也有</w:t>
      </w:r>
      <w:r>
        <w:rPr>
          <w:rFonts w:hint="eastAsia" w:cs="仿宋"/>
          <w:kern w:val="0"/>
          <w:lang w:val="zh-CN" w:bidi="zh-CN"/>
        </w:rPr>
        <w:t>部分学校是采取默拒的方式，即如果申请不成功，便不会给大家任何反馈</w:t>
      </w:r>
      <w:r>
        <w:rPr>
          <w:rFonts w:cs="仿宋"/>
          <w:kern w:val="0"/>
          <w:lang w:val="zh-CN" w:bidi="zh-CN"/>
        </w:rPr>
        <w:t>，</w:t>
      </w:r>
      <w:r>
        <w:rPr>
          <w:rFonts w:hint="eastAsia" w:cs="仿宋"/>
          <w:kern w:val="0"/>
          <w:lang w:val="zh-CN" w:bidi="zh-CN"/>
        </w:rPr>
        <w:t>而如果中介利用这个漏洞拒绝给“全拒信”的同学退款，那么无疑会使同学的情况雪上加霜。此外，中介的退款条款、投诉渠道、能否更换导师、文书具体写作方式也都是合同中极为重要的点，同学们前期咨询以及签订合同前一定要了解清楚。</w:t>
      </w:r>
    </w:p>
    <w:p>
      <w:pPr>
        <w:autoSpaceDE w:val="0"/>
        <w:autoSpaceDN w:val="0"/>
        <w:ind w:firstLine="482" w:firstLineChars="200"/>
        <w:rPr>
          <w:rFonts w:cs="仿宋"/>
          <w:b/>
          <w:bCs/>
          <w:kern w:val="0"/>
          <w:lang w:val="zh-CN" w:bidi="zh-CN"/>
        </w:rPr>
      </w:pPr>
      <w:r>
        <w:rPr>
          <w:rFonts w:hint="eastAsia" w:cs="仿宋"/>
          <w:b/>
          <w:bCs/>
          <w:kern w:val="0"/>
          <w:lang w:val="zh-CN" w:bidi="zh-CN"/>
        </w:rPr>
        <w:t>（5）</w:t>
      </w:r>
      <w:r>
        <w:rPr>
          <w:rFonts w:cs="仿宋"/>
          <w:b/>
          <w:bCs/>
          <w:kern w:val="0"/>
          <w:lang w:val="zh-CN" w:bidi="zh-CN"/>
        </w:rPr>
        <w:t>参考中介的既往成功案例</w:t>
      </w:r>
    </w:p>
    <w:p>
      <w:pPr>
        <w:autoSpaceDE w:val="0"/>
        <w:autoSpaceDN w:val="0"/>
        <w:ind w:firstLine="480" w:firstLineChars="200"/>
        <w:rPr>
          <w:rFonts w:cs="仿宋"/>
          <w:kern w:val="0"/>
          <w:lang w:val="zh-CN" w:bidi="zh-CN"/>
        </w:rPr>
      </w:pPr>
      <w:r>
        <w:rPr>
          <w:rFonts w:cs="仿宋"/>
          <w:kern w:val="0"/>
          <w:lang w:val="zh-CN" w:bidi="zh-CN"/>
        </w:rPr>
        <w:t>能够提供大量案例的中介不一定非常出彩，但没有漂亮案例的中介一定不行。这里的案例不能只看中介前一年“xx大学xx人”一类的概括性数据，而是应当详细到个人意向的地区和学校中拿到offer的申请者个人的条件，比如他的院校、标化、经历等等。对比和</w:t>
      </w:r>
      <w:r>
        <w:rPr>
          <w:rFonts w:cs="仿宋"/>
          <w:b/>
          <w:bCs/>
          <w:kern w:val="0"/>
          <w:lang w:val="zh-CN" w:bidi="zh-CN"/>
        </w:rPr>
        <w:t>自身状况差异不大的案例</w:t>
      </w:r>
      <w:r>
        <w:rPr>
          <w:rFonts w:cs="仿宋"/>
          <w:kern w:val="0"/>
          <w:lang w:val="zh-CN" w:bidi="zh-CN"/>
        </w:rPr>
        <w:t>，能够帮助</w:t>
      </w:r>
      <w:r>
        <w:rPr>
          <w:rFonts w:hint="eastAsia" w:cs="仿宋"/>
          <w:kern w:val="0"/>
          <w:lang w:val="zh-CN" w:bidi="zh-CN"/>
        </w:rPr>
        <w:t>自己</w:t>
      </w:r>
      <w:r>
        <w:rPr>
          <w:rFonts w:cs="仿宋"/>
          <w:kern w:val="0"/>
          <w:lang w:val="zh-CN" w:bidi="zh-CN"/>
        </w:rPr>
        <w:t>了解到真实申请的过程中可能得到的结果。而这些结果，</w:t>
      </w:r>
      <w:r>
        <w:rPr>
          <w:rFonts w:hint="eastAsia" w:cs="仿宋"/>
          <w:kern w:val="0"/>
          <w:lang w:val="zh-CN" w:bidi="zh-CN"/>
        </w:rPr>
        <w:t>同学们</w:t>
      </w:r>
      <w:r>
        <w:rPr>
          <w:rFonts w:cs="仿宋"/>
          <w:kern w:val="0"/>
          <w:lang w:val="zh-CN" w:bidi="zh-CN"/>
        </w:rPr>
        <w:t>可以考虑自己在微博上报offer的相关留学博主中进行搜索和对比——比如作为985院校，传媒专业，均分89，雅思7.5分的学生，拿到什么样的offer算正常情况，什么样的拒信是“文书出了问题”，都可以在留学博主的微博中看到。</w:t>
      </w:r>
    </w:p>
    <w:p>
      <w:pPr>
        <w:autoSpaceDE w:val="0"/>
        <w:autoSpaceDN w:val="0"/>
        <w:ind w:firstLine="482" w:firstLineChars="200"/>
        <w:rPr>
          <w:rFonts w:cs="仿宋"/>
          <w:b/>
          <w:bCs/>
          <w:kern w:val="0"/>
          <w:lang w:val="zh-CN" w:bidi="zh-CN"/>
        </w:rPr>
      </w:pPr>
      <w:r>
        <w:rPr>
          <w:rFonts w:hint="eastAsia" w:cs="仿宋"/>
          <w:b/>
          <w:bCs/>
          <w:kern w:val="0"/>
          <w:lang w:val="zh-CN" w:bidi="zh-CN"/>
        </w:rPr>
        <w:t>（6）</w:t>
      </w:r>
      <w:r>
        <w:rPr>
          <w:rFonts w:cs="仿宋"/>
          <w:b/>
          <w:bCs/>
          <w:kern w:val="0"/>
          <w:lang w:val="zh-CN" w:bidi="zh-CN"/>
        </w:rPr>
        <w:t xml:space="preserve"> 了解中介的风评</w:t>
      </w:r>
    </w:p>
    <w:p>
      <w:pPr>
        <w:autoSpaceDE w:val="0"/>
        <w:autoSpaceDN w:val="0"/>
        <w:ind w:firstLine="480" w:firstLineChars="200"/>
        <w:rPr>
          <w:rFonts w:cs="仿宋"/>
          <w:kern w:val="0"/>
          <w:lang w:val="zh-CN" w:bidi="zh-CN"/>
        </w:rPr>
      </w:pPr>
      <w:r>
        <w:rPr>
          <w:rFonts w:cs="仿宋"/>
          <w:kern w:val="0"/>
          <w:lang w:val="zh-CN" w:bidi="zh-CN"/>
        </w:rPr>
        <w:t>这是最不好完成同时也最好完成的部分，比较著名的中介一般会有很多相关的信息，最常见的在微博或者知乎上会有一些吐槽和避雷，也会有相关的留学博主做这一类的信息汇总。而针对某一中介，不同的老师也会有不同的风评。因此，最靠谱的选择中介的方式之一，是通过已经体验过某中介服务的学长学姐接触到对方。</w:t>
      </w:r>
    </w:p>
    <w:p>
      <w:pPr>
        <w:autoSpaceDE w:val="0"/>
        <w:autoSpaceDN w:val="0"/>
        <w:ind w:firstLine="482" w:firstLineChars="200"/>
        <w:rPr>
          <w:rFonts w:cs="仿宋"/>
          <w:kern w:val="0"/>
          <w:lang w:val="zh-CN" w:bidi="zh-CN"/>
        </w:rPr>
      </w:pPr>
      <w:r>
        <w:rPr>
          <w:rFonts w:hint="eastAsia" w:cs="仿宋"/>
          <w:b/>
          <w:kern w:val="0"/>
          <w:lang w:val="zh-CN" w:bidi="zh-CN"/>
        </w:rPr>
        <w:t>（7）</w:t>
      </w:r>
      <w:r>
        <w:rPr>
          <w:rFonts w:hint="eastAsia" w:cs="仿宋"/>
          <w:b/>
          <w:bCs/>
          <w:kern w:val="0"/>
          <w:lang w:val="zh-CN" w:bidi="zh-CN"/>
        </w:rPr>
        <w:t>不要做甩手掌柜</w:t>
      </w:r>
    </w:p>
    <w:p>
      <w:pPr>
        <w:autoSpaceDE w:val="0"/>
        <w:autoSpaceDN w:val="0"/>
        <w:ind w:firstLine="480" w:firstLineChars="200"/>
        <w:rPr>
          <w:rFonts w:cs="仿宋"/>
          <w:kern w:val="0"/>
          <w:lang w:val="zh-CN" w:bidi="zh-CN"/>
        </w:rPr>
      </w:pPr>
      <w:r>
        <w:rPr>
          <w:rFonts w:cs="仿宋"/>
          <w:kern w:val="0"/>
          <w:lang w:val="zh-CN" w:bidi="zh-CN"/>
        </w:rPr>
        <w:t>对于确定使用中介服务的同学，哪怕是选择全包型中介服务的同学，也一定要保证自己在申请时有</w:t>
      </w:r>
      <w:r>
        <w:rPr>
          <w:rFonts w:cs="仿宋"/>
          <w:b/>
          <w:bCs/>
          <w:kern w:val="0"/>
          <w:lang w:val="zh-CN" w:bidi="zh-CN"/>
        </w:rPr>
        <w:t>足够的参与度</w:t>
      </w:r>
      <w:r>
        <w:rPr>
          <w:rFonts w:cs="仿宋"/>
          <w:kern w:val="0"/>
          <w:lang w:val="zh-CN" w:bidi="zh-CN"/>
        </w:rPr>
        <w:t>。因为中介每年负责很多学生，而每个同学的申请应该只有一次，同时，大部分的中介服务都是只要学生拿到任一Offer（包括保底院校在内）就算服务完成，也因此大部分中介并不需要帮助同学尽最大可能争取最好的录取结果。为了防止信息延迟等可能影响申请流程的结果出现，在申请时，同学尽量可以</w:t>
      </w:r>
      <w:r>
        <w:rPr>
          <w:rFonts w:cs="仿宋"/>
          <w:b/>
          <w:bCs/>
          <w:kern w:val="0"/>
          <w:lang w:val="zh-CN" w:bidi="zh-CN"/>
        </w:rPr>
        <w:t>使用自己的邮箱</w:t>
      </w:r>
      <w:r>
        <w:rPr>
          <w:rFonts w:cs="仿宋"/>
          <w:kern w:val="0"/>
          <w:lang w:val="zh-CN" w:bidi="zh-CN"/>
        </w:rPr>
        <w:t>进行申请，同时也要尽量和中介</w:t>
      </w:r>
      <w:r>
        <w:rPr>
          <w:rFonts w:cs="仿宋"/>
          <w:b/>
          <w:bCs/>
          <w:kern w:val="0"/>
          <w:lang w:val="zh-CN" w:bidi="zh-CN"/>
        </w:rPr>
        <w:t>争取获得网申时的账号或者密码</w:t>
      </w:r>
      <w:r>
        <w:rPr>
          <w:rFonts w:cs="仿宋"/>
          <w:kern w:val="0"/>
          <w:lang w:val="zh-CN" w:bidi="zh-CN"/>
        </w:rPr>
        <w:t>，每年由于中介的原因错过面试甚至接受offer的截止日期的同学也不是少数。在确定申请项目的具体内容和标化成绩要求时，最好可以自己到项目官网了解下相关信息，自己和项目办公室邮件了解情况，包括参加各个学校的informational session（</w:t>
      </w:r>
      <w:r>
        <w:rPr>
          <w:rFonts w:hint="eastAsia" w:cs="仿宋"/>
          <w:kern w:val="0"/>
          <w:lang w:val="zh-CN" w:bidi="zh-CN"/>
        </w:rPr>
        <w:t>宣讲</w:t>
      </w:r>
      <w:r>
        <w:rPr>
          <w:rFonts w:cs="仿宋"/>
          <w:kern w:val="0"/>
          <w:lang w:val="zh-CN" w:bidi="zh-CN"/>
        </w:rPr>
        <w:t>），不要百分百的相信中介，因为中介所了解到的情况也有可能是过时的。</w:t>
      </w:r>
    </w:p>
    <w:p>
      <w:pPr>
        <w:autoSpaceDE w:val="0"/>
        <w:autoSpaceDN w:val="0"/>
        <w:ind w:firstLine="480" w:firstLineChars="200"/>
        <w:rPr>
          <w:rFonts w:cs="仿宋"/>
          <w:kern w:val="0"/>
          <w:lang w:val="zh-CN" w:bidi="zh-CN"/>
        </w:rPr>
      </w:pPr>
      <w:r>
        <w:rPr>
          <w:rFonts w:hint="eastAsia" w:cs="仿宋"/>
          <w:kern w:val="0"/>
          <w:lang w:val="zh-CN" w:bidi="zh-CN"/>
        </w:rPr>
        <w:t>总而言之，申请永远是自己的事情，中介只是申请路上的一个提供帮助的人，</w:t>
      </w:r>
      <w:r>
        <w:rPr>
          <w:rFonts w:hint="eastAsia" w:cs="仿宋"/>
          <w:b/>
          <w:bCs/>
          <w:kern w:val="0"/>
          <w:lang w:val="zh-CN" w:bidi="zh-CN"/>
        </w:rPr>
        <w:t>切勿盲目的依赖中介</w:t>
      </w:r>
      <w:r>
        <w:rPr>
          <w:rFonts w:hint="eastAsia" w:cs="仿宋"/>
          <w:kern w:val="0"/>
          <w:lang w:val="zh-CN" w:bidi="zh-CN"/>
        </w:rPr>
        <w:t>，一定要自己掌握主动权。</w:t>
      </w:r>
    </w:p>
    <w:p>
      <w:pPr>
        <w:ind w:firstLine="480" w:firstLineChars="200"/>
        <w:jc w:val="right"/>
        <w:rPr>
          <w:rFonts w:ascii="楷体" w:hAnsi="楷体" w:eastAsia="楷体"/>
        </w:rPr>
      </w:pPr>
      <w:r>
        <w:rPr>
          <w:rFonts w:hint="eastAsia" w:ascii="楷体" w:hAnsi="楷体" w:eastAsia="楷体"/>
        </w:rPr>
        <w:t>（陈隽可，张文钊）</w:t>
      </w:r>
    </w:p>
    <w:p>
      <w:pPr>
        <w:pStyle w:val="4"/>
        <w:rPr>
          <w:b w:val="0"/>
        </w:rPr>
      </w:pPr>
      <w:bookmarkStart w:id="355" w:name="_Toc75364290"/>
      <w:r>
        <w:rPr>
          <w:rFonts w:hint="eastAsia"/>
          <w:b w:val="0"/>
        </w:rPr>
        <w:t>（三）</w:t>
      </w:r>
      <w:r>
        <w:rPr>
          <w:b w:val="0"/>
        </w:rPr>
        <w:t xml:space="preserve"> </w:t>
      </w:r>
      <w:r>
        <w:rPr>
          <w:rFonts w:hint="eastAsia"/>
          <w:b w:val="0"/>
        </w:rPr>
        <w:t>留学材料准备</w:t>
      </w:r>
      <w:bookmarkEnd w:id="355"/>
    </w:p>
    <w:p>
      <w:pPr>
        <w:autoSpaceDE w:val="0"/>
        <w:autoSpaceDN w:val="0"/>
        <w:ind w:firstLine="480" w:firstLineChars="200"/>
        <w:rPr>
          <w:rFonts w:cs="仿宋"/>
          <w:kern w:val="0"/>
          <w:lang w:val="zh-CN" w:bidi="zh-CN"/>
        </w:rPr>
      </w:pPr>
      <w:r>
        <w:rPr>
          <w:rFonts w:cs="仿宋"/>
          <w:kern w:val="0"/>
          <w:lang w:val="zh-CN" w:bidi="zh-CN"/>
        </w:rPr>
        <w:t>“工欲善其事，必先利其器”，同学们的留学申请也需要准备过硬的材料来支撑。提前了解留学需要的申请材料，对于日后有的放矢地准备这些材料至关重要。</w:t>
      </w:r>
    </w:p>
    <w:p>
      <w:pPr>
        <w:autoSpaceDE w:val="0"/>
        <w:autoSpaceDN w:val="0"/>
        <w:ind w:firstLine="480" w:firstLineChars="200"/>
        <w:rPr>
          <w:rFonts w:cs="仿宋"/>
          <w:kern w:val="0"/>
          <w:lang w:val="zh-CN" w:bidi="zh-CN"/>
        </w:rPr>
      </w:pPr>
      <w:r>
        <w:rPr>
          <w:rFonts w:hint="eastAsia" w:cs="仿宋"/>
          <w:kern w:val="0"/>
          <w:lang w:val="zh-CN" w:bidi="zh-CN"/>
        </w:rPr>
        <w:t>虽然不同学科、不同学校对材料的要求是不一样的，但总体而言，这些材料大致可以归为：课业成绩、标准化考试、GRE</w:t>
      </w:r>
      <w:r>
        <w:rPr>
          <w:rFonts w:cs="仿宋"/>
          <w:kern w:val="0"/>
          <w:lang w:val="zh-CN" w:bidi="zh-CN"/>
        </w:rPr>
        <w:t>/</w:t>
      </w:r>
      <w:r>
        <w:rPr>
          <w:rFonts w:hint="eastAsia" w:cs="仿宋"/>
          <w:kern w:val="0"/>
          <w:lang w:val="zh-CN" w:bidi="zh-CN"/>
        </w:rPr>
        <w:t>GMAT、科研经历、实习经历、社会实践经历、推荐信、个人陈述（PS, 即</w:t>
      </w:r>
      <w:r>
        <w:rPr>
          <w:rFonts w:cs="仿宋"/>
          <w:kern w:val="0"/>
          <w:lang w:val="zh-CN" w:bidi="zh-CN"/>
        </w:rPr>
        <w:t>Personal Statement</w:t>
      </w:r>
      <w:r>
        <w:rPr>
          <w:rFonts w:hint="eastAsia" w:cs="仿宋"/>
          <w:kern w:val="0"/>
          <w:lang w:val="zh-CN" w:bidi="zh-CN"/>
        </w:rPr>
        <w:t>；SOP</w:t>
      </w:r>
      <w:r>
        <w:rPr>
          <w:rFonts w:cs="仿宋"/>
          <w:kern w:val="0"/>
          <w:lang w:val="zh-CN" w:bidi="zh-CN"/>
        </w:rPr>
        <w:t>,</w:t>
      </w:r>
      <w:r>
        <w:rPr>
          <w:rFonts w:hint="eastAsia" w:cs="仿宋"/>
          <w:kern w:val="0"/>
          <w:lang w:val="zh-CN" w:bidi="zh-CN"/>
        </w:rPr>
        <w:t>即Statement</w:t>
      </w:r>
      <w:r>
        <w:rPr>
          <w:rFonts w:cs="仿宋"/>
          <w:kern w:val="0"/>
          <w:lang w:val="zh-CN" w:bidi="zh-CN"/>
        </w:rPr>
        <w:t xml:space="preserve"> of Purpose）</w:t>
      </w:r>
      <w:r>
        <w:rPr>
          <w:rFonts w:hint="eastAsia" w:cs="仿宋"/>
          <w:kern w:val="0"/>
          <w:lang w:val="zh-CN" w:bidi="zh-CN"/>
        </w:rPr>
        <w:t>、简历(</w:t>
      </w:r>
      <w:r>
        <w:rPr>
          <w:rFonts w:cs="仿宋"/>
          <w:kern w:val="0"/>
          <w:lang w:val="zh-CN" w:bidi="zh-CN"/>
        </w:rPr>
        <w:t>CV/Resume)</w:t>
      </w:r>
      <w:r>
        <w:rPr>
          <w:rFonts w:hint="eastAsia" w:cs="仿宋"/>
          <w:kern w:val="0"/>
          <w:lang w:val="zh-CN" w:bidi="zh-CN"/>
        </w:rPr>
        <w:t>、</w:t>
      </w:r>
      <w:r>
        <w:rPr>
          <w:rFonts w:cs="仿宋"/>
          <w:kern w:val="0"/>
          <w:lang w:val="zh-CN" w:bidi="zh-CN"/>
        </w:rPr>
        <w:t>各类证明材料</w:t>
      </w:r>
      <w:r>
        <w:rPr>
          <w:rFonts w:hint="eastAsia" w:cs="仿宋"/>
          <w:kern w:val="0"/>
          <w:lang w:val="zh-CN" w:bidi="zh-CN"/>
        </w:rPr>
        <w:t>。前三项因为有确定的分数，通常被称为标化成绩。除了证明材料外，后几项常被有机地写入文书。</w:t>
      </w:r>
    </w:p>
    <w:p>
      <w:pPr>
        <w:pStyle w:val="5"/>
      </w:pPr>
      <w:r>
        <w:rPr>
          <w:rFonts w:hint="eastAsia"/>
        </w:rPr>
        <w:t>1</w:t>
      </w:r>
      <w:r>
        <w:t>.</w:t>
      </w:r>
      <w:r>
        <w:rPr>
          <w:rFonts w:hint="eastAsia"/>
        </w:rPr>
        <w:t>课业成绩</w:t>
      </w:r>
      <w:r>
        <w:t>(GPA)</w:t>
      </w:r>
    </w:p>
    <w:p>
      <w:pPr>
        <w:ind w:firstLine="480" w:firstLineChars="200"/>
      </w:pPr>
      <w:r>
        <w:t>对于留学而言，不论是申请哪个学校，也不论是申请哪个项目，成绩都是最重要的支撑材料之一。相信同学们对于成绩的重要性已经有深刻的理解，因为成绩同样是保研的重要参考材料。但这里需要着重指出的是：保研只关心必修课成绩，而留学申请是</w:t>
      </w:r>
      <w:r>
        <w:rPr>
          <w:b/>
          <w:bCs/>
        </w:rPr>
        <w:t>以所有课程成绩（包括选修课）为基础考察项，并重点关心项目相关的核心</w:t>
      </w:r>
      <w:r>
        <w:rPr>
          <w:rFonts w:hint="eastAsia"/>
          <w:b/>
          <w:bCs/>
        </w:rPr>
        <w:t>专业</w:t>
      </w:r>
      <w:r>
        <w:rPr>
          <w:b/>
          <w:bCs/>
        </w:rPr>
        <w:t>课程（比如申请理工科同学的微积分）</w:t>
      </w:r>
      <w:r>
        <w:t>。对于总成绩的考察要求大家在</w:t>
      </w:r>
      <w:r>
        <w:rPr>
          <w:rFonts w:hint="eastAsia"/>
        </w:rPr>
        <w:t>必</w:t>
      </w:r>
      <w:r>
        <w:t>修课上做到最好的同时，</w:t>
      </w:r>
      <w:r>
        <w:rPr>
          <w:rFonts w:hint="eastAsia"/>
        </w:rPr>
        <w:t>也要重视选修课的学习</w:t>
      </w:r>
      <w:r>
        <w:t>也。具体地，对于非研究型硕士项目以及强committee型学校的博士项目，成绩（包括总成绩、专业课成绩、趋势）是极其重要的。对于研究型硕士、强professor型学校的博士项目，成绩的重要性稍有降低（科研的占比偏高），但仍然需要过一条最低线。</w:t>
      </w:r>
    </w:p>
    <w:p>
      <w:pPr>
        <w:ind w:firstLine="480" w:firstLineChars="200"/>
      </w:pPr>
      <w:r>
        <w:rPr>
          <w:rFonts w:hint="eastAsia"/>
        </w:rPr>
        <w:t>需要额外说明的是，学校的</w:t>
      </w:r>
      <w:r>
        <w:rPr>
          <w:rFonts w:hint="eastAsia"/>
          <w:b/>
          <w:bCs/>
        </w:rPr>
        <w:t>最低线并不代表“一定会录取”</w:t>
      </w:r>
      <w:r>
        <w:rPr>
          <w:rFonts w:hint="eastAsia"/>
        </w:rPr>
        <w:t>的水平线。如香港的绝大部分高校，对于申请者的成绩均分要求不高，但在录取的过程中，其一定是按照成绩从高到低的顺序择优进行录取，也因此，对于想要申请出国深造的同学们来说</w:t>
      </w:r>
      <w:r>
        <w:t>课业成绩</w:t>
      </w:r>
      <w:r>
        <w:rPr>
          <w:rFonts w:hint="eastAsia"/>
        </w:rPr>
        <w:t>当然是越高越好。</w:t>
      </w:r>
    </w:p>
    <w:p>
      <w:pPr>
        <w:pStyle w:val="5"/>
      </w:pPr>
      <w:r>
        <w:rPr>
          <w:rFonts w:hint="eastAsia"/>
        </w:rPr>
        <w:t>2</w:t>
      </w:r>
      <w:r>
        <w:t>.</w:t>
      </w:r>
      <w:r>
        <w:rPr>
          <w:rFonts w:hint="eastAsia"/>
        </w:rPr>
        <w:t>标准化考试</w:t>
      </w:r>
    </w:p>
    <w:p>
      <w:pPr>
        <w:ind w:firstLine="480" w:firstLineChars="200"/>
      </w:pPr>
      <w:r>
        <w:rPr>
          <w:rFonts w:hint="eastAsia"/>
        </w:rPr>
        <w:t>为了向海外院校证明同学们具备足够的能力前往他们那里求学，大家应当提供标准化考试证明材料。这些材料通常包括下面中的一个或几个：</w:t>
      </w:r>
    </w:p>
    <w:p>
      <w:pPr>
        <w:numPr>
          <w:ilvl w:val="0"/>
          <w:numId w:val="14"/>
        </w:numPr>
      </w:pPr>
      <w:r>
        <w:rPr>
          <w:rFonts w:hint="eastAsia"/>
        </w:rPr>
        <w:t>雅思(IELTS</w:t>
      </w:r>
      <w:r>
        <w:t>)</w:t>
      </w:r>
      <w:r>
        <w:rPr>
          <w:rFonts w:hint="eastAsia"/>
        </w:rPr>
        <w:t>；</w:t>
      </w:r>
    </w:p>
    <w:p>
      <w:pPr>
        <w:numPr>
          <w:ilvl w:val="0"/>
          <w:numId w:val="14"/>
        </w:numPr>
      </w:pPr>
      <w:r>
        <w:rPr>
          <w:rFonts w:hint="eastAsia"/>
        </w:rPr>
        <w:t>托福(TO</w:t>
      </w:r>
      <w:r>
        <w:t>EF</w:t>
      </w:r>
      <w:r>
        <w:rPr>
          <w:rFonts w:hint="eastAsia"/>
        </w:rPr>
        <w:t>L</w:t>
      </w:r>
      <w:r>
        <w:t>)</w:t>
      </w:r>
      <w:r>
        <w:rPr>
          <w:rFonts w:hint="eastAsia"/>
        </w:rPr>
        <w:t>；</w:t>
      </w:r>
    </w:p>
    <w:p>
      <w:pPr>
        <w:numPr>
          <w:ilvl w:val="0"/>
          <w:numId w:val="14"/>
        </w:numPr>
      </w:pPr>
      <w:r>
        <w:rPr>
          <w:rFonts w:hint="eastAsia"/>
        </w:rPr>
        <w:t>美国研究生入学考试(</w:t>
      </w:r>
      <w:r>
        <w:t>GRE);</w:t>
      </w:r>
    </w:p>
    <w:p>
      <w:pPr>
        <w:numPr>
          <w:ilvl w:val="0"/>
          <w:numId w:val="14"/>
        </w:numPr>
      </w:pPr>
      <w:r>
        <w:rPr>
          <w:rFonts w:hint="eastAsia"/>
        </w:rPr>
        <w:t>经企管理研究生入学考试(</w:t>
      </w:r>
      <w:r>
        <w:t>GMAT)</w:t>
      </w:r>
      <w:r>
        <w:rPr>
          <w:rFonts w:hint="eastAsia"/>
        </w:rPr>
        <w:t>。</w:t>
      </w:r>
    </w:p>
    <w:p>
      <w:pPr>
        <w:autoSpaceDE w:val="0"/>
        <w:autoSpaceDN w:val="0"/>
        <w:ind w:firstLine="480" w:firstLineChars="200"/>
        <w:rPr>
          <w:rFonts w:cs="仿宋"/>
          <w:kern w:val="0"/>
          <w:lang w:val="zh-CN" w:bidi="zh-CN"/>
        </w:rPr>
      </w:pPr>
      <w:r>
        <w:rPr>
          <w:rFonts w:cs="仿宋"/>
          <w:kern w:val="0"/>
          <w:lang w:val="zh-CN" w:bidi="zh-CN"/>
        </w:rPr>
        <w:t>托福和雅思是非英语母语者必须的语言能力证明，在各个项目中都非常重要。大部分学校都要求学生</w:t>
      </w:r>
      <w:r>
        <w:rPr>
          <w:rFonts w:cs="等线"/>
          <w:kern w:val="0"/>
          <w:lang w:val="zh-CN" w:bidi="zh-CN"/>
        </w:rPr>
        <w:t>在申请时递交语言成绩</w:t>
      </w:r>
      <w:r>
        <w:rPr>
          <w:rFonts w:cs="仿宋"/>
          <w:kern w:val="0"/>
          <w:lang w:val="zh-CN" w:bidi="zh-CN"/>
        </w:rPr>
        <w:t>，如果没有语言成绩，即便是拿到了offer，学校也会要求学生及时提交合格成绩。语言成绩越高，在一定程度上能够反应出学生本人的水平，但对于各项指标过硬的同学来说，合格成绩就足够用以申请。不过，顶尖高校的语言成绩要求本身就会成为其门槛之一，比如哥伦比亚大学研究生院的王牌专业新闻学就要求学生提供114分的托福成绩。部分涉及写作的文科专业也会要求学生的雅思写作小分在7甚至7.5。当然，由于这几年的特殊情况，一些其他的语言考试成绩对于部分学校来说也是可接受的，比如Duolingo和PTE学术英语考试，但总体而言，雅思和托福可以涵盖所有学校的申请要求，也因此，选择其中一项进行考试是性价比最优的选择。但是，雅思和托福成绩在不同的地区的认证程度也存在差异，同样一份成绩在英美有可能对标的并非同档次的学校，雅思更适用于英国、香港、澳大利亚等地，而托福则是美国留学生的首选。在英美之间，雅思和托福成绩的换算是并不对等的，因此选择哪种语言考试也应当在大家确定了自己的意向地区后决定。</w:t>
      </w:r>
    </w:p>
    <w:p>
      <w:pPr>
        <w:autoSpaceDE w:val="0"/>
        <w:autoSpaceDN w:val="0"/>
        <w:ind w:firstLine="480" w:firstLineChars="200"/>
        <w:rPr>
          <w:rFonts w:cs="仿宋"/>
          <w:kern w:val="0"/>
          <w:lang w:val="zh-CN" w:bidi="zh-CN"/>
        </w:rPr>
      </w:pPr>
      <w:r>
        <w:rPr>
          <w:rFonts w:cs="仿宋"/>
          <w:kern w:val="0"/>
          <w:lang w:val="zh-CN" w:bidi="zh-CN"/>
        </w:rPr>
        <w:t>GRE的重要性</w:t>
      </w:r>
      <w:r>
        <w:rPr>
          <w:rFonts w:hint="eastAsia" w:cs="仿宋"/>
          <w:kern w:val="0"/>
          <w:lang w:val="zh-CN" w:bidi="zh-CN"/>
        </w:rPr>
        <w:t>在</w:t>
      </w:r>
      <w:r>
        <w:rPr>
          <w:rFonts w:cs="仿宋"/>
          <w:kern w:val="0"/>
          <w:lang w:val="zh-CN" w:bidi="zh-CN"/>
        </w:rPr>
        <w:t xml:space="preserve">这几年总体递减，对于2021 </w:t>
      </w:r>
      <w:r>
        <w:rPr>
          <w:rFonts w:hint="eastAsia" w:cs="仿宋"/>
          <w:kern w:val="0"/>
          <w:lang w:val="zh-CN" w:bidi="zh-CN"/>
        </w:rPr>
        <w:t>秋季</w:t>
      </w:r>
      <w:r>
        <w:rPr>
          <w:rFonts w:cs="仿宋"/>
          <w:kern w:val="0"/>
          <w:lang w:val="zh-CN" w:bidi="zh-CN"/>
        </w:rPr>
        <w:t>入学的学生，因为疫情影响不便考试，很多项目都不需要甚至不允许递交GRE。在未来GRE应该会恢复为必须项。理工科项目往往要求Quantitative取得高分，而文科类项目会更侧重Verbal，甚至为写作单设线。考虑到GRE的在申请package中的重要性偏低，建议</w:t>
      </w:r>
      <w:r>
        <w:rPr>
          <w:rFonts w:cs="仿宋"/>
          <w:b/>
          <w:bCs/>
          <w:kern w:val="0"/>
          <w:lang w:val="zh-CN" w:bidi="zh-CN"/>
        </w:rPr>
        <w:t>一次突破</w:t>
      </w:r>
      <w:r>
        <w:rPr>
          <w:rFonts w:cs="仿宋"/>
          <w:kern w:val="0"/>
          <w:lang w:val="zh-CN" w:bidi="zh-CN"/>
        </w:rPr>
        <w:t>节约时间。有些顶尖学校的线会比较高，文科的项目还可能为写作部分单独设线。</w:t>
      </w:r>
      <w:r>
        <w:rPr>
          <w:rFonts w:hint="eastAsia" w:cs="仿宋"/>
          <w:kern w:val="0"/>
          <w:lang w:val="zh-CN" w:bidi="zh-CN"/>
        </w:rPr>
        <w:t>此处还有一点尚需补充说明：如果需要前往小语种国家（如德国、法国），则有时需要小语种语言证明（如通过德福</w:t>
      </w:r>
      <w:r>
        <w:rPr>
          <w:rFonts w:cs="仿宋"/>
          <w:kern w:val="0"/>
          <w:lang w:val="zh-CN" w:bidi="zh-CN"/>
        </w:rPr>
        <w:t>TestDaF</w:t>
      </w:r>
      <w:r>
        <w:rPr>
          <w:rFonts w:hint="eastAsia" w:cs="仿宋"/>
          <w:kern w:val="0"/>
          <w:lang w:val="zh-CN" w:bidi="zh-CN"/>
        </w:rPr>
        <w:t>考试等）。</w:t>
      </w:r>
    </w:p>
    <w:p>
      <w:pPr>
        <w:ind w:firstLine="480" w:firstLineChars="200"/>
      </w:pPr>
    </w:p>
    <w:p>
      <w:pPr>
        <w:pStyle w:val="5"/>
      </w:pPr>
      <w:r>
        <w:rPr>
          <w:rFonts w:hint="eastAsia"/>
        </w:rPr>
        <w:t>3</w:t>
      </w:r>
      <w:r>
        <w:t xml:space="preserve">.GRE考试 </w:t>
      </w:r>
    </w:p>
    <w:p>
      <w:pPr>
        <w:ind w:firstLine="482" w:firstLineChars="200"/>
        <w:rPr>
          <w:b/>
          <w:bCs/>
        </w:rPr>
      </w:pPr>
      <w:r>
        <w:rPr>
          <w:rFonts w:hint="eastAsia"/>
          <w:b/>
          <w:bCs/>
        </w:rPr>
        <w:t>（1）</w:t>
      </w:r>
      <w:r>
        <w:rPr>
          <w:b/>
          <w:bCs/>
        </w:rPr>
        <w:t>考试基本介绍</w:t>
      </w:r>
    </w:p>
    <w:p>
      <w:pPr>
        <w:autoSpaceDE w:val="0"/>
        <w:autoSpaceDN w:val="0"/>
        <w:ind w:firstLine="480" w:firstLineChars="200"/>
        <w:rPr>
          <w:rFonts w:cs="仿宋"/>
          <w:kern w:val="0"/>
          <w:lang w:val="zh-CN" w:bidi="zh-CN"/>
        </w:rPr>
      </w:pPr>
      <w:r>
        <w:rPr>
          <w:rFonts w:cs="仿宋"/>
          <w:kern w:val="0"/>
          <w:lang w:bidi="zh-CN"/>
        </w:rPr>
        <w:t>GRE</w:t>
      </w:r>
      <w:r>
        <w:rPr>
          <w:rFonts w:cs="仿宋"/>
          <w:kern w:val="0"/>
          <w:lang w:val="zh-CN" w:bidi="zh-CN"/>
        </w:rPr>
        <w:t>考试的全称为</w:t>
      </w:r>
      <w:r>
        <w:rPr>
          <w:rFonts w:cs="仿宋"/>
          <w:b/>
          <w:bCs/>
          <w:kern w:val="0"/>
          <w:lang w:bidi="zh-CN"/>
        </w:rPr>
        <w:t xml:space="preserve"> </w:t>
      </w:r>
      <w:r>
        <w:rPr>
          <w:rFonts w:cs="仿宋"/>
          <w:kern w:val="0"/>
          <w:lang w:bidi="zh-CN"/>
        </w:rPr>
        <w:t>Graduate Record Examinations</w:t>
      </w:r>
      <w:r>
        <w:rPr>
          <w:rFonts w:hint="eastAsia" w:cs="仿宋"/>
          <w:kern w:val="0"/>
          <w:lang w:bidi="zh-CN"/>
        </w:rPr>
        <w:t>，</w:t>
      </w:r>
      <w:r>
        <w:rPr>
          <w:rFonts w:hint="eastAsia" w:cs="仿宋"/>
          <w:kern w:val="0"/>
          <w:lang w:val="zh-CN" w:bidi="zh-CN"/>
        </w:rPr>
        <w:t>国内一般称为</w:t>
      </w:r>
      <w:r>
        <w:rPr>
          <w:rFonts w:cs="仿宋"/>
          <w:kern w:val="0"/>
          <w:lang w:val="zh-CN" w:bidi="zh-CN"/>
        </w:rPr>
        <w:t>美国研究生入学考试。它由美国的</w:t>
      </w:r>
      <w:r>
        <w:rPr>
          <w:rFonts w:cs="仿宋"/>
          <w:kern w:val="0"/>
          <w:lang w:bidi="zh-CN"/>
        </w:rPr>
        <w:t xml:space="preserve"> </w:t>
      </w:r>
      <w:r>
        <w:fldChar w:fldCharType="begin"/>
      </w:r>
      <w:r>
        <w:instrText xml:space="preserve"> HYPERLINK "https://en.wikipedia.org/wiki/Educational_Testing_Service" </w:instrText>
      </w:r>
      <w:r>
        <w:fldChar w:fldCharType="separate"/>
      </w:r>
      <w:r>
        <w:fldChar w:fldCharType="end"/>
      </w:r>
      <w:r>
        <w:rPr>
          <w:rFonts w:cs="仿宋"/>
          <w:kern w:val="0"/>
          <w:lang w:bidi="zh-CN"/>
        </w:rPr>
        <w:t xml:space="preserve"> (ETS)</w:t>
      </w:r>
      <w:r>
        <w:rPr>
          <w:rFonts w:cs="仿宋"/>
          <w:kern w:val="0"/>
          <w:lang w:val="zh-CN" w:bidi="zh-CN"/>
        </w:rPr>
        <w:t>主办</w:t>
      </w:r>
      <w:r>
        <w:rPr>
          <w:rFonts w:cs="仿宋"/>
          <w:kern w:val="0"/>
          <w:lang w:bidi="zh-CN"/>
        </w:rPr>
        <w:t>（</w:t>
      </w:r>
      <w:r>
        <w:rPr>
          <w:rFonts w:cs="仿宋"/>
          <w:kern w:val="0"/>
          <w:lang w:val="zh-CN" w:bidi="zh-CN"/>
        </w:rPr>
        <w:t>同托福</w:t>
      </w:r>
      <w:r>
        <w:rPr>
          <w:rFonts w:cs="仿宋"/>
          <w:kern w:val="0"/>
          <w:lang w:bidi="zh-CN"/>
        </w:rPr>
        <w:t>），</w:t>
      </w:r>
      <w:r>
        <w:rPr>
          <w:rFonts w:cs="仿宋"/>
          <w:kern w:val="0"/>
          <w:lang w:val="zh-CN" w:bidi="zh-CN"/>
        </w:rPr>
        <w:t>是美国和加拿大许多大学的研究生申请必须项。根据</w:t>
      </w:r>
      <w:r>
        <w:rPr>
          <w:rFonts w:cs="仿宋"/>
          <w:kern w:val="0"/>
          <w:lang w:bidi="zh-CN"/>
        </w:rPr>
        <w:t>ETS，GRE</w:t>
      </w:r>
      <w:r>
        <w:rPr>
          <w:rFonts w:cs="仿宋"/>
          <w:kern w:val="0"/>
          <w:lang w:val="zh-CN" w:bidi="zh-CN"/>
        </w:rPr>
        <w:t>旨在衡量学生的语文推理、量化推理、分析性写作、批判性思维。考试包括语文（Verbal Reasoning</w:t>
      </w:r>
      <w:r>
        <w:rPr>
          <w:rFonts w:hint="eastAsia" w:cs="仿宋"/>
          <w:kern w:val="0"/>
          <w:lang w:val="zh-CN" w:bidi="zh-CN"/>
        </w:rPr>
        <w:t>，以下简称V</w:t>
      </w:r>
      <w:r>
        <w:rPr>
          <w:rFonts w:cs="仿宋"/>
          <w:kern w:val="0"/>
          <w:lang w:val="zh-CN" w:bidi="zh-CN"/>
        </w:rPr>
        <w:t>）、数学（Quantitative Reasoning</w:t>
      </w:r>
      <w:r>
        <w:rPr>
          <w:rFonts w:hint="eastAsia" w:cs="仿宋"/>
          <w:kern w:val="0"/>
          <w:lang w:val="zh-CN" w:bidi="zh-CN"/>
        </w:rPr>
        <w:t>,以下简称Q</w:t>
      </w:r>
      <w:r>
        <w:rPr>
          <w:rFonts w:cs="仿宋"/>
          <w:kern w:val="0"/>
          <w:lang w:val="zh-CN" w:bidi="zh-CN"/>
        </w:rPr>
        <w:t>）和写作(Analytical Writing</w:t>
      </w:r>
      <w:r>
        <w:rPr>
          <w:rFonts w:hint="eastAsia" w:cs="仿宋"/>
          <w:kern w:val="0"/>
          <w:lang w:val="zh-CN" w:bidi="zh-CN"/>
        </w:rPr>
        <w:t>以下简称AW</w:t>
      </w:r>
      <w:r>
        <w:rPr>
          <w:rFonts w:cs="仿宋"/>
          <w:kern w:val="0"/>
          <w:lang w:val="zh-CN" w:bidi="zh-CN"/>
        </w:rPr>
        <w:t>)三</w:t>
      </w:r>
      <w:r>
        <w:rPr>
          <w:rFonts w:hint="eastAsia" w:cs="仿宋"/>
          <w:kern w:val="0"/>
          <w:lang w:val="zh-CN" w:bidi="zh-CN"/>
        </w:rPr>
        <w:t>个部分（section）</w:t>
      </w:r>
      <w:r>
        <w:rPr>
          <w:rFonts w:cs="仿宋"/>
          <w:kern w:val="0"/>
          <w:lang w:val="zh-CN" w:bidi="zh-CN"/>
        </w:rPr>
        <w:t>，以AW+VQVQV或AW+QVQVQ的形式出现，难度为自适应，即前面的section的正确率会决定后面的section的难度。满分为170(V)+170(Q)+6(AW)。具体地，V包含填空和等价、阅读和逻辑；AW包括issue与argument；数学则都是小题。</w:t>
      </w:r>
    </w:p>
    <w:p>
      <w:pPr>
        <w:ind w:firstLine="440"/>
        <w:rPr>
          <w:b/>
          <w:bCs/>
        </w:rPr>
      </w:pPr>
      <w:r>
        <w:rPr>
          <w:rFonts w:hint="eastAsia"/>
          <w:b/>
          <w:bCs/>
        </w:rPr>
        <w:t>（2）</w:t>
      </w:r>
      <w:r>
        <w:rPr>
          <w:b/>
          <w:bCs/>
        </w:rPr>
        <w:t>准备方法</w:t>
      </w:r>
    </w:p>
    <w:p>
      <w:r>
        <w:rPr>
          <w:rFonts w:hint="eastAsia" w:cs="仿宋"/>
          <w:kern w:val="0"/>
          <w:szCs w:val="21"/>
          <w:lang w:bidi="zh-CN"/>
        </w:rPr>
        <w:t>（</w:t>
      </w:r>
      <w:r>
        <w:rPr>
          <w:rFonts w:cs="仿宋"/>
          <w:kern w:val="0"/>
          <w:szCs w:val="21"/>
          <w:lang w:val="zh-CN" w:bidi="zh-CN"/>
        </w:rPr>
        <w:t>注</w:t>
      </w:r>
      <w:r>
        <w:rPr>
          <w:rFonts w:cs="仿宋"/>
          <w:kern w:val="0"/>
          <w:szCs w:val="21"/>
          <w:lang w:bidi="zh-CN"/>
        </w:rPr>
        <w:t>：</w:t>
      </w:r>
      <w:r>
        <w:rPr>
          <w:rFonts w:cs="仿宋"/>
          <w:kern w:val="0"/>
          <w:szCs w:val="21"/>
          <w:lang w:val="zh-CN" w:bidi="zh-CN"/>
        </w:rPr>
        <w:t>这篇里的填空指填空与等价题</w:t>
      </w:r>
      <w:r>
        <w:rPr>
          <w:rFonts w:cs="仿宋"/>
          <w:kern w:val="0"/>
          <w:szCs w:val="21"/>
          <w:lang w:bidi="zh-CN"/>
        </w:rPr>
        <w:t>，</w:t>
      </w:r>
      <w:r>
        <w:rPr>
          <w:rFonts w:cs="仿宋"/>
          <w:kern w:val="0"/>
          <w:szCs w:val="21"/>
          <w:lang w:val="zh-CN" w:bidi="zh-CN"/>
        </w:rPr>
        <w:t>阅读指阅读与逻辑题</w:t>
      </w:r>
      <w:r>
        <w:rPr>
          <w:rFonts w:cs="仿宋"/>
          <w:kern w:val="0"/>
          <w:szCs w:val="21"/>
          <w:lang w:bidi="zh-CN"/>
        </w:rPr>
        <w:t>，</w:t>
      </w:r>
      <w:r>
        <w:rPr>
          <w:rFonts w:cs="仿宋"/>
          <w:kern w:val="0"/>
          <w:szCs w:val="21"/>
          <w:lang w:val="zh-CN" w:bidi="zh-CN"/>
        </w:rPr>
        <w:t>它们加起来是</w:t>
      </w:r>
      <w:r>
        <w:rPr>
          <w:rFonts w:cs="仿宋"/>
          <w:kern w:val="0"/>
          <w:szCs w:val="21"/>
          <w:lang w:bidi="zh-CN"/>
        </w:rPr>
        <w:t>verbal reasoning</w:t>
      </w:r>
      <w:r>
        <w:rPr>
          <w:rFonts w:hint="eastAsia" w:cs="仿宋"/>
          <w:kern w:val="0"/>
          <w:szCs w:val="21"/>
          <w:lang w:bidi="zh-CN"/>
        </w:rPr>
        <w:t>）</w:t>
      </w:r>
      <w:r>
        <w:rPr>
          <w:rFonts w:cs="仿宋"/>
          <w:kern w:val="0"/>
          <w:szCs w:val="21"/>
          <w:lang w:bidi="zh-CN"/>
        </w:rPr>
        <w:t xml:space="preserve"> </w:t>
      </w:r>
    </w:p>
    <w:p>
      <w:pPr>
        <w:autoSpaceDE w:val="0"/>
        <w:autoSpaceDN w:val="0"/>
        <w:ind w:firstLine="480" w:firstLineChars="200"/>
        <w:rPr>
          <w:rFonts w:cs="仿宋"/>
          <w:kern w:val="0"/>
          <w:lang w:val="zh-CN" w:bidi="zh-CN"/>
        </w:rPr>
      </w:pPr>
      <w:r>
        <w:rPr>
          <w:rFonts w:cs="仿宋"/>
          <w:kern w:val="0"/>
          <w:lang w:val="zh-CN" w:bidi="zh-CN"/>
        </w:rPr>
        <w:t>在此篇备考指南中，</w:t>
      </w:r>
      <w:r>
        <w:rPr>
          <w:rFonts w:hint="eastAsia" w:cs="仿宋"/>
          <w:kern w:val="0"/>
          <w:lang w:val="zh-CN" w:bidi="zh-CN"/>
        </w:rPr>
        <w:t>小思</w:t>
      </w:r>
      <w:r>
        <w:rPr>
          <w:rFonts w:cs="仿宋"/>
          <w:kern w:val="0"/>
          <w:lang w:val="zh-CN" w:bidi="zh-CN"/>
        </w:rPr>
        <w:t>将讲述GRE备考方法论及其背后的逻辑与认知，也会简要提及备考心态。着重点在于如何背填空的</w:t>
      </w:r>
      <w:r>
        <w:rPr>
          <w:rFonts w:cs="仿宋"/>
          <w:b/>
          <w:bCs/>
          <w:kern w:val="0"/>
          <w:lang w:val="zh-CN" w:bidi="zh-CN"/>
        </w:rPr>
        <w:t>单词</w:t>
      </w:r>
      <w:r>
        <w:rPr>
          <w:rFonts w:cs="仿宋"/>
          <w:kern w:val="0"/>
          <w:lang w:val="zh-CN" w:bidi="zh-CN"/>
        </w:rPr>
        <w:t>，这是因为：第一（困难性），单词是GRE备考最艰难的部分。虽然这些单词只需要到认识的程度，但是因为单词量太大（16000）、同义词太多、单词长得太像，单个单词词义太多这四个原因，所以背完并不容易。第二（重要性），GRE填空的难度主要在于单词。虽然填空部分属于verbal reasoning，看似考察逻辑推理，但实际上中国人的坎都在单词，因为这里的逻辑简单而单词要求却极高。实际上可以简单地认为，阅读与逻辑考察的才是逻辑，填空与等价就是在纯考单词。</w:t>
      </w:r>
    </w:p>
    <w:p>
      <w:pPr>
        <w:autoSpaceDE w:val="0"/>
        <w:autoSpaceDN w:val="0"/>
        <w:ind w:firstLine="480" w:firstLineChars="200"/>
        <w:rPr>
          <w:rFonts w:cs="仿宋"/>
          <w:kern w:val="0"/>
          <w:lang w:val="zh-CN" w:bidi="zh-CN"/>
        </w:rPr>
      </w:pPr>
      <w:r>
        <w:rPr>
          <w:rFonts w:cs="仿宋"/>
          <w:kern w:val="0"/>
          <w:lang w:val="zh-CN" w:bidi="zh-CN"/>
        </w:rPr>
        <w:t>首先在认知上，一定要</w:t>
      </w:r>
      <w:r>
        <w:rPr>
          <w:rFonts w:hint="eastAsia" w:cs="仿宋"/>
          <w:kern w:val="0"/>
          <w:lang w:val="zh-CN" w:bidi="zh-CN"/>
        </w:rPr>
        <w:t>意识到</w:t>
      </w:r>
      <w:r>
        <w:rPr>
          <w:rFonts w:cs="仿宋"/>
          <w:kern w:val="0"/>
          <w:lang w:val="zh-CN" w:bidi="zh-CN"/>
        </w:rPr>
        <w:t>背单词</w:t>
      </w:r>
      <w:r>
        <w:rPr>
          <w:rFonts w:hint="eastAsia" w:cs="仿宋"/>
          <w:kern w:val="0"/>
          <w:lang w:val="zh-CN" w:bidi="zh-CN"/>
        </w:rPr>
        <w:t>没有捷径可走</w:t>
      </w:r>
      <w:r>
        <w:rPr>
          <w:rFonts w:cs="仿宋"/>
          <w:kern w:val="0"/>
          <w:lang w:val="zh-CN" w:bidi="zh-CN"/>
        </w:rPr>
        <w:t>。背单词是要下苦功夫的，不要想着投机取巧，因为单词不认识所有技巧全都是虚无。当然背单词也不能硬背。大家可能会听说需要用词根词缀背单词，但这对于GRE单词远远不够。事实上，</w:t>
      </w:r>
      <w:r>
        <w:rPr>
          <w:rFonts w:hint="eastAsia" w:cs="仿宋"/>
          <w:kern w:val="0"/>
          <w:lang w:val="zh-CN" w:bidi="zh-CN"/>
        </w:rPr>
        <w:t>同学们</w:t>
      </w:r>
      <w:r>
        <w:rPr>
          <w:rFonts w:cs="仿宋"/>
          <w:kern w:val="0"/>
          <w:lang w:val="zh-CN" w:bidi="zh-CN"/>
        </w:rPr>
        <w:t>需要建立一个</w:t>
      </w:r>
      <w:r>
        <w:rPr>
          <w:rFonts w:cs="仿宋"/>
          <w:b/>
          <w:bCs/>
          <w:kern w:val="0"/>
          <w:lang w:val="zh-CN" w:bidi="zh-CN"/>
        </w:rPr>
        <w:t>单词网络</w:t>
      </w:r>
      <w:r>
        <w:rPr>
          <w:rFonts w:cs="仿宋"/>
          <w:kern w:val="0"/>
          <w:lang w:val="zh-CN" w:bidi="zh-CN"/>
        </w:rPr>
        <w:t>，这意味着除了把</w:t>
      </w:r>
      <w:r>
        <w:rPr>
          <w:rFonts w:hint="eastAsia" w:cs="仿宋"/>
          <w:kern w:val="0"/>
          <w:lang w:val="zh-CN" w:bidi="zh-CN"/>
        </w:rPr>
        <w:t>词根词缀</w:t>
      </w:r>
      <w:r>
        <w:rPr>
          <w:rFonts w:cs="仿宋"/>
          <w:kern w:val="0"/>
          <w:lang w:val="zh-CN" w:bidi="zh-CN"/>
        </w:rPr>
        <w:t>有关联的单词放在一起记忆，更要主动寻找</w:t>
      </w:r>
      <w:r>
        <w:rPr>
          <w:rFonts w:hint="eastAsia" w:cs="仿宋"/>
          <w:kern w:val="0"/>
          <w:lang w:val="zh-CN" w:bidi="zh-CN"/>
        </w:rPr>
        <w:t>其他</w:t>
      </w:r>
      <w:r>
        <w:rPr>
          <w:rFonts w:cs="仿宋"/>
          <w:kern w:val="0"/>
          <w:lang w:val="zh-CN" w:bidi="zh-CN"/>
        </w:rPr>
        <w:t>关联来帮助记忆。</w:t>
      </w:r>
      <w:r>
        <w:rPr>
          <w:rFonts w:cs="仿宋"/>
          <w:b/>
          <w:bCs/>
          <w:kern w:val="0"/>
          <w:lang w:val="zh-CN" w:bidi="zh-CN"/>
        </w:rPr>
        <w:t>词根词缀只是这个体系里的一小部分</w:t>
      </w:r>
      <w:r>
        <w:rPr>
          <w:rFonts w:cs="仿宋"/>
          <w:kern w:val="0"/>
          <w:lang w:val="zh-CN" w:bidi="zh-CN"/>
        </w:rPr>
        <w:t>。这是本文重点，接下来</w:t>
      </w:r>
      <w:r>
        <w:rPr>
          <w:rFonts w:hint="eastAsia" w:cs="仿宋"/>
          <w:kern w:val="0"/>
          <w:lang w:val="zh-CN" w:bidi="zh-CN"/>
        </w:rPr>
        <w:t>小思</w:t>
      </w:r>
      <w:r>
        <w:rPr>
          <w:rFonts w:cs="仿宋"/>
          <w:kern w:val="0"/>
          <w:lang w:val="zh-CN" w:bidi="zh-CN"/>
        </w:rPr>
        <w:t>详细讲一讲具体如何操作。</w:t>
      </w:r>
    </w:p>
    <w:p>
      <w:pPr>
        <w:rPr>
          <w:rFonts w:cs="等线"/>
          <w:szCs w:val="21"/>
        </w:rPr>
      </w:pPr>
      <w:r>
        <w:rPr>
          <w:rFonts w:cs="等线"/>
          <w:szCs w:val="21"/>
        </w:rPr>
        <w:t xml:space="preserve"> </w:t>
      </w:r>
      <w:r>
        <w:rPr>
          <w:rFonts w:hint="eastAsia" w:cs="等线"/>
          <w:szCs w:val="21"/>
        </w:rPr>
        <w:t xml:space="preserve"> </w:t>
      </w:r>
      <w:r>
        <w:rPr>
          <w:rFonts w:cs="等线"/>
          <w:szCs w:val="21"/>
        </w:rPr>
        <w:t xml:space="preserve"> </w:t>
      </w:r>
      <w:r>
        <w:t>关联(即构建单词网络)的方法有三种：</w:t>
      </w:r>
    </w:p>
    <w:p>
      <w:pPr>
        <w:ind w:firstLine="482" w:firstLineChars="200"/>
        <w:rPr>
          <w:b/>
          <w:bCs/>
        </w:rPr>
      </w:pPr>
      <w:r>
        <w:rPr>
          <w:rFonts w:hint="eastAsia"/>
          <w:b/>
          <w:bCs/>
        </w:rPr>
        <w:t>①</w:t>
      </w:r>
      <w:r>
        <w:rPr>
          <w:b/>
          <w:bCs/>
        </w:rPr>
        <w:t>词根词缀</w:t>
      </w:r>
    </w:p>
    <w:p>
      <w:pPr>
        <w:ind w:firstLine="480" w:firstLineChars="200"/>
      </w:pPr>
      <w:r>
        <w:rPr>
          <w:rFonts w:cs="仿宋"/>
          <w:kern w:val="0"/>
          <w:lang w:val="zh-CN" w:bidi="zh-CN"/>
        </w:rPr>
        <w:t>同根词放在一起记忆。第一靠联想，比如背plumage的时候联想到plume。第二</w:t>
      </w:r>
      <w:r>
        <w:rPr>
          <w:rFonts w:hint="eastAsia" w:cs="仿宋"/>
          <w:kern w:val="0"/>
          <w:lang w:val="zh-CN" w:bidi="zh-CN"/>
        </w:rPr>
        <w:t>，小思推荐使</w:t>
      </w:r>
      <w:r>
        <w:rPr>
          <w:rFonts w:cs="仿宋"/>
          <w:kern w:val="0"/>
          <w:lang w:val="zh-CN" w:bidi="zh-CN"/>
        </w:rPr>
        <w:t>用高伟东的“词根词缀字典”，这个APP非常不错，点进去会发现比如consent\dissent\resent\sentiment\assent都可以一起记忆，要体会词根+词缀≈词义的形象之处。第三靠变形，比如在题目里碰到了</w:t>
      </w:r>
      <w:r>
        <w:rPr>
          <w:rFonts w:cs="仿宋"/>
          <w:i/>
          <w:iCs/>
          <w:kern w:val="0"/>
          <w:lang w:val="zh-CN" w:bidi="zh-CN"/>
        </w:rPr>
        <w:t>unqualified</w:t>
      </w:r>
      <w:r>
        <w:rPr>
          <w:rFonts w:cs="仿宋"/>
          <w:kern w:val="0"/>
          <w:lang w:val="zh-CN" w:bidi="zh-CN"/>
        </w:rPr>
        <w:t>居然是</w:t>
      </w:r>
      <w:r>
        <w:rPr>
          <w:rFonts w:hint="eastAsia" w:cs="仿宋"/>
          <w:kern w:val="0"/>
          <w:lang w:val="zh-CN" w:bidi="zh-CN"/>
        </w:rPr>
        <w:t>“</w:t>
      </w:r>
      <w:r>
        <w:rPr>
          <w:rFonts w:cs="仿宋"/>
          <w:kern w:val="0"/>
          <w:lang w:val="zh-CN" w:bidi="zh-CN"/>
        </w:rPr>
        <w:t>unlimited</w:t>
      </w:r>
      <w:r>
        <w:rPr>
          <w:rFonts w:hint="eastAsia" w:cs="仿宋"/>
          <w:kern w:val="0"/>
          <w:lang w:val="zh-CN" w:bidi="zh-CN"/>
        </w:rPr>
        <w:t>”</w:t>
      </w:r>
      <w:r>
        <w:rPr>
          <w:rFonts w:cs="仿宋"/>
          <w:kern w:val="0"/>
          <w:lang w:val="zh-CN" w:bidi="zh-CN"/>
        </w:rPr>
        <w:t>的意思[罕见意]，那查一下同根词</w:t>
      </w:r>
      <w:r>
        <w:rPr>
          <w:rFonts w:cs="仿宋"/>
          <w:i/>
          <w:iCs/>
          <w:kern w:val="0"/>
          <w:lang w:val="zh-CN" w:bidi="zh-CN"/>
        </w:rPr>
        <w:t>qualify</w:t>
      </w:r>
      <w:r>
        <w:rPr>
          <w:rFonts w:cs="仿宋"/>
          <w:kern w:val="0"/>
          <w:lang w:val="zh-CN" w:bidi="zh-CN"/>
        </w:rPr>
        <w:t>是不是有</w:t>
      </w:r>
      <w:r>
        <w:rPr>
          <w:rFonts w:hint="eastAsia" w:cs="仿宋"/>
          <w:kern w:val="0"/>
          <w:lang w:val="zh-CN" w:bidi="zh-CN"/>
        </w:rPr>
        <w:t>“</w:t>
      </w:r>
      <w:r>
        <w:rPr>
          <w:rFonts w:cs="仿宋"/>
          <w:kern w:val="0"/>
          <w:lang w:val="zh-CN" w:bidi="zh-CN"/>
        </w:rPr>
        <w:t>limit</w:t>
      </w:r>
      <w:r>
        <w:rPr>
          <w:rFonts w:hint="eastAsia" w:cs="仿宋"/>
          <w:kern w:val="0"/>
          <w:lang w:val="zh-CN" w:bidi="zh-CN"/>
        </w:rPr>
        <w:t>”</w:t>
      </w:r>
      <w:r>
        <w:rPr>
          <w:rFonts w:cs="仿宋"/>
          <w:kern w:val="0"/>
          <w:lang w:val="zh-CN" w:bidi="zh-CN"/>
        </w:rPr>
        <w:t>的意思？一查，发现还真有一个相近的意思：“to add sth to a previous statement to make the meaning less strong or less general 使所说的话语气减弱（或更具体等）”。这便是主动寻找关联因此多记住了常见单词的一个词义。</w:t>
      </w:r>
    </w:p>
    <w:p>
      <w:pPr>
        <w:ind w:firstLine="482" w:firstLineChars="200"/>
        <w:rPr>
          <w:b/>
          <w:bCs/>
        </w:rPr>
      </w:pPr>
      <w:r>
        <w:rPr>
          <w:rFonts w:hint="eastAsia"/>
          <w:b/>
          <w:bCs/>
        </w:rPr>
        <w:t>②</w:t>
      </w:r>
      <w:r>
        <w:rPr>
          <w:b/>
          <w:bCs/>
        </w:rPr>
        <w:t>词形</w:t>
      </w:r>
    </w:p>
    <w:p>
      <w:pPr>
        <w:ind w:firstLine="480" w:firstLineChars="200"/>
      </w:pPr>
      <w:r>
        <w:rPr>
          <w:rFonts w:cs="仿宋"/>
          <w:kern w:val="0"/>
          <w:lang w:val="zh-CN" w:bidi="zh-CN"/>
        </w:rPr>
        <w:t>之前提到背GRE单词的一个结构性困难处就是单词都太像了，类似compliment和complement这种例子太多了，</w:t>
      </w:r>
      <w:r>
        <w:rPr>
          <w:rFonts w:hint="eastAsia" w:cs="仿宋"/>
          <w:kern w:val="0"/>
          <w:lang w:val="zh-CN" w:bidi="zh-CN"/>
        </w:rPr>
        <w:t>同学们</w:t>
      </w:r>
      <w:r>
        <w:rPr>
          <w:rFonts w:cs="仿宋"/>
          <w:kern w:val="0"/>
          <w:lang w:val="zh-CN" w:bidi="zh-CN"/>
        </w:rPr>
        <w:t>需要强化记忆混淆单词，从数学/统计学习的角度来说，这么做降熵最大。比如，背managerial的时候和menagerie混淆了，所以记一笔。还可以靠联想[或者借鉴墨墨笔记]在混淆之前主动出击，比如背stature时同时兼顾：statute 法规 status 地位 statue 雕像；stature 身高、名望。此外，对于实在记不住的单词，建议找一些</w:t>
      </w:r>
      <w:r>
        <w:rPr>
          <w:rFonts w:hint="eastAsia" w:cs="仿宋"/>
          <w:kern w:val="0"/>
          <w:lang w:val="zh-CN" w:bidi="zh-CN"/>
        </w:rPr>
        <w:t>特殊</w:t>
      </w:r>
      <w:r>
        <w:rPr>
          <w:rFonts w:cs="仿宋"/>
          <w:kern w:val="0"/>
          <w:lang w:val="zh-CN" w:bidi="zh-CN"/>
        </w:rPr>
        <w:t>的助记法，比如compliment和complement，有i(我)的就恭维，没i(我)的就还不够，所以要补足。这个例子来自墨墨助记。再比如ingenuous: 有in有</w:t>
      </w:r>
      <w:r>
        <w:rPr>
          <w:rFonts w:hint="eastAsia" w:cs="仿宋"/>
          <w:kern w:val="0"/>
          <w:lang w:val="zh-CN" w:bidi="zh-CN"/>
        </w:rPr>
        <w:t>u</w:t>
      </w:r>
      <w:r>
        <w:rPr>
          <w:rFonts w:cs="仿宋"/>
          <w:kern w:val="0"/>
          <w:lang w:val="zh-CN" w:bidi="zh-CN"/>
        </w:rPr>
        <w:t>，像是掉到坑里去了，所以就天真；这样就不会与与它形近的ingenious混淆了。</w:t>
      </w:r>
    </w:p>
    <w:p>
      <w:pPr>
        <w:ind w:firstLine="482" w:firstLineChars="200"/>
        <w:rPr>
          <w:b/>
          <w:bCs/>
        </w:rPr>
      </w:pPr>
      <w:r>
        <w:rPr>
          <w:rFonts w:hint="eastAsia"/>
          <w:b/>
          <w:bCs/>
        </w:rPr>
        <w:t>③</w:t>
      </w:r>
      <w:r>
        <w:rPr>
          <w:b/>
          <w:bCs/>
        </w:rPr>
        <w:t>词义</w:t>
      </w:r>
    </w:p>
    <w:p>
      <w:pPr>
        <w:autoSpaceDE w:val="0"/>
        <w:autoSpaceDN w:val="0"/>
        <w:ind w:firstLine="480" w:firstLineChars="200"/>
        <w:rPr>
          <w:rFonts w:cs="仿宋"/>
          <w:kern w:val="0"/>
          <w:lang w:val="zh-CN" w:bidi="zh-CN"/>
        </w:rPr>
      </w:pPr>
      <w:r>
        <w:rPr>
          <w:rFonts w:cs="仿宋"/>
          <w:kern w:val="0"/>
          <w:lang w:val="zh-CN" w:bidi="zh-CN"/>
        </w:rPr>
        <w:t>根据填空题的形式，</w:t>
      </w:r>
      <w:r>
        <w:rPr>
          <w:rFonts w:hint="eastAsia" w:cs="仿宋"/>
          <w:kern w:val="0"/>
          <w:lang w:val="zh-CN" w:bidi="zh-CN"/>
        </w:rPr>
        <w:t>同学们</w:t>
      </w:r>
      <w:r>
        <w:rPr>
          <w:rFonts w:cs="仿宋"/>
          <w:kern w:val="0"/>
          <w:lang w:val="zh-CN" w:bidi="zh-CN"/>
        </w:rPr>
        <w:t>需要更加注重通过相近词义进行关联。除了同义词题、自己想，还有三个来源，第一是墨墨的助记笔记；第二是有道里牛津或者柯林斯的同义词项；第三是</w:t>
      </w:r>
      <w:r>
        <w:rPr>
          <w:rFonts w:hint="eastAsia" w:cs="仿宋"/>
          <w:kern w:val="0"/>
          <w:lang w:val="zh-CN" w:bidi="zh-CN"/>
        </w:rPr>
        <w:t>《</w:t>
      </w:r>
      <w:r>
        <w:rPr>
          <w:rFonts w:cs="仿宋"/>
          <w:kern w:val="0"/>
          <w:lang w:val="zh-CN" w:bidi="zh-CN"/>
        </w:rPr>
        <w:t>再要你命3000</w:t>
      </w:r>
      <w:r>
        <w:rPr>
          <w:rFonts w:hint="eastAsia" w:cs="仿宋"/>
          <w:kern w:val="0"/>
          <w:lang w:val="zh-CN" w:bidi="zh-CN"/>
        </w:rPr>
        <w:t>》</w:t>
      </w:r>
      <w:r>
        <w:rPr>
          <w:rFonts w:cs="仿宋"/>
          <w:kern w:val="0"/>
          <w:lang w:val="zh-CN" w:bidi="zh-CN"/>
        </w:rPr>
        <w:t>。推荐用等式的形式来记笔记，比如meticulous = fastidious = scrupulous；compunction = scruple = misgivings = qualm 对自己做过、将做的事情的后悔、不安。类似的等式，碰到其中一个单词就可以主动默写一遍直到熟练。</w:t>
      </w:r>
    </w:p>
    <w:p>
      <w:pPr>
        <w:autoSpaceDE w:val="0"/>
        <w:autoSpaceDN w:val="0"/>
        <w:ind w:firstLine="480" w:firstLineChars="200"/>
        <w:rPr>
          <w:rFonts w:cs="仿宋"/>
          <w:kern w:val="0"/>
          <w:lang w:val="zh-CN" w:bidi="zh-CN"/>
        </w:rPr>
      </w:pPr>
      <w:r>
        <w:rPr>
          <w:rFonts w:cs="仿宋"/>
          <w:kern w:val="0"/>
          <w:lang w:val="zh-CN" w:bidi="zh-CN"/>
        </w:rPr>
        <w:t>以上三点，</w:t>
      </w:r>
      <w:r>
        <w:rPr>
          <w:rFonts w:cs="仿宋"/>
          <w:b/>
          <w:bCs/>
          <w:kern w:val="0"/>
          <w:lang w:val="zh-CN" w:bidi="zh-CN"/>
        </w:rPr>
        <w:t>联想</w:t>
      </w:r>
      <w:r>
        <w:rPr>
          <w:rFonts w:cs="仿宋"/>
          <w:kern w:val="0"/>
          <w:lang w:val="zh-CN" w:bidi="zh-CN"/>
        </w:rPr>
        <w:t>是最重要的，在背的时候最好能主动地进行。每天背的量越大，就越有红利，因为当天背的单词比较容易联想，直到背不动了再停也无妨。在背诵的时候，为了保护颈椎可以用电脑+支架使视线平视：开两个安卓模拟器，一个开墨墨，一个开词根词缀字典，再开有道和Notepad+</w:t>
      </w:r>
      <w:r>
        <w:rPr>
          <w:rFonts w:hint="eastAsia" w:cs="仿宋"/>
          <w:kern w:val="0"/>
          <w:lang w:val="zh-CN" w:bidi="zh-CN"/>
        </w:rPr>
        <w:t>+</w:t>
      </w:r>
      <w:r>
        <w:rPr>
          <w:rFonts w:cs="仿宋"/>
          <w:kern w:val="0"/>
          <w:lang w:val="zh-CN" w:bidi="zh-CN"/>
        </w:rPr>
        <w:t>（增强型的记事本）</w:t>
      </w:r>
      <w:r>
        <w:rPr>
          <w:rFonts w:hint="eastAsia" w:cs="仿宋"/>
          <w:kern w:val="0"/>
          <w:lang w:val="zh-CN" w:bidi="zh-CN"/>
        </w:rPr>
        <w:t>。</w:t>
      </w:r>
      <w:r>
        <w:rPr>
          <w:rFonts w:cs="仿宋"/>
          <w:kern w:val="0"/>
          <w:lang w:val="zh-CN" w:bidi="zh-CN"/>
        </w:rPr>
        <w:t xml:space="preserve"> Notepad+</w:t>
      </w:r>
      <w:r>
        <w:rPr>
          <w:rFonts w:hint="eastAsia" w:cs="仿宋"/>
          <w:kern w:val="0"/>
          <w:lang w:val="zh-CN" w:bidi="zh-CN"/>
        </w:rPr>
        <w:t>+</w:t>
      </w:r>
      <w:r>
        <w:rPr>
          <w:rFonts w:cs="仿宋"/>
          <w:kern w:val="0"/>
          <w:lang w:val="zh-CN" w:bidi="zh-CN"/>
        </w:rPr>
        <w:t>记录单词的联系或者一些其他笔记，每天结束之后剪贴到OneNote归档，时不时翻看之前的笔记，巩固这个网络。</w:t>
      </w:r>
    </w:p>
    <w:p>
      <w:pPr>
        <w:autoSpaceDE w:val="0"/>
        <w:autoSpaceDN w:val="0"/>
        <w:ind w:firstLine="480" w:firstLineChars="200"/>
        <w:rPr>
          <w:rFonts w:cs="仿宋"/>
          <w:kern w:val="0"/>
          <w:lang w:val="zh-CN" w:bidi="zh-CN"/>
        </w:rPr>
      </w:pPr>
      <w:r>
        <w:rPr>
          <w:rFonts w:cs="仿宋"/>
          <w:kern w:val="0"/>
          <w:lang w:val="zh-CN" w:bidi="zh-CN"/>
        </w:rPr>
        <w:t>还有两点也可以加强这个网络里的联结：</w:t>
      </w:r>
      <w:r>
        <w:rPr>
          <w:rFonts w:hint="eastAsia" w:cs="仿宋"/>
          <w:b/>
          <w:bCs/>
          <w:kern w:val="0"/>
          <w:lang w:val="zh-CN" w:bidi="zh-CN"/>
        </w:rPr>
        <w:t>①</w:t>
      </w:r>
      <w:r>
        <w:rPr>
          <w:rFonts w:cs="仿宋"/>
          <w:b/>
          <w:bCs/>
          <w:kern w:val="0"/>
          <w:lang w:val="zh-CN" w:bidi="zh-CN"/>
        </w:rPr>
        <w:t>通过题目补充</w:t>
      </w:r>
      <w:r>
        <w:rPr>
          <w:rFonts w:cs="仿宋"/>
          <w:kern w:val="0"/>
          <w:lang w:val="zh-CN" w:bidi="zh-CN"/>
        </w:rPr>
        <w:t>没背到的词意。以上的qualify就是一个例子；还有lapse，背的时候可能只背了间隔时间，题目里还会碰到“小疏忽”的意思。还有neutralize只看词根是使中和，但居然有“使失效”这个引申义。引申义、抽象义也是GRE的一大考点。查时看看英文释义再看看题目，感觉非常贴切就对了。</w:t>
      </w:r>
      <w:r>
        <w:rPr>
          <w:rFonts w:hint="eastAsia" w:cs="仿宋"/>
          <w:b/>
          <w:bCs/>
          <w:kern w:val="0"/>
          <w:lang w:val="zh-CN" w:bidi="zh-CN"/>
        </w:rPr>
        <w:t>②</w:t>
      </w:r>
      <w:r>
        <w:rPr>
          <w:rFonts w:cs="仿宋"/>
          <w:b/>
          <w:bCs/>
          <w:kern w:val="0"/>
          <w:lang w:val="zh-CN" w:bidi="zh-CN"/>
        </w:rPr>
        <w:t>把读音一起记忆</w:t>
      </w:r>
      <w:r>
        <w:rPr>
          <w:rFonts w:cs="仿宋"/>
          <w:kern w:val="0"/>
          <w:lang w:val="zh-CN" w:bidi="zh-CN"/>
        </w:rPr>
        <w:t>。</w:t>
      </w:r>
      <w:r>
        <w:rPr>
          <w:rFonts w:hint="eastAsia" w:cs="仿宋"/>
          <w:kern w:val="0"/>
          <w:lang w:val="zh-CN" w:bidi="zh-CN"/>
        </w:rPr>
        <w:t>因为</w:t>
      </w:r>
      <w:r>
        <w:rPr>
          <w:rFonts w:cs="仿宋"/>
          <w:kern w:val="0"/>
          <w:lang w:val="zh-CN" w:bidi="zh-CN"/>
        </w:rPr>
        <w:t>读音也是单词的信息，有时候回忆的路经是：看到单词</w:t>
      </w:r>
      <w:r>
        <w:rPr>
          <w:rFonts w:hint="eastAsia" w:cs="仿宋"/>
          <w:kern w:val="0"/>
          <w:lang w:val="zh-CN" w:bidi="zh-CN"/>
        </w:rPr>
        <w:t>→</w:t>
      </w:r>
      <w:r>
        <w:rPr>
          <w:rFonts w:cs="仿宋"/>
          <w:kern w:val="0"/>
          <w:lang w:val="zh-CN" w:bidi="zh-CN"/>
        </w:rPr>
        <w:t>读音</w:t>
      </w:r>
      <w:r>
        <w:rPr>
          <w:rFonts w:hint="eastAsia" w:cs="仿宋"/>
          <w:kern w:val="0"/>
          <w:lang w:val="zh-CN" w:bidi="zh-CN"/>
        </w:rPr>
        <w:t>→</w:t>
      </w:r>
      <w:r>
        <w:rPr>
          <w:rFonts w:cs="仿宋"/>
          <w:kern w:val="0"/>
          <w:lang w:val="zh-CN" w:bidi="zh-CN"/>
        </w:rPr>
        <w:t>词义，而不是看到单词</w:t>
      </w:r>
      <w:r>
        <w:rPr>
          <w:rFonts w:hint="eastAsia" w:cs="仿宋"/>
          <w:kern w:val="0"/>
          <w:lang w:val="zh-CN" w:bidi="zh-CN"/>
        </w:rPr>
        <w:t>→</w:t>
      </w:r>
      <w:r>
        <w:rPr>
          <w:rFonts w:cs="仿宋"/>
          <w:kern w:val="0"/>
          <w:lang w:val="zh-CN" w:bidi="zh-CN"/>
        </w:rPr>
        <w:t xml:space="preserve">词义。多一条路指向了词义，更不容易忘掉。 </w:t>
      </w:r>
    </w:p>
    <w:p>
      <w:pPr>
        <w:autoSpaceDE w:val="0"/>
        <w:autoSpaceDN w:val="0"/>
        <w:ind w:firstLine="480" w:firstLineChars="200"/>
        <w:rPr>
          <w:rFonts w:cs="仿宋"/>
          <w:kern w:val="0"/>
          <w:lang w:val="zh-CN" w:bidi="zh-CN"/>
        </w:rPr>
      </w:pPr>
      <w:r>
        <w:rPr>
          <w:rFonts w:cs="仿宋"/>
          <w:kern w:val="0"/>
          <w:lang w:val="zh-CN" w:bidi="zh-CN"/>
        </w:rPr>
        <w:t>抽象来说，在整个单词网络中，“哪里有没有降的熵（推理不通的、模糊的、可能会混淆的地方），哪里就还有问题。”</w:t>
      </w:r>
    </w:p>
    <w:p>
      <w:pPr>
        <w:autoSpaceDE w:val="0"/>
        <w:autoSpaceDN w:val="0"/>
        <w:ind w:firstLine="480" w:firstLineChars="200"/>
        <w:rPr>
          <w:rFonts w:cs="仿宋"/>
          <w:kern w:val="0"/>
          <w:lang w:val="zh-CN" w:bidi="zh-CN"/>
        </w:rPr>
      </w:pPr>
      <w:r>
        <w:rPr>
          <w:rFonts w:cs="仿宋"/>
          <w:kern w:val="0"/>
          <w:lang w:val="zh-CN" w:bidi="zh-CN"/>
        </w:rPr>
        <w:t>在节奏方面，推荐</w:t>
      </w:r>
      <w:r>
        <w:rPr>
          <w:rFonts w:cs="仿宋"/>
          <w:b/>
          <w:bCs/>
          <w:kern w:val="0"/>
          <w:lang w:val="zh-CN" w:bidi="zh-CN"/>
        </w:rPr>
        <w:t>单词和做题要同时进行</w:t>
      </w:r>
      <w:r>
        <w:rPr>
          <w:rFonts w:cs="仿宋"/>
          <w:kern w:val="0"/>
          <w:lang w:val="zh-CN" w:bidi="zh-CN"/>
        </w:rPr>
        <w:t>，形成螺旋上升的态势。因为GRE对单词的侧重点比较奇怪，对同义词极为强调。</w:t>
      </w:r>
      <w:r>
        <w:rPr>
          <w:rFonts w:hint="eastAsia" w:cs="仿宋"/>
          <w:kern w:val="0"/>
          <w:lang w:val="zh-CN" w:bidi="zh-CN"/>
        </w:rPr>
        <w:t>同学们</w:t>
      </w:r>
      <w:r>
        <w:rPr>
          <w:rFonts w:cs="仿宋"/>
          <w:kern w:val="0"/>
          <w:lang w:val="zh-CN" w:bidi="zh-CN"/>
        </w:rPr>
        <w:t>需要通过做题来感知考察的侧重点，以此调整背诵的方式。</w:t>
      </w:r>
    </w:p>
    <w:p>
      <w:pPr>
        <w:autoSpaceDE w:val="0"/>
        <w:autoSpaceDN w:val="0"/>
        <w:ind w:firstLine="480" w:firstLineChars="200"/>
        <w:rPr>
          <w:rFonts w:cs="仿宋"/>
          <w:kern w:val="0"/>
          <w:lang w:val="zh-CN" w:bidi="zh-CN"/>
        </w:rPr>
      </w:pPr>
      <w:r>
        <w:rPr>
          <w:rFonts w:hint="eastAsia" w:cs="仿宋"/>
          <w:kern w:val="0"/>
          <w:lang w:val="zh-CN" w:bidi="zh-CN"/>
        </w:rPr>
        <w:t>通过</w:t>
      </w:r>
      <w:r>
        <w:rPr>
          <w:rFonts w:cs="仿宋"/>
          <w:kern w:val="0"/>
          <w:lang w:val="zh-CN" w:bidi="zh-CN"/>
        </w:rPr>
        <w:t>这个方法</w:t>
      </w:r>
      <w:r>
        <w:rPr>
          <w:rFonts w:hint="eastAsia" w:cs="仿宋"/>
          <w:kern w:val="0"/>
          <w:lang w:val="zh-CN" w:bidi="zh-CN"/>
        </w:rPr>
        <w:t>，“大川小思”的朋辈导师</w:t>
      </w:r>
      <w:r>
        <w:rPr>
          <w:rFonts w:cs="仿宋"/>
          <w:kern w:val="0"/>
          <w:lang w:val="zh-CN" w:bidi="zh-CN"/>
        </w:rPr>
        <w:t>考前在墨墨上测的词汇量</w:t>
      </w:r>
      <w:r>
        <w:rPr>
          <w:rFonts w:hint="eastAsia" w:cs="仿宋"/>
          <w:kern w:val="0"/>
          <w:lang w:val="zh-CN" w:bidi="zh-CN"/>
        </w:rPr>
        <w:t>达到</w:t>
      </w:r>
      <w:r>
        <w:rPr>
          <w:rFonts w:cs="仿宋"/>
          <w:kern w:val="0"/>
          <w:lang w:val="zh-CN" w:bidi="zh-CN"/>
        </w:rPr>
        <w:t>16000（严谨度100分），</w:t>
      </w:r>
      <w:r>
        <w:rPr>
          <w:rFonts w:hint="eastAsia" w:cs="仿宋"/>
          <w:kern w:val="0"/>
          <w:lang w:val="zh-CN" w:bidi="zh-CN"/>
        </w:rPr>
        <w:t>在</w:t>
      </w:r>
      <w:r>
        <w:rPr>
          <w:rFonts w:cs="仿宋"/>
          <w:kern w:val="0"/>
          <w:lang w:val="zh-CN" w:bidi="zh-CN"/>
        </w:rPr>
        <w:t xml:space="preserve"> testyourvocab.com 测的是20000。考虑到备考时间不长，这个背单词方法的效率</w:t>
      </w:r>
      <w:r>
        <w:rPr>
          <w:rFonts w:hint="eastAsia" w:cs="仿宋"/>
          <w:kern w:val="0"/>
          <w:lang w:val="zh-CN" w:bidi="zh-CN"/>
        </w:rPr>
        <w:t>的确</w:t>
      </w:r>
      <w:r>
        <w:rPr>
          <w:rFonts w:cs="仿宋"/>
          <w:kern w:val="0"/>
          <w:lang w:val="zh-CN" w:bidi="zh-CN"/>
        </w:rPr>
        <w:t>是高的。</w:t>
      </w:r>
    </w:p>
    <w:p>
      <w:pPr>
        <w:autoSpaceDE w:val="0"/>
        <w:autoSpaceDN w:val="0"/>
        <w:ind w:firstLine="480" w:firstLineChars="200"/>
        <w:rPr>
          <w:rFonts w:cs="仿宋"/>
          <w:kern w:val="0"/>
          <w:lang w:val="zh-CN" w:bidi="zh-CN"/>
        </w:rPr>
      </w:pPr>
      <w:r>
        <w:rPr>
          <w:rFonts w:cs="仿宋"/>
          <w:kern w:val="0"/>
          <w:lang w:val="zh-CN" w:bidi="zh-CN"/>
        </w:rPr>
        <w:t>最后，虽然墨墨背单词+主动地降熵效果不错，但墨墨有一个缺点是词义不准确。所以</w:t>
      </w:r>
      <w:r>
        <w:rPr>
          <w:rFonts w:hint="eastAsia" w:cs="仿宋"/>
          <w:kern w:val="0"/>
          <w:lang w:val="zh-CN" w:bidi="zh-CN"/>
        </w:rPr>
        <w:t>“</w:t>
      </w:r>
      <w:r>
        <w:rPr>
          <w:rFonts w:cs="仿宋"/>
          <w:kern w:val="0"/>
          <w:lang w:val="zh-CN" w:bidi="zh-CN"/>
        </w:rPr>
        <w:t>the hard way”就是把那些带入例句不太通顺的词放到有道查过，看过它权威词典的英文释义和例句，然后把墨墨里的默认词义替换掉。但这会导致速度下降，所以也许有更好的方法。</w:t>
      </w:r>
    </w:p>
    <w:p>
      <w:pPr>
        <w:autoSpaceDE w:val="0"/>
        <w:autoSpaceDN w:val="0"/>
        <w:ind w:firstLine="482" w:firstLineChars="200"/>
        <w:rPr>
          <w:rFonts w:cs="仿宋"/>
          <w:b/>
          <w:bCs/>
          <w:kern w:val="0"/>
          <w:lang w:val="zh-CN" w:bidi="zh-CN"/>
        </w:rPr>
      </w:pPr>
      <w:r>
        <w:rPr>
          <w:rFonts w:hint="eastAsia" w:cs="仿宋"/>
          <w:b/>
          <w:bCs/>
          <w:kern w:val="0"/>
          <w:lang w:val="zh-CN" w:bidi="zh-CN"/>
        </w:rPr>
        <w:t>（3）</w:t>
      </w:r>
      <w:r>
        <w:rPr>
          <w:rFonts w:cs="仿宋"/>
          <w:b/>
          <w:bCs/>
          <w:kern w:val="0"/>
          <w:lang w:val="zh-CN" w:bidi="zh-CN"/>
        </w:rPr>
        <w:t>单词之外</w:t>
      </w:r>
    </w:p>
    <w:p>
      <w:pPr>
        <w:autoSpaceDE w:val="0"/>
        <w:autoSpaceDN w:val="0"/>
        <w:ind w:firstLine="480" w:firstLineChars="200"/>
        <w:rPr>
          <w:rFonts w:cs="仿宋"/>
          <w:kern w:val="0"/>
          <w:lang w:val="zh-CN" w:bidi="zh-CN"/>
        </w:rPr>
      </w:pPr>
      <w:r>
        <w:rPr>
          <w:rFonts w:cs="仿宋"/>
          <w:kern w:val="0"/>
          <w:lang w:val="zh-CN" w:bidi="zh-CN"/>
        </w:rPr>
        <w:t>翻过单词这座大山（花总备考时间的70%甚至80%都是合理的比例），剩下的就轻松多了。对于阅读与逻辑，个人认为核心技能有两个。第一是长难句分析，此处非常推荐《杨鹏长难句》。第二是要适应选项的</w:t>
      </w:r>
      <w:r>
        <w:rPr>
          <w:rFonts w:cs="仿宋"/>
          <w:b/>
          <w:bCs/>
          <w:kern w:val="0"/>
          <w:lang w:val="zh-CN" w:bidi="zh-CN"/>
        </w:rPr>
        <w:t>抽象性</w:t>
      </w:r>
      <w:r>
        <w:rPr>
          <w:rFonts w:cs="仿宋"/>
          <w:kern w:val="0"/>
          <w:lang w:val="zh-CN" w:bidi="zh-CN"/>
        </w:rPr>
        <w:t>，要有意识地把抽象名词具体化。抽象题目如下面一例，问句子作用的：</w:t>
      </w:r>
    </w:p>
    <w:p>
      <w:pPr>
        <w:autoSpaceDE w:val="0"/>
        <w:autoSpaceDN w:val="0"/>
        <w:ind w:firstLine="480" w:firstLineChars="200"/>
        <w:rPr>
          <w:rFonts w:cs="仿宋"/>
          <w:kern w:val="0"/>
          <w:lang w:bidi="zh-CN"/>
        </w:rPr>
      </w:pPr>
      <w:r>
        <w:rPr>
          <w:rFonts w:cs="仿宋"/>
          <w:kern w:val="0"/>
          <w:lang w:bidi="zh-CN"/>
        </w:rPr>
        <w:t xml:space="preserve">A To elaborate on an explanation of </w:t>
      </w:r>
      <w:r>
        <w:rPr>
          <w:rFonts w:cs="仿宋"/>
          <w:b/>
          <w:bCs/>
          <w:kern w:val="0"/>
          <w:lang w:bidi="zh-CN"/>
        </w:rPr>
        <w:t>a difference (</w:t>
      </w:r>
      <w:r>
        <w:rPr>
          <w:rFonts w:cs="仿宋"/>
          <w:b/>
          <w:bCs/>
          <w:kern w:val="0"/>
          <w:lang w:val="zh-CN" w:bidi="zh-CN"/>
        </w:rPr>
        <w:t>要在文中找到</w:t>
      </w:r>
      <w:r>
        <w:rPr>
          <w:rFonts w:cs="仿宋"/>
          <w:b/>
          <w:bCs/>
          <w:kern w:val="0"/>
          <w:lang w:bidi="zh-CN"/>
        </w:rPr>
        <w:t>)</w:t>
      </w:r>
      <w:r>
        <w:rPr>
          <w:rFonts w:cs="仿宋"/>
          <w:kern w:val="0"/>
          <w:lang w:bidi="zh-CN"/>
        </w:rPr>
        <w:t xml:space="preserve"> between pikas and other animal populations</w:t>
      </w:r>
    </w:p>
    <w:p>
      <w:pPr>
        <w:autoSpaceDE w:val="0"/>
        <w:autoSpaceDN w:val="0"/>
        <w:ind w:firstLine="480" w:firstLineChars="200"/>
        <w:rPr>
          <w:rFonts w:cs="仿宋"/>
          <w:kern w:val="0"/>
          <w:lang w:bidi="zh-CN"/>
        </w:rPr>
      </w:pPr>
      <w:r>
        <w:rPr>
          <w:rFonts w:cs="仿宋"/>
          <w:kern w:val="0"/>
          <w:lang w:bidi="zh-CN"/>
        </w:rPr>
        <w:t xml:space="preserve">C To present </w:t>
      </w:r>
      <w:r>
        <w:rPr>
          <w:rFonts w:cs="仿宋"/>
          <w:b/>
          <w:bCs/>
          <w:kern w:val="0"/>
          <w:lang w:bidi="zh-CN"/>
        </w:rPr>
        <w:t>new information</w:t>
      </w:r>
      <w:r>
        <w:rPr>
          <w:rFonts w:cs="仿宋"/>
          <w:kern w:val="0"/>
          <w:lang w:bidi="zh-CN"/>
        </w:rPr>
        <w:t xml:space="preserve"> that </w:t>
      </w:r>
      <w:r>
        <w:rPr>
          <w:rFonts w:cs="仿宋"/>
          <w:b/>
          <w:bCs/>
          <w:kern w:val="0"/>
          <w:lang w:bidi="zh-CN"/>
        </w:rPr>
        <w:t>qualifies</w:t>
      </w:r>
      <w:r>
        <w:rPr>
          <w:rFonts w:cs="仿宋"/>
          <w:kern w:val="0"/>
          <w:lang w:bidi="zh-CN"/>
        </w:rPr>
        <w:t xml:space="preserve"> </w:t>
      </w:r>
      <w:r>
        <w:rPr>
          <w:rFonts w:cs="仿宋"/>
          <w:b/>
          <w:bCs/>
          <w:kern w:val="0"/>
          <w:lang w:bidi="zh-CN"/>
        </w:rPr>
        <w:t>the findings</w:t>
      </w:r>
      <w:r>
        <w:rPr>
          <w:rFonts w:cs="仿宋"/>
          <w:kern w:val="0"/>
          <w:lang w:bidi="zh-CN"/>
        </w:rPr>
        <w:t xml:space="preserve"> presented in the second sentence</w:t>
      </w:r>
    </w:p>
    <w:p>
      <w:pPr>
        <w:autoSpaceDE w:val="0"/>
        <w:autoSpaceDN w:val="0"/>
        <w:ind w:firstLine="480" w:firstLineChars="200"/>
        <w:rPr>
          <w:rFonts w:cs="仿宋"/>
          <w:kern w:val="0"/>
          <w:lang w:val="zh-CN" w:bidi="zh-CN"/>
        </w:rPr>
      </w:pPr>
      <w:r>
        <w:rPr>
          <w:rFonts w:cs="仿宋"/>
          <w:kern w:val="0"/>
          <w:lang w:val="zh-CN" w:bidi="zh-CN"/>
        </w:rPr>
        <w:t>……</w:t>
      </w:r>
    </w:p>
    <w:p>
      <w:pPr>
        <w:autoSpaceDE w:val="0"/>
        <w:autoSpaceDN w:val="0"/>
        <w:ind w:firstLine="480" w:firstLineChars="200"/>
        <w:rPr>
          <w:rFonts w:cs="仿宋"/>
          <w:kern w:val="0"/>
          <w:lang w:val="zh-CN" w:bidi="zh-CN"/>
        </w:rPr>
      </w:pPr>
      <w:r>
        <w:rPr>
          <w:rFonts w:cs="仿宋"/>
          <w:kern w:val="0"/>
          <w:lang w:val="zh-CN" w:bidi="zh-CN"/>
        </w:rPr>
        <w:t>多做这些抽象的阅题目，有助于找到感觉。</w:t>
      </w:r>
    </w:p>
    <w:p>
      <w:pPr>
        <w:autoSpaceDE w:val="0"/>
        <w:autoSpaceDN w:val="0"/>
        <w:ind w:firstLine="482" w:firstLineChars="200"/>
        <w:rPr>
          <w:rFonts w:cs="仿宋"/>
          <w:kern w:val="0"/>
          <w:lang w:val="zh-CN" w:bidi="zh-CN"/>
        </w:rPr>
      </w:pPr>
      <w:r>
        <w:rPr>
          <w:rFonts w:cs="仿宋"/>
          <w:b/>
          <w:bCs/>
          <w:kern w:val="0"/>
          <w:lang w:val="zh-CN" w:bidi="zh-CN"/>
        </w:rPr>
        <w:t>数学</w:t>
      </w:r>
      <w:r>
        <w:rPr>
          <w:rFonts w:cs="仿宋"/>
          <w:kern w:val="0"/>
          <w:lang w:val="zh-CN" w:bidi="zh-CN"/>
        </w:rPr>
        <w:t>：简单但不能掉以轻心，要把漏洞（题目的英文标识，统计学和很基础的一些数论的知识）都补起来。数学是需要刷一些题的，留脱产的两三天就够了。</w:t>
      </w:r>
    </w:p>
    <w:p>
      <w:pPr>
        <w:autoSpaceDE w:val="0"/>
        <w:autoSpaceDN w:val="0"/>
        <w:ind w:firstLine="480" w:firstLineChars="200"/>
        <w:rPr>
          <w:rFonts w:cs="仿宋"/>
          <w:kern w:val="0"/>
          <w:lang w:val="zh-CN" w:bidi="zh-CN"/>
        </w:rPr>
      </w:pPr>
      <w:r>
        <w:rPr>
          <w:rFonts w:cs="仿宋"/>
          <w:kern w:val="0"/>
          <w:lang w:val="zh-CN" w:bidi="zh-CN"/>
        </w:rPr>
        <w:t xml:space="preserve"> </w:t>
      </w:r>
      <w:r>
        <w:rPr>
          <w:rFonts w:cs="仿宋"/>
          <w:b/>
          <w:bCs/>
          <w:kern w:val="0"/>
          <w:lang w:val="zh-CN" w:bidi="zh-CN"/>
        </w:rPr>
        <w:t>写作</w:t>
      </w:r>
      <w:r>
        <w:rPr>
          <w:rFonts w:cs="仿宋"/>
          <w:kern w:val="0"/>
          <w:lang w:val="zh-CN" w:bidi="zh-CN"/>
        </w:rPr>
        <w:t>：强烈推荐</w:t>
      </w:r>
      <w:r>
        <w:rPr>
          <w:rFonts w:cs="仿宋"/>
          <w:b/>
          <w:bCs/>
          <w:kern w:val="0"/>
          <w:lang w:val="zh-CN" w:bidi="zh-CN"/>
        </w:rPr>
        <w:t>《 GRE写作高频题目及考点精析》</w:t>
      </w:r>
      <w:r>
        <w:rPr>
          <w:rFonts w:cs="仿宋"/>
          <w:kern w:val="0"/>
          <w:lang w:val="zh-CN" w:bidi="zh-CN"/>
        </w:rPr>
        <w:t>（网上称为写作黑皮书）。想要作文得高分的同学一定要仔细琢磨这本书。书中对各个题型的解构和范文都是非常顶尖的。对于issue，请以这本书里的范文为资料库为每种题型准备自己的模板，模板除了加快速度、增加字数，更能帮助思维；对于argument，请带着欣赏的眼光学习作文的破题方法和逻辑架构。此外，请务必练打字：除了击键速度重要，想到的单词都能一遍打对更加重要，练习时拼错的单词建议多打几遍强化肌肉记忆。</w:t>
      </w:r>
    </w:p>
    <w:p>
      <w:pPr>
        <w:autoSpaceDE w:val="0"/>
        <w:autoSpaceDN w:val="0"/>
        <w:ind w:firstLine="482" w:firstLineChars="200"/>
        <w:rPr>
          <w:rFonts w:cs="仿宋"/>
          <w:b/>
          <w:bCs/>
          <w:kern w:val="0"/>
          <w:lang w:val="zh-CN" w:bidi="zh-CN"/>
        </w:rPr>
      </w:pPr>
      <w:r>
        <w:rPr>
          <w:rFonts w:hint="eastAsia" w:cs="仿宋"/>
          <w:b/>
          <w:bCs/>
          <w:kern w:val="0"/>
          <w:lang w:val="zh-CN" w:bidi="zh-CN"/>
        </w:rPr>
        <w:t>（4）</w:t>
      </w:r>
      <w:r>
        <w:rPr>
          <w:rFonts w:cs="仿宋"/>
          <w:b/>
          <w:bCs/>
          <w:kern w:val="0"/>
          <w:lang w:val="zh-CN" w:bidi="zh-CN"/>
        </w:rPr>
        <w:t>资料推荐</w:t>
      </w:r>
    </w:p>
    <w:p>
      <w:pPr>
        <w:autoSpaceDE w:val="0"/>
        <w:autoSpaceDN w:val="0"/>
        <w:ind w:firstLine="480" w:firstLineChars="200"/>
        <w:rPr>
          <w:rFonts w:cs="仿宋"/>
          <w:kern w:val="0"/>
          <w:lang w:val="zh-CN" w:bidi="zh-CN"/>
        </w:rPr>
      </w:pPr>
      <w:r>
        <w:rPr>
          <w:rFonts w:cs="仿宋"/>
          <w:kern w:val="0"/>
          <w:lang w:val="zh-CN" w:bidi="zh-CN"/>
        </w:rPr>
        <w:t>在练习的时候，阅读、填空、数学</w:t>
      </w:r>
      <w:r>
        <w:rPr>
          <w:rFonts w:hint="eastAsia" w:cs="仿宋"/>
          <w:kern w:val="0"/>
          <w:lang w:val="zh-CN" w:bidi="zh-CN"/>
        </w:rPr>
        <w:t>都可以参考</w:t>
      </w:r>
      <w:r>
        <w:rPr>
          <w:rFonts w:cs="仿宋"/>
          <w:b/>
          <w:bCs/>
          <w:kern w:val="0"/>
          <w:lang w:val="zh-CN" w:bidi="zh-CN"/>
        </w:rPr>
        <w:t>张巍</w:t>
      </w:r>
      <w:r>
        <w:rPr>
          <w:rFonts w:cs="仿宋"/>
          <w:kern w:val="0"/>
          <w:lang w:val="zh-CN" w:bidi="zh-CN"/>
        </w:rPr>
        <w:t>老师的资料，他的微信公众号里有答案和解析，还是非常靠谱的。填空足足有1300题，阅读有300篇，数学有300题。此外还有KMF(https://kmf.com/)上的题，这些都是免费的资源，</w:t>
      </w:r>
      <w:r>
        <w:rPr>
          <w:rFonts w:hint="eastAsia" w:cs="仿宋"/>
          <w:kern w:val="0"/>
          <w:lang w:val="zh-CN" w:bidi="zh-CN"/>
        </w:rPr>
        <w:t>但适量即可，</w:t>
      </w:r>
      <w:r>
        <w:rPr>
          <w:rFonts w:cs="仿宋"/>
          <w:kern w:val="0"/>
          <w:lang w:val="zh-CN" w:bidi="zh-CN"/>
        </w:rPr>
        <w:t>没必要做完</w:t>
      </w:r>
      <w:r>
        <w:rPr>
          <w:rFonts w:hint="eastAsia" w:cs="仿宋"/>
          <w:kern w:val="0"/>
          <w:lang w:val="zh-CN" w:bidi="zh-CN"/>
        </w:rPr>
        <w:t>。</w:t>
      </w:r>
    </w:p>
    <w:p>
      <w:pPr>
        <w:autoSpaceDE w:val="0"/>
        <w:autoSpaceDN w:val="0"/>
        <w:ind w:firstLine="482" w:firstLineChars="200"/>
        <w:rPr>
          <w:rFonts w:cs="仿宋"/>
          <w:b/>
          <w:bCs/>
          <w:kern w:val="0"/>
          <w:lang w:val="zh-CN" w:bidi="zh-CN"/>
        </w:rPr>
      </w:pPr>
      <w:r>
        <w:rPr>
          <w:rFonts w:hint="eastAsia" w:cs="仿宋"/>
          <w:b/>
          <w:bCs/>
          <w:kern w:val="0"/>
          <w:lang w:val="zh-CN" w:bidi="zh-CN"/>
        </w:rPr>
        <w:t>（5）</w:t>
      </w:r>
      <w:r>
        <w:rPr>
          <w:rFonts w:cs="仿宋"/>
          <w:b/>
          <w:bCs/>
          <w:kern w:val="0"/>
          <w:lang w:val="zh-CN" w:bidi="zh-CN"/>
        </w:rPr>
        <w:t>最后</w:t>
      </w:r>
      <w:r>
        <w:rPr>
          <w:rFonts w:hint="eastAsia" w:cs="仿宋"/>
          <w:b/>
          <w:bCs/>
          <w:kern w:val="0"/>
          <w:lang w:val="zh-CN" w:bidi="zh-CN"/>
        </w:rPr>
        <w:t>的</w:t>
      </w:r>
      <w:r>
        <w:rPr>
          <w:rFonts w:cs="仿宋"/>
          <w:b/>
          <w:bCs/>
          <w:kern w:val="0"/>
          <w:lang w:val="zh-CN" w:bidi="zh-CN"/>
        </w:rPr>
        <w:t>补充</w:t>
      </w:r>
      <w:r>
        <w:rPr>
          <w:rFonts w:hint="eastAsia" w:cs="仿宋"/>
          <w:b/>
          <w:bCs/>
          <w:kern w:val="0"/>
          <w:lang w:val="zh-CN" w:bidi="zh-CN"/>
        </w:rPr>
        <w:t>建议</w:t>
      </w:r>
    </w:p>
    <w:p>
      <w:pPr>
        <w:autoSpaceDE w:val="0"/>
        <w:autoSpaceDN w:val="0"/>
        <w:ind w:firstLine="480" w:firstLineChars="200"/>
        <w:rPr>
          <w:rFonts w:cs="仿宋"/>
          <w:kern w:val="0"/>
          <w:lang w:val="zh-CN" w:bidi="zh-CN"/>
        </w:rPr>
      </w:pPr>
      <w:r>
        <w:rPr>
          <w:rFonts w:hint="eastAsia" w:cs="仿宋"/>
          <w:kern w:val="0"/>
          <w:lang w:val="zh-CN" w:bidi="zh-CN"/>
        </w:rPr>
        <w:t>①</w:t>
      </w:r>
      <w:r>
        <w:rPr>
          <w:rFonts w:cs="仿宋"/>
          <w:kern w:val="0"/>
          <w:lang w:val="zh-CN" w:bidi="zh-CN"/>
        </w:rPr>
        <w:t>资料的使用方式更重要。对题目、阅读篇章、作文的反复揣摩比题量更重要。人学习毕竟不是机器学习，堆数据量的</w:t>
      </w:r>
      <w:r>
        <w:rPr>
          <w:rFonts w:hint="eastAsia" w:cs="仿宋"/>
          <w:kern w:val="0"/>
          <w:lang w:val="zh-CN" w:bidi="zh-CN"/>
        </w:rPr>
        <w:t>不一定</w:t>
      </w:r>
      <w:r>
        <w:rPr>
          <w:rFonts w:cs="仿宋"/>
          <w:kern w:val="0"/>
          <w:lang w:val="zh-CN" w:bidi="zh-CN"/>
        </w:rPr>
        <w:t>方法不合适。</w:t>
      </w:r>
    </w:p>
    <w:p>
      <w:pPr>
        <w:autoSpaceDE w:val="0"/>
        <w:autoSpaceDN w:val="0"/>
        <w:ind w:firstLine="480" w:firstLineChars="200"/>
        <w:rPr>
          <w:rFonts w:cs="仿宋"/>
          <w:kern w:val="0"/>
          <w:lang w:val="zh-CN" w:bidi="zh-CN"/>
        </w:rPr>
      </w:pPr>
      <w:r>
        <w:rPr>
          <w:rFonts w:hint="eastAsia" w:cs="仿宋"/>
          <w:kern w:val="0"/>
          <w:lang w:val="zh-CN" w:bidi="zh-CN"/>
        </w:rPr>
        <w:t>②</w:t>
      </w:r>
      <w:r>
        <w:rPr>
          <w:rFonts w:cs="仿宋"/>
          <w:kern w:val="0"/>
          <w:lang w:val="zh-CN" w:bidi="zh-CN"/>
        </w:rPr>
        <w:t>GRE是一项系统工程。只要用正确的方法+足够的工作量，是一定能够出分的。</w:t>
      </w:r>
    </w:p>
    <w:p>
      <w:pPr>
        <w:autoSpaceDE w:val="0"/>
        <w:autoSpaceDN w:val="0"/>
        <w:ind w:firstLine="480" w:firstLineChars="200"/>
        <w:rPr>
          <w:rFonts w:cs="仿宋"/>
          <w:kern w:val="0"/>
          <w:lang w:val="zh-CN" w:bidi="zh-CN"/>
        </w:rPr>
      </w:pPr>
      <w:r>
        <w:rPr>
          <w:rFonts w:hint="eastAsia" w:cs="仿宋"/>
          <w:kern w:val="0"/>
          <w:lang w:val="zh-CN" w:bidi="zh-CN"/>
        </w:rPr>
        <w:t>③</w:t>
      </w:r>
      <w:r>
        <w:rPr>
          <w:rFonts w:cs="仿宋"/>
          <w:kern w:val="0"/>
          <w:lang w:val="zh-CN" w:bidi="zh-CN"/>
        </w:rPr>
        <w:t>初读阅读的时候大概率会感到痛苦，也许比读中文合同或说明书更痛苦吧。这时候需要培养想对这个世界了解更多的好奇心和捕捉文化的差异的敏感性。这两个精神愉悦感</w:t>
      </w:r>
      <w:r>
        <w:rPr>
          <w:rFonts w:hint="eastAsia" w:cs="仿宋"/>
          <w:kern w:val="0"/>
          <w:lang w:val="zh-CN" w:bidi="zh-CN"/>
        </w:rPr>
        <w:t>可以</w:t>
      </w:r>
      <w:r>
        <w:rPr>
          <w:rFonts w:cs="仿宋"/>
          <w:kern w:val="0"/>
          <w:lang w:val="zh-CN" w:bidi="zh-CN"/>
        </w:rPr>
        <w:t>支撑</w:t>
      </w:r>
      <w:r>
        <w:rPr>
          <w:rFonts w:hint="eastAsia" w:cs="仿宋"/>
          <w:kern w:val="0"/>
          <w:lang w:val="zh-CN" w:bidi="zh-CN"/>
        </w:rPr>
        <w:t>同学们</w:t>
      </w:r>
      <w:r>
        <w:rPr>
          <w:rFonts w:cs="仿宋"/>
          <w:kern w:val="0"/>
          <w:lang w:val="zh-CN" w:bidi="zh-CN"/>
        </w:rPr>
        <w:t>读完</w:t>
      </w:r>
      <w:r>
        <w:rPr>
          <w:rFonts w:hint="eastAsia" w:cs="仿宋"/>
          <w:kern w:val="0"/>
          <w:lang w:val="zh-CN" w:bidi="zh-CN"/>
        </w:rPr>
        <w:t>多</w:t>
      </w:r>
      <w:r>
        <w:rPr>
          <w:rFonts w:cs="仿宋"/>
          <w:kern w:val="0"/>
          <w:lang w:val="zh-CN" w:bidi="zh-CN"/>
        </w:rPr>
        <w:t>篇历史或文学批评。</w:t>
      </w:r>
    </w:p>
    <w:p>
      <w:pPr>
        <w:autoSpaceDE w:val="0"/>
        <w:autoSpaceDN w:val="0"/>
        <w:ind w:firstLine="480" w:firstLineChars="200"/>
        <w:rPr>
          <w:rFonts w:cs="仿宋"/>
          <w:kern w:val="0"/>
          <w:lang w:val="zh-CN" w:bidi="zh-CN"/>
        </w:rPr>
      </w:pPr>
      <w:r>
        <w:rPr>
          <w:rFonts w:hint="eastAsia" w:cs="仿宋"/>
          <w:kern w:val="0"/>
          <w:lang w:val="zh-CN" w:bidi="zh-CN"/>
        </w:rPr>
        <w:t>④</w:t>
      </w:r>
      <w:r>
        <w:rPr>
          <w:rFonts w:cs="仿宋"/>
          <w:kern w:val="0"/>
          <w:lang w:val="zh-CN" w:bidi="zh-CN"/>
        </w:rPr>
        <w:t>准备GRE一个很大的收获会是通过练习作文锻炼了critical/analytical thinking的能力，这有助于把逻辑和理性运用在日常生活之中，提升独立思考的质量。</w:t>
      </w:r>
    </w:p>
    <w:p>
      <w:pPr>
        <w:pStyle w:val="5"/>
      </w:pPr>
      <w:r>
        <w:rPr>
          <w:rFonts w:hint="eastAsia"/>
        </w:rPr>
        <w:t>4</w:t>
      </w:r>
      <w:r>
        <w:t>.</w:t>
      </w:r>
      <w:r>
        <w:rPr>
          <w:rFonts w:hint="eastAsia"/>
        </w:rPr>
        <w:t>GMAT考试</w:t>
      </w:r>
    </w:p>
    <w:p>
      <w:pPr>
        <w:spacing w:line="380" w:lineRule="exact"/>
        <w:ind w:firstLine="120" w:firstLineChars="50"/>
        <w:rPr>
          <w:b/>
          <w:bCs/>
        </w:rPr>
      </w:pPr>
      <w:r>
        <w:rPr>
          <w:rFonts w:hint="eastAsia"/>
          <w:b/>
          <w:bCs/>
        </w:rPr>
        <w:t>（1）</w:t>
      </w:r>
      <w:r>
        <w:rPr>
          <w:b/>
          <w:bCs/>
        </w:rPr>
        <w:t>考试基本介绍</w:t>
      </w:r>
    </w:p>
    <w:p>
      <w:pPr>
        <w:autoSpaceDE w:val="0"/>
        <w:autoSpaceDN w:val="0"/>
        <w:ind w:firstLine="480" w:firstLineChars="200"/>
        <w:rPr>
          <w:rFonts w:cs="仿宋"/>
          <w:kern w:val="0"/>
          <w:lang w:bidi="zh-CN"/>
        </w:rPr>
      </w:pPr>
      <w:r>
        <w:rPr>
          <w:rFonts w:cs="仿宋"/>
          <w:kern w:val="0"/>
          <w:lang w:bidi="zh-CN"/>
        </w:rPr>
        <w:t>GMAT</w:t>
      </w:r>
      <w:r>
        <w:rPr>
          <w:rFonts w:hint="eastAsia" w:cs="仿宋"/>
          <w:kern w:val="0"/>
          <w:lang w:val="zh-CN" w:bidi="zh-CN"/>
        </w:rPr>
        <w:t>考试的全称为</w:t>
      </w:r>
      <w:r>
        <w:rPr>
          <w:rFonts w:hint="eastAsia" w:cs="仿宋"/>
          <w:kern w:val="0"/>
          <w:lang w:bidi="zh-CN"/>
        </w:rPr>
        <w:t>G</w:t>
      </w:r>
      <w:r>
        <w:rPr>
          <w:rFonts w:cs="仿宋"/>
          <w:kern w:val="0"/>
          <w:lang w:bidi="zh-CN"/>
        </w:rPr>
        <w:t>raduate Management Admission Test</w:t>
      </w:r>
      <w:r>
        <w:rPr>
          <w:rFonts w:hint="eastAsia" w:cs="仿宋"/>
          <w:kern w:val="0"/>
          <w:lang w:bidi="zh-CN"/>
        </w:rPr>
        <w:t>，</w:t>
      </w:r>
      <w:r>
        <w:rPr>
          <w:rFonts w:cs="仿宋"/>
          <w:kern w:val="0"/>
          <w:lang w:val="zh-CN" w:bidi="zh-CN"/>
        </w:rPr>
        <w:t>中文名称为经企管理研究生入学考试</w:t>
      </w:r>
      <w:r>
        <w:rPr>
          <w:rFonts w:hint="eastAsia" w:cs="仿宋"/>
          <w:kern w:val="0"/>
          <w:lang w:bidi="zh-CN"/>
        </w:rPr>
        <w:t>，</w:t>
      </w:r>
      <w:r>
        <w:rPr>
          <w:rFonts w:hint="eastAsia" w:cs="仿宋"/>
          <w:kern w:val="0"/>
          <w:lang w:val="zh-CN" w:bidi="zh-CN"/>
        </w:rPr>
        <w:t>美</w:t>
      </w:r>
      <w:r>
        <w:rPr>
          <w:rFonts w:cs="仿宋"/>
          <w:kern w:val="0"/>
          <w:lang w:val="zh-CN" w:bidi="zh-CN"/>
        </w:rPr>
        <w:t>英澳等国家的</w:t>
      </w:r>
      <w:r>
        <w:rPr>
          <w:rFonts w:hint="eastAsia" w:cs="仿宋"/>
          <w:kern w:val="0"/>
          <w:lang w:val="zh-CN" w:bidi="zh-CN"/>
        </w:rPr>
        <w:t>许多高</w:t>
      </w:r>
      <w:r>
        <w:rPr>
          <w:rFonts w:cs="仿宋"/>
          <w:kern w:val="0"/>
          <w:lang w:val="zh-CN" w:bidi="zh-CN"/>
        </w:rPr>
        <w:t>校都采用</w:t>
      </w:r>
      <w:r>
        <w:rPr>
          <w:rFonts w:hint="eastAsia" w:cs="仿宋"/>
          <w:kern w:val="0"/>
          <w:lang w:val="zh-CN" w:bidi="zh-CN"/>
        </w:rPr>
        <w:t>该</w:t>
      </w:r>
      <w:r>
        <w:rPr>
          <w:rFonts w:cs="仿宋"/>
          <w:kern w:val="0"/>
          <w:lang w:val="zh-CN" w:bidi="zh-CN"/>
        </w:rPr>
        <w:t>考试成绩来评估申请入学者是否适合于在商业、经济和管理等专业的研究生阶段学习</w:t>
      </w:r>
      <w:r>
        <w:rPr>
          <w:rFonts w:cs="仿宋"/>
          <w:kern w:val="0"/>
          <w:lang w:bidi="zh-CN"/>
        </w:rPr>
        <w:t>，</w:t>
      </w:r>
      <w:r>
        <w:rPr>
          <w:rFonts w:cs="仿宋"/>
          <w:kern w:val="0"/>
          <w:lang w:val="zh-CN" w:bidi="zh-CN"/>
        </w:rPr>
        <w:t>以决定是否录取</w:t>
      </w:r>
      <w:r>
        <w:rPr>
          <w:rFonts w:hint="eastAsia" w:cs="仿宋"/>
          <w:kern w:val="0"/>
          <w:lang w:bidi="zh-CN"/>
        </w:rPr>
        <w:t>，</w:t>
      </w:r>
      <w:r>
        <w:rPr>
          <w:rFonts w:hint="eastAsia" w:cs="仿宋"/>
          <w:kern w:val="0"/>
          <w:lang w:val="zh-CN" w:bidi="zh-CN"/>
        </w:rPr>
        <w:t>该考试成绩的有效期为</w:t>
      </w:r>
      <w:r>
        <w:rPr>
          <w:rFonts w:hint="eastAsia" w:cs="仿宋"/>
          <w:kern w:val="0"/>
          <w:lang w:bidi="zh-CN"/>
        </w:rPr>
        <w:t>5</w:t>
      </w:r>
      <w:r>
        <w:rPr>
          <w:rFonts w:hint="eastAsia" w:cs="仿宋"/>
          <w:kern w:val="0"/>
          <w:lang w:val="zh-CN" w:bidi="zh-CN"/>
        </w:rPr>
        <w:t>年。</w:t>
      </w:r>
    </w:p>
    <w:p>
      <w:pPr>
        <w:autoSpaceDE w:val="0"/>
        <w:autoSpaceDN w:val="0"/>
        <w:ind w:firstLine="480" w:firstLineChars="200"/>
        <w:rPr>
          <w:rFonts w:cs="仿宋"/>
          <w:kern w:val="0"/>
          <w:lang w:val="zh-CN" w:bidi="zh-CN"/>
        </w:rPr>
      </w:pPr>
      <w:r>
        <w:rPr>
          <w:rFonts w:cs="仿宋"/>
          <w:kern w:val="0"/>
          <w:lang w:val="zh-CN" w:bidi="zh-CN"/>
        </w:rPr>
        <w:t>GMAT考试</w:t>
      </w:r>
      <w:r>
        <w:rPr>
          <w:rFonts w:hint="eastAsia" w:cs="仿宋"/>
          <w:kern w:val="0"/>
          <w:lang w:val="zh-CN" w:bidi="zh-CN"/>
        </w:rPr>
        <w:t>的形式</w:t>
      </w:r>
      <w:r>
        <w:rPr>
          <w:rFonts w:cs="仿宋"/>
          <w:kern w:val="0"/>
          <w:lang w:val="zh-CN" w:bidi="zh-CN"/>
        </w:rPr>
        <w:t>为机考，由分析性写作（0-6分），综合推理（0-8分）、定量推理（0-60分）、文本逻辑推理（0-60分）</w:t>
      </w:r>
      <w:r>
        <w:rPr>
          <w:rFonts w:hint="eastAsia" w:cs="仿宋"/>
          <w:kern w:val="0"/>
          <w:lang w:val="zh-CN" w:bidi="zh-CN"/>
        </w:rPr>
        <w:t>四部分</w:t>
      </w:r>
      <w:r>
        <w:rPr>
          <w:rFonts w:cs="仿宋"/>
          <w:kern w:val="0"/>
          <w:lang w:val="zh-CN" w:bidi="zh-CN"/>
        </w:rPr>
        <w:t>构成，其中定量推理+文本逻辑推理加起来满分为800分</w:t>
      </w:r>
      <w:r>
        <w:rPr>
          <w:rFonts w:hint="eastAsia" w:cs="仿宋"/>
          <w:kern w:val="0"/>
          <w:lang w:val="zh-CN" w:bidi="zh-CN"/>
        </w:rPr>
        <w:t>，分析性写作和综合推理的成绩单独计算，且考试作文可能原文连同成绩单一同寄往申请院校，考</w:t>
      </w:r>
      <w:r>
        <w:rPr>
          <w:rFonts w:cs="仿宋"/>
          <w:kern w:val="0"/>
          <w:lang w:val="zh-CN" w:bidi="zh-CN"/>
        </w:rPr>
        <w:t>试</w:t>
      </w:r>
      <w:r>
        <w:rPr>
          <w:rFonts w:hint="eastAsia" w:cs="仿宋"/>
          <w:kern w:val="0"/>
          <w:lang w:val="zh-CN" w:bidi="zh-CN"/>
        </w:rPr>
        <w:t>总时长</w:t>
      </w:r>
      <w:r>
        <w:rPr>
          <w:rFonts w:cs="仿宋"/>
          <w:kern w:val="0"/>
          <w:lang w:val="zh-CN" w:bidi="zh-CN"/>
        </w:rPr>
        <w:t>时长约</w:t>
      </w:r>
      <w:r>
        <w:rPr>
          <w:rFonts w:hint="eastAsia" w:cs="仿宋"/>
          <w:kern w:val="0"/>
          <w:lang w:val="zh-CN" w:bidi="zh-CN"/>
        </w:rPr>
        <w:t>为</w:t>
      </w:r>
      <w:r>
        <w:rPr>
          <w:rFonts w:cs="仿宋"/>
          <w:kern w:val="0"/>
          <w:lang w:val="zh-CN" w:bidi="zh-CN"/>
        </w:rPr>
        <w:t>3.5小时</w:t>
      </w:r>
      <w:r>
        <w:rPr>
          <w:rFonts w:hint="eastAsia" w:cs="仿宋"/>
          <w:kern w:val="0"/>
          <w:lang w:val="zh-CN" w:bidi="zh-CN"/>
        </w:rPr>
        <w:t>，考试开始前可自由选择四部分题目的答题顺序和休息时间，考生可以相对灵活的按照自身喜欢的方式进行考试。考生参加的</w:t>
      </w:r>
      <w:r>
        <w:rPr>
          <w:rFonts w:cs="仿宋"/>
          <w:kern w:val="0"/>
          <w:lang w:val="zh-CN" w:bidi="zh-CN"/>
        </w:rPr>
        <w:t>两场考试之间须间隔16天</w:t>
      </w:r>
      <w:r>
        <w:rPr>
          <w:rFonts w:hint="eastAsia" w:cs="仿宋"/>
          <w:kern w:val="0"/>
          <w:lang w:val="zh-CN" w:bidi="zh-CN"/>
        </w:rPr>
        <w:t>，</w:t>
      </w:r>
      <w:r>
        <w:rPr>
          <w:rFonts w:cs="仿宋"/>
          <w:kern w:val="0"/>
          <w:lang w:val="zh-CN" w:bidi="zh-CN"/>
        </w:rPr>
        <w:t>并且在任意连续的12个月期间最多只能报考5场考试</w:t>
      </w:r>
      <w:r>
        <w:rPr>
          <w:rFonts w:hint="eastAsia" w:cs="仿宋"/>
          <w:kern w:val="0"/>
          <w:lang w:val="zh-CN" w:bidi="zh-CN"/>
        </w:rPr>
        <w:t>，</w:t>
      </w:r>
      <w:r>
        <w:rPr>
          <w:rFonts w:cs="仿宋"/>
          <w:kern w:val="0"/>
          <w:lang w:val="zh-CN" w:bidi="zh-CN"/>
        </w:rPr>
        <w:t>每个考生一生只能参加8次</w:t>
      </w:r>
      <w:r>
        <w:rPr>
          <w:rFonts w:hint="eastAsia" w:cs="仿宋"/>
          <w:kern w:val="0"/>
          <w:lang w:val="zh-CN" w:bidi="zh-CN"/>
        </w:rPr>
        <w:t>GMAT考</w:t>
      </w:r>
      <w:r>
        <w:rPr>
          <w:rFonts w:cs="仿宋"/>
          <w:kern w:val="0"/>
          <w:lang w:val="zh-CN" w:bidi="zh-CN"/>
        </w:rPr>
        <w:t>试。</w:t>
      </w:r>
    </w:p>
    <w:p>
      <w:pPr>
        <w:spacing w:line="380" w:lineRule="exact"/>
        <w:rPr>
          <w:b/>
          <w:bCs/>
        </w:rPr>
      </w:pPr>
      <w:r>
        <w:rPr>
          <w:rFonts w:hint="eastAsia"/>
          <w:b/>
          <w:bCs/>
        </w:rPr>
        <w:t>（2）考试基本构成</w:t>
      </w:r>
    </w:p>
    <w:p>
      <w:pPr>
        <w:pStyle w:val="57"/>
        <w:numPr>
          <w:ilvl w:val="0"/>
          <w:numId w:val="15"/>
        </w:numPr>
        <w:ind w:firstLineChars="0"/>
      </w:pPr>
      <w:r>
        <w:t>分析性写作（Analytical Writing）</w:t>
      </w:r>
    </w:p>
    <w:p>
      <w:pPr>
        <w:ind w:left="420"/>
      </w:pPr>
      <w:r>
        <w:rPr>
          <w:rFonts w:hint="eastAsia"/>
        </w:rPr>
        <w:t>共</w:t>
      </w:r>
      <w:r>
        <w:t>1题：1个argument</w:t>
      </w:r>
      <w:r>
        <w:rPr>
          <w:rFonts w:hint="eastAsia"/>
        </w:rPr>
        <w:t>，时间：</w:t>
      </w:r>
      <w:r>
        <w:t>30分钟</w:t>
      </w:r>
    </w:p>
    <w:p>
      <w:pPr>
        <w:pStyle w:val="57"/>
        <w:numPr>
          <w:ilvl w:val="0"/>
          <w:numId w:val="16"/>
        </w:numPr>
        <w:ind w:firstLineChars="0"/>
      </w:pPr>
      <w:r>
        <w:t>综合推理（Integrated reasoning）</w:t>
      </w:r>
    </w:p>
    <w:p>
      <w:pPr>
        <w:ind w:left="420"/>
      </w:pPr>
      <w:r>
        <w:rPr>
          <w:rFonts w:hint="eastAsia"/>
        </w:rPr>
        <w:t>共</w:t>
      </w:r>
      <w:r>
        <w:t>12题：图表解读、二段式分析、表格分析、多源推理四部分</w:t>
      </w:r>
      <w:r>
        <w:rPr>
          <w:rFonts w:hint="eastAsia"/>
        </w:rPr>
        <w:t>，时间：</w:t>
      </w:r>
      <w:r>
        <w:t>30分钟</w:t>
      </w:r>
    </w:p>
    <w:p>
      <w:pPr>
        <w:pStyle w:val="57"/>
        <w:numPr>
          <w:ilvl w:val="0"/>
          <w:numId w:val="15"/>
        </w:numPr>
        <w:ind w:firstLineChars="0"/>
      </w:pPr>
      <w:r>
        <w:t>文本逻辑推理（Verbal Reasoning）</w:t>
      </w:r>
      <w:r>
        <w:rPr>
          <w:rFonts w:hint="eastAsia"/>
        </w:rPr>
        <w:t>俗称语文部分</w:t>
      </w:r>
    </w:p>
    <w:p>
      <w:pPr>
        <w:pStyle w:val="57"/>
        <w:ind w:left="420" w:firstLine="0" w:firstLineChars="0"/>
      </w:pPr>
      <w:r>
        <w:rPr>
          <w:rFonts w:hint="eastAsia"/>
          <w:szCs w:val="28"/>
        </w:rPr>
        <w:t>共</w:t>
      </w:r>
      <w:r>
        <w:rPr>
          <w:szCs w:val="28"/>
        </w:rPr>
        <w:t>3题：阅读理解、句子改错、批判性推理</w:t>
      </w:r>
      <w:r>
        <w:rPr>
          <w:rFonts w:hint="eastAsia"/>
          <w:szCs w:val="28"/>
        </w:rPr>
        <w:t>三类题目，时间：</w:t>
      </w:r>
      <w:r>
        <w:rPr>
          <w:szCs w:val="28"/>
        </w:rPr>
        <w:t>65分钟</w:t>
      </w:r>
    </w:p>
    <w:p>
      <w:pPr>
        <w:pStyle w:val="57"/>
        <w:numPr>
          <w:ilvl w:val="0"/>
          <w:numId w:val="15"/>
        </w:numPr>
        <w:ind w:firstLineChars="0"/>
      </w:pPr>
      <w:r>
        <w:t>定量推理（Quantitative Reasoning）</w:t>
      </w:r>
      <w:r>
        <w:rPr>
          <w:rFonts w:hint="eastAsia"/>
        </w:rPr>
        <w:t>俗称数学部分</w:t>
      </w:r>
    </w:p>
    <w:p>
      <w:pPr>
        <w:pStyle w:val="57"/>
        <w:ind w:left="420" w:firstLine="0" w:firstLineChars="0"/>
      </w:pPr>
      <w:r>
        <w:rPr>
          <w:rFonts w:hint="eastAsia"/>
        </w:rPr>
        <w:t>共</w:t>
      </w:r>
      <w:r>
        <w:t>31题：问题求解、数据充分性分析</w:t>
      </w:r>
      <w:r>
        <w:rPr>
          <w:rFonts w:hint="eastAsia"/>
        </w:rPr>
        <w:t>两类题，时间：</w:t>
      </w:r>
      <w:r>
        <w:t>62分钟</w:t>
      </w:r>
    </w:p>
    <w:p>
      <w:pPr>
        <w:spacing w:line="380" w:lineRule="exact"/>
        <w:rPr>
          <w:b/>
          <w:bCs/>
        </w:rPr>
      </w:pPr>
      <w:r>
        <w:rPr>
          <w:rFonts w:hint="eastAsia"/>
          <w:b/>
          <w:bCs/>
        </w:rPr>
        <w:t>（3）备考技巧概述</w:t>
      </w:r>
    </w:p>
    <w:p>
      <w:pPr>
        <w:autoSpaceDE w:val="0"/>
        <w:autoSpaceDN w:val="0"/>
        <w:ind w:firstLine="482" w:firstLineChars="200"/>
        <w:rPr>
          <w:rFonts w:cs="仿宋"/>
          <w:kern w:val="0"/>
          <w:lang w:val="zh-CN" w:bidi="zh-CN"/>
        </w:rPr>
      </w:pPr>
      <w:r>
        <w:rPr>
          <w:rFonts w:hint="eastAsia" w:cs="仿宋"/>
          <w:b/>
          <w:bCs/>
          <w:kern w:val="0"/>
          <w:lang w:val="zh-CN" w:bidi="zh-CN"/>
        </w:rPr>
        <w:t>分析性写作：</w:t>
      </w:r>
      <w:r>
        <w:rPr>
          <w:rFonts w:hint="eastAsia" w:cs="仿宋"/>
          <w:kern w:val="0"/>
          <w:lang w:val="zh-CN" w:bidi="zh-CN"/>
        </w:rPr>
        <w:t>该部分要求考生基</w:t>
      </w:r>
      <w:r>
        <w:rPr>
          <w:rFonts w:cs="仿宋"/>
          <w:kern w:val="0"/>
          <w:lang w:val="zh-CN" w:bidi="zh-CN"/>
        </w:rPr>
        <w:t>于一项给定的论证，分析论证背后的推理和假设，然后对该论证的有效性进行批判性评价</w:t>
      </w:r>
      <w:r>
        <w:rPr>
          <w:rFonts w:hint="eastAsia" w:cs="仿宋"/>
          <w:kern w:val="0"/>
          <w:lang w:val="zh-CN" w:bidi="zh-CN"/>
        </w:rPr>
        <w:t>，</w:t>
      </w:r>
      <w:r>
        <w:rPr>
          <w:rFonts w:cs="仿宋"/>
          <w:kern w:val="0"/>
          <w:lang w:val="zh-CN" w:bidi="zh-CN"/>
        </w:rPr>
        <w:t>考生不需要给出自己的观点。考生在考试中分析的论证均为一般性题目，有些与商业相关，有些则涉及其他方面。</w:t>
      </w:r>
      <w:r>
        <w:rPr>
          <w:rFonts w:hint="eastAsia" w:cs="仿宋"/>
          <w:kern w:val="0"/>
          <w:lang w:val="zh-CN" w:bidi="zh-CN"/>
        </w:rPr>
        <w:t>在准备写作考试时，由于考场时间有限，同学们应当准备好一整套模板，特别是开头结尾基本可以直接使用准备好的模板进行套用改变，而正文部分则最好找出三类逻辑错误进行反驳和论述，以下是GMAT写作考试中最常见的七类逻辑错误：</w:t>
      </w:r>
    </w:p>
    <w:p>
      <w:pPr>
        <w:autoSpaceDE w:val="0"/>
        <w:autoSpaceDN w:val="0"/>
        <w:ind w:firstLine="480" w:firstLineChars="200"/>
        <w:rPr>
          <w:rFonts w:cs="仿宋"/>
          <w:kern w:val="0"/>
          <w:lang w:val="zh-CN" w:bidi="zh-CN"/>
        </w:rPr>
      </w:pPr>
      <w:r>
        <w:rPr>
          <w:rFonts w:hint="eastAsia" w:cs="仿宋"/>
          <w:kern w:val="0"/>
          <w:lang w:val="zh-CN" w:bidi="zh-CN"/>
        </w:rPr>
        <w:t>①样本问题； ②调查设计问题； ③情况不变问题； ④错误类比问题；</w:t>
      </w:r>
    </w:p>
    <w:p>
      <w:pPr>
        <w:autoSpaceDE w:val="0"/>
        <w:autoSpaceDN w:val="0"/>
        <w:ind w:firstLine="480" w:firstLineChars="200"/>
        <w:rPr>
          <w:rFonts w:cs="仿宋"/>
          <w:kern w:val="0"/>
          <w:lang w:val="zh-CN" w:bidi="zh-CN"/>
        </w:rPr>
      </w:pPr>
      <w:r>
        <w:rPr>
          <w:rFonts w:hint="eastAsia" w:cs="仿宋"/>
          <w:kern w:val="0"/>
          <w:lang w:val="zh-CN" w:bidi="zh-CN"/>
        </w:rPr>
        <w:t xml:space="preserve">⑤因果关系问题； </w:t>
      </w:r>
      <w:r>
        <w:rPr>
          <w:rFonts w:cs="仿宋"/>
          <w:kern w:val="0"/>
          <w:lang w:val="zh-CN" w:bidi="zh-CN"/>
        </w:rPr>
        <w:t xml:space="preserve"> </w:t>
      </w:r>
      <w:r>
        <w:rPr>
          <w:rFonts w:hint="eastAsia" w:cs="仿宋"/>
          <w:kern w:val="0"/>
          <w:lang w:val="zh-CN" w:bidi="zh-CN"/>
        </w:rPr>
        <w:t xml:space="preserve">⑥绝对选项问题； </w:t>
      </w:r>
      <w:r>
        <w:rPr>
          <w:rFonts w:cs="仿宋"/>
          <w:kern w:val="0"/>
          <w:lang w:val="zh-CN" w:bidi="zh-CN"/>
        </w:rPr>
        <w:t xml:space="preserve"> </w:t>
      </w:r>
      <w:r>
        <w:rPr>
          <w:rFonts w:hint="eastAsia" w:cs="仿宋"/>
          <w:kern w:val="0"/>
          <w:lang w:val="zh-CN" w:bidi="zh-CN"/>
        </w:rPr>
        <w:t>⑦假设性错误问题。</w:t>
      </w:r>
    </w:p>
    <w:p>
      <w:pPr>
        <w:autoSpaceDE w:val="0"/>
        <w:autoSpaceDN w:val="0"/>
        <w:ind w:firstLine="482" w:firstLineChars="200"/>
        <w:rPr>
          <w:rFonts w:cs="仿宋"/>
          <w:kern w:val="0"/>
          <w:lang w:val="zh-CN" w:bidi="zh-CN"/>
        </w:rPr>
      </w:pPr>
      <w:r>
        <w:rPr>
          <w:rFonts w:hint="eastAsia" w:cs="仿宋"/>
          <w:b/>
          <w:bCs/>
          <w:kern w:val="0"/>
          <w:lang w:val="zh-CN" w:bidi="zh-CN"/>
        </w:rPr>
        <w:t>文本逻辑推理：</w:t>
      </w:r>
      <w:r>
        <w:rPr>
          <w:rFonts w:cs="仿宋"/>
          <w:kern w:val="0"/>
          <w:lang w:val="zh-CN" w:bidi="zh-CN"/>
        </w:rPr>
        <w:t>语文部分主要由36道选择题构成，题型包括阅读理解，逻辑推理和句子改错，由于GMAT为自适应考试，因此习题训练过程中不能有短板，并且节奏要掌控非常好。阅读部分重点训练阅读方法，能够快速梳理原文逻辑，并且掌握考点。</w:t>
      </w:r>
      <w:r>
        <w:rPr>
          <w:rFonts w:cs="仿宋"/>
          <w:b/>
          <w:bCs/>
          <w:kern w:val="0"/>
          <w:lang w:val="zh-CN" w:bidi="zh-CN"/>
        </w:rPr>
        <w:t>逻辑推理</w:t>
      </w:r>
      <w:r>
        <w:rPr>
          <w:rFonts w:cs="仿宋"/>
          <w:kern w:val="0"/>
          <w:lang w:val="zh-CN" w:bidi="zh-CN"/>
        </w:rPr>
        <w:t>部分需要掌握各种题型的原文逻辑和解题逻辑，培养解题思维并能快速排除错误选项，综合判断</w:t>
      </w:r>
      <w:r>
        <w:rPr>
          <w:rFonts w:hint="eastAsia" w:cs="仿宋"/>
          <w:kern w:val="0"/>
          <w:lang w:val="zh-CN" w:bidi="zh-CN"/>
        </w:rPr>
        <w:t>；</w:t>
      </w:r>
      <w:r>
        <w:rPr>
          <w:rFonts w:cs="仿宋"/>
          <w:b/>
          <w:bCs/>
          <w:kern w:val="0"/>
          <w:lang w:val="zh-CN" w:bidi="zh-CN"/>
        </w:rPr>
        <w:t>句子改错</w:t>
      </w:r>
      <w:r>
        <w:rPr>
          <w:rFonts w:cs="仿宋"/>
          <w:kern w:val="0"/>
          <w:lang w:val="zh-CN" w:bidi="zh-CN"/>
        </w:rPr>
        <w:t>一方面考查语法点是否扎实，一方面考查考生对于经济类文字严谨度的掌握。语文部分总体来讲需要广大考生用心训练、分析归纳、举一反三，尤其注意后期的计时训练，把握好每道题的节奏。</w:t>
      </w:r>
      <w:r>
        <w:rPr>
          <w:rFonts w:hint="eastAsia" w:cs="仿宋"/>
          <w:kern w:val="0"/>
          <w:lang w:val="zh-CN" w:bidi="zh-CN"/>
        </w:rPr>
        <w:t>阅读题的备考关键有两个重要环节，一个是</w:t>
      </w:r>
      <w:r>
        <w:rPr>
          <w:rFonts w:hint="eastAsia" w:cs="仿宋"/>
          <w:b/>
          <w:bCs/>
          <w:kern w:val="0"/>
          <w:lang w:val="zh-CN" w:bidi="zh-CN"/>
        </w:rPr>
        <w:t>词汇量的积累</w:t>
      </w:r>
      <w:r>
        <w:rPr>
          <w:rFonts w:hint="eastAsia" w:cs="仿宋"/>
          <w:kern w:val="0"/>
          <w:lang w:val="zh-CN" w:bidi="zh-CN"/>
        </w:rPr>
        <w:t>，一个是对于</w:t>
      </w:r>
      <w:r>
        <w:rPr>
          <w:rFonts w:hint="eastAsia" w:cs="仿宋"/>
          <w:b/>
          <w:bCs/>
          <w:kern w:val="0"/>
          <w:lang w:val="zh-CN" w:bidi="zh-CN"/>
        </w:rPr>
        <w:t>长难句的理解和把控</w:t>
      </w:r>
      <w:r>
        <w:rPr>
          <w:rFonts w:hint="eastAsia" w:cs="仿宋"/>
          <w:kern w:val="0"/>
          <w:lang w:val="zh-CN" w:bidi="zh-CN"/>
        </w:rPr>
        <w:t>，由于GMAT考试中高难度词汇量较多且有可能出现在关键句段中，考前同学们必须有充足的词汇量作为积累才能保证在阅读的过程中不会因为不认识单词而出现卡顿和困惑；同时大家必须有一定的语法基础，能够快速梳理出长难句的基本脉络和文意，从而更快的理解文章的细节和整体内容，提高答题效率和质量。</w:t>
      </w:r>
    </w:p>
    <w:p>
      <w:pPr>
        <w:autoSpaceDE w:val="0"/>
        <w:autoSpaceDN w:val="0"/>
        <w:ind w:firstLine="482" w:firstLineChars="200"/>
        <w:rPr>
          <w:rFonts w:cs="仿宋"/>
          <w:b/>
          <w:bCs/>
          <w:kern w:val="0"/>
          <w:lang w:val="zh-CN" w:bidi="zh-CN"/>
        </w:rPr>
      </w:pPr>
      <w:r>
        <w:rPr>
          <w:rFonts w:hint="eastAsia" w:cs="仿宋"/>
          <w:b/>
          <w:bCs/>
          <w:kern w:val="0"/>
          <w:lang w:val="zh-CN" w:bidi="zh-CN"/>
        </w:rPr>
        <w:t>定量推理：</w:t>
      </w:r>
      <w:r>
        <w:rPr>
          <w:rFonts w:hint="eastAsia" w:cs="仿宋"/>
          <w:kern w:val="0"/>
          <w:lang w:val="zh-CN" w:bidi="zh-CN"/>
        </w:rPr>
        <w:t>GMAT的定量推理部分对于国内学生而言是相对容易的部分，考察的数学知识主要是国内</w:t>
      </w:r>
      <w:r>
        <w:rPr>
          <w:rFonts w:hint="eastAsia" w:cs="仿宋"/>
          <w:b/>
          <w:bCs/>
          <w:kern w:val="0"/>
          <w:lang w:val="zh-CN" w:bidi="zh-CN"/>
        </w:rPr>
        <w:t>初高中所学的数学内容</w:t>
      </w:r>
      <w:r>
        <w:rPr>
          <w:rFonts w:hint="eastAsia" w:cs="仿宋"/>
          <w:kern w:val="0"/>
          <w:lang w:val="zh-CN" w:bidi="zh-CN"/>
        </w:rPr>
        <w:t>，因此大家不必担心该部分的数学工具和理论的难度。尽管如此，同学们在复习这部分内容的时候也需要详尽地复习可能考察的数学知识，</w:t>
      </w:r>
      <w:r>
        <w:rPr>
          <w:rFonts w:hint="eastAsia" w:cs="仿宋"/>
          <w:b/>
          <w:bCs/>
          <w:kern w:val="0"/>
          <w:lang w:val="zh-CN" w:bidi="zh-CN"/>
        </w:rPr>
        <w:t>牢记常见的公式、乘除结果</w:t>
      </w:r>
      <w:r>
        <w:rPr>
          <w:rFonts w:hint="eastAsia" w:cs="仿宋"/>
          <w:kern w:val="0"/>
          <w:lang w:val="zh-CN" w:bidi="zh-CN"/>
        </w:rPr>
        <w:t>等，从而减少在考试中用在计算和思考上的时间，提高做题效率。值得注意的是，数学部分的考察很大程度上是考察大家对于问题的灵活处理和变通，较少出现高难度的运算或者死算，因此同学们在面对这一部分的题目时，第一想法应当是</w:t>
      </w:r>
      <w:r>
        <w:rPr>
          <w:rFonts w:hint="eastAsia" w:cs="仿宋"/>
          <w:b/>
          <w:bCs/>
          <w:kern w:val="0"/>
          <w:lang w:val="zh-CN" w:bidi="zh-CN"/>
        </w:rPr>
        <w:t>巧算或者灵活解题</w:t>
      </w:r>
      <w:r>
        <w:rPr>
          <w:rFonts w:hint="eastAsia" w:cs="仿宋"/>
          <w:kern w:val="0"/>
          <w:lang w:val="zh-CN" w:bidi="zh-CN"/>
        </w:rPr>
        <w:t>，而不是强行运算，否则会面临答题时间不足和运算结果出错的悲剧。</w:t>
      </w:r>
    </w:p>
    <w:p>
      <w:pPr>
        <w:autoSpaceDE w:val="0"/>
        <w:autoSpaceDN w:val="0"/>
        <w:ind w:firstLine="480" w:firstLineChars="200"/>
        <w:rPr>
          <w:rFonts w:cs="仿宋"/>
          <w:kern w:val="0"/>
          <w:lang w:val="zh-CN" w:bidi="zh-CN"/>
        </w:rPr>
      </w:pPr>
      <w:r>
        <w:rPr>
          <w:rFonts w:hint="eastAsia" w:cs="仿宋"/>
          <w:kern w:val="0"/>
          <w:lang w:val="zh-CN" w:bidi="zh-CN"/>
        </w:rPr>
        <w:t xml:space="preserve"> </w:t>
      </w:r>
      <w:r>
        <w:rPr>
          <w:rFonts w:cs="仿宋"/>
          <w:kern w:val="0"/>
          <w:lang w:val="zh-CN" w:bidi="zh-CN"/>
        </w:rPr>
        <w:t xml:space="preserve"> </w:t>
      </w:r>
      <w:r>
        <w:rPr>
          <w:rFonts w:hint="eastAsia" w:cs="仿宋"/>
          <w:b/>
          <w:bCs/>
          <w:kern w:val="0"/>
          <w:lang w:val="zh-CN" w:bidi="zh-CN"/>
        </w:rPr>
        <w:t>综合推理：</w:t>
      </w:r>
      <w:r>
        <w:rPr>
          <w:rFonts w:hint="eastAsia" w:cs="仿宋"/>
          <w:kern w:val="0"/>
          <w:lang w:val="zh-CN" w:bidi="zh-CN"/>
        </w:rPr>
        <w:t>这一部分主要考察大家解决实际问题的能力，常见题型为图表分析题，所运用的知识包含面较广。由于此类型的题目常被视为</w:t>
      </w:r>
      <w:r>
        <w:rPr>
          <w:rFonts w:hint="eastAsia" w:cs="仿宋"/>
          <w:b/>
          <w:bCs/>
          <w:kern w:val="0"/>
          <w:lang w:val="zh-CN" w:bidi="zh-CN"/>
        </w:rPr>
        <w:t>定量推理和文本推理的结合体</w:t>
      </w:r>
      <w:r>
        <w:rPr>
          <w:rFonts w:hint="eastAsia" w:cs="仿宋"/>
          <w:kern w:val="0"/>
          <w:lang w:val="zh-CN" w:bidi="zh-CN"/>
        </w:rPr>
        <w:t>，备考技巧参照上述二者即可。</w:t>
      </w:r>
    </w:p>
    <w:p>
      <w:pPr>
        <w:pStyle w:val="5"/>
      </w:pPr>
      <w:r>
        <w:rPr>
          <w:rFonts w:hint="eastAsia"/>
        </w:rPr>
        <w:t>5</w:t>
      </w:r>
      <w:r>
        <w:t>.</w:t>
      </w:r>
      <w:r>
        <w:rPr>
          <w:rFonts w:hint="eastAsia"/>
        </w:rPr>
        <w:t>科研经历</w:t>
      </w:r>
    </w:p>
    <w:p>
      <w:pPr>
        <w:autoSpaceDE w:val="0"/>
        <w:autoSpaceDN w:val="0"/>
        <w:ind w:firstLine="480" w:firstLineChars="200"/>
        <w:rPr>
          <w:rFonts w:cs="仿宋"/>
          <w:kern w:val="0"/>
          <w:lang w:val="zh-CN" w:bidi="zh-CN"/>
        </w:rPr>
      </w:pPr>
      <w:r>
        <w:rPr>
          <w:rFonts w:cs="仿宋"/>
          <w:kern w:val="0"/>
          <w:lang w:val="zh-CN" w:bidi="zh-CN"/>
        </w:rPr>
        <w:t>科研经历是申请研究型项目（研究型硕士和博士）的重要支撑材料，也是授课型项目的重要加分项。为了向学校证明</w:t>
      </w:r>
      <w:r>
        <w:rPr>
          <w:rFonts w:hint="eastAsia" w:cs="仿宋"/>
          <w:kern w:val="0"/>
          <w:lang w:val="zh-CN" w:bidi="zh-CN"/>
        </w:rPr>
        <w:t>自己</w:t>
      </w:r>
      <w:r>
        <w:rPr>
          <w:rFonts w:cs="仿宋"/>
          <w:kern w:val="0"/>
          <w:lang w:val="zh-CN" w:bidi="zh-CN"/>
        </w:rPr>
        <w:t>确实达到了他们的要求，大家可以酌情考虑在大学期间丰富自己的科研经历（如申请做老师的研究助理），包括学科竞赛、</w:t>
      </w:r>
      <w:r>
        <w:rPr>
          <w:rFonts w:hint="eastAsia" w:cs="仿宋"/>
          <w:kern w:val="0"/>
          <w:lang w:val="zh-CN" w:bidi="zh-CN"/>
        </w:rPr>
        <w:t>“</w:t>
      </w:r>
      <w:r>
        <w:rPr>
          <w:rFonts w:cs="仿宋"/>
          <w:kern w:val="0"/>
          <w:lang w:val="zh-CN" w:bidi="zh-CN"/>
        </w:rPr>
        <w:t>大创</w:t>
      </w:r>
      <w:r>
        <w:rPr>
          <w:rFonts w:hint="eastAsia" w:cs="仿宋"/>
          <w:kern w:val="0"/>
          <w:lang w:val="zh-CN" w:bidi="zh-CN"/>
        </w:rPr>
        <w:t>”</w:t>
      </w:r>
      <w:r>
        <w:rPr>
          <w:rFonts w:cs="仿宋"/>
          <w:kern w:val="0"/>
          <w:lang w:val="zh-CN" w:bidi="zh-CN"/>
        </w:rPr>
        <w:t>、</w:t>
      </w:r>
      <w:r>
        <w:rPr>
          <w:rFonts w:hint="eastAsia" w:cs="仿宋"/>
          <w:kern w:val="0"/>
          <w:lang w:val="zh-CN" w:bidi="zh-CN"/>
        </w:rPr>
        <w:t>“</w:t>
      </w:r>
      <w:r>
        <w:rPr>
          <w:rFonts w:cs="仿宋"/>
          <w:kern w:val="0"/>
          <w:lang w:val="zh-CN" w:bidi="zh-CN"/>
        </w:rPr>
        <w:t>大挑</w:t>
      </w:r>
      <w:r>
        <w:rPr>
          <w:rFonts w:hint="eastAsia" w:cs="仿宋"/>
          <w:kern w:val="0"/>
          <w:lang w:val="zh-CN" w:bidi="zh-CN"/>
        </w:rPr>
        <w:t>”</w:t>
      </w:r>
      <w:r>
        <w:rPr>
          <w:rFonts w:cs="仿宋"/>
          <w:kern w:val="0"/>
          <w:lang w:val="zh-CN" w:bidi="zh-CN"/>
        </w:rPr>
        <w:t>、</w:t>
      </w:r>
      <w:r>
        <w:rPr>
          <w:rFonts w:hint="eastAsia" w:cs="仿宋"/>
          <w:kern w:val="0"/>
          <w:lang w:val="zh-CN" w:bidi="zh-CN"/>
        </w:rPr>
        <w:t>“</w:t>
      </w:r>
      <w:r>
        <w:rPr>
          <w:rFonts w:cs="仿宋"/>
          <w:kern w:val="0"/>
          <w:lang w:val="zh-CN" w:bidi="zh-CN"/>
        </w:rPr>
        <w:t>小挑</w:t>
      </w:r>
      <w:r>
        <w:rPr>
          <w:rFonts w:hint="eastAsia" w:cs="仿宋"/>
          <w:kern w:val="0"/>
          <w:lang w:val="zh-CN" w:bidi="zh-CN"/>
        </w:rPr>
        <w:t>”</w:t>
      </w:r>
      <w:r>
        <w:rPr>
          <w:rFonts w:cs="仿宋"/>
          <w:kern w:val="0"/>
          <w:lang w:val="zh-CN" w:bidi="zh-CN"/>
        </w:rPr>
        <w:t>等等。丰富的科研经历不仅能够在申请文书中有所体现，还有机会获得相关行业大牛的推荐信，如果能够有高档次的论文发表将成为更大的亮点。</w:t>
      </w:r>
      <w:r>
        <w:rPr>
          <w:rFonts w:hint="eastAsia" w:cs="仿宋"/>
          <w:kern w:val="0"/>
          <w:lang w:val="zh-CN" w:bidi="zh-CN"/>
        </w:rPr>
        <w:t>前文</w:t>
      </w:r>
      <w:r>
        <w:rPr>
          <w:rFonts w:cs="仿宋"/>
          <w:kern w:val="0"/>
          <w:lang w:val="zh-CN" w:bidi="zh-CN"/>
        </w:rPr>
        <w:t>有关</w:t>
      </w:r>
      <w:r>
        <w:rPr>
          <w:rFonts w:cs="仿宋"/>
          <w:b/>
          <w:bCs/>
          <w:kern w:val="0"/>
          <w:lang w:val="zh-CN" w:bidi="zh-CN"/>
        </w:rPr>
        <w:t>“竞赛心得”</w:t>
      </w:r>
      <w:r>
        <w:rPr>
          <w:rFonts w:cs="仿宋"/>
          <w:kern w:val="0"/>
          <w:lang w:val="zh-CN" w:bidi="zh-CN"/>
        </w:rPr>
        <w:t>的部分已经有较完善的阐述</w:t>
      </w:r>
      <w:r>
        <w:rPr>
          <w:rFonts w:hint="eastAsia" w:cs="仿宋"/>
          <w:kern w:val="0"/>
          <w:lang w:val="zh-CN" w:bidi="zh-CN"/>
        </w:rPr>
        <w:t>啦</w:t>
      </w:r>
      <w:r>
        <w:rPr>
          <w:rFonts w:cs="仿宋"/>
          <w:kern w:val="0"/>
          <w:lang w:val="zh-CN" w:bidi="zh-CN"/>
        </w:rPr>
        <w:t>，</w:t>
      </w:r>
      <w:r>
        <w:rPr>
          <w:rFonts w:hint="eastAsia" w:cs="仿宋"/>
          <w:kern w:val="0"/>
          <w:lang w:val="zh-CN" w:bidi="zh-CN"/>
        </w:rPr>
        <w:t>小思就不赘述啦，</w:t>
      </w:r>
      <w:r>
        <w:rPr>
          <w:rFonts w:cs="仿宋"/>
          <w:kern w:val="0"/>
          <w:lang w:val="zh-CN" w:bidi="zh-CN"/>
        </w:rPr>
        <w:t>请同学</w:t>
      </w:r>
      <w:r>
        <w:rPr>
          <w:rFonts w:hint="eastAsia" w:cs="仿宋"/>
          <w:kern w:val="0"/>
          <w:lang w:val="zh-CN" w:bidi="zh-CN"/>
        </w:rPr>
        <w:t>们</w:t>
      </w:r>
      <w:r>
        <w:rPr>
          <w:rFonts w:cs="仿宋"/>
          <w:kern w:val="0"/>
          <w:lang w:val="zh-CN" w:bidi="zh-CN"/>
        </w:rPr>
        <w:t>移步至相应位置参阅。</w:t>
      </w:r>
    </w:p>
    <w:p>
      <w:pPr>
        <w:pStyle w:val="5"/>
      </w:pPr>
      <w:r>
        <w:rPr>
          <w:rFonts w:hint="eastAsia"/>
        </w:rPr>
        <w:t>6</w:t>
      </w:r>
      <w:r>
        <w:t>.</w:t>
      </w:r>
      <w:r>
        <w:rPr>
          <w:rFonts w:hint="eastAsia"/>
        </w:rPr>
        <w:t>实习经历</w:t>
      </w:r>
    </w:p>
    <w:p>
      <w:pPr>
        <w:autoSpaceDE w:val="0"/>
        <w:autoSpaceDN w:val="0"/>
        <w:ind w:firstLine="480" w:firstLineChars="200"/>
        <w:rPr>
          <w:rFonts w:cs="仿宋"/>
          <w:kern w:val="0"/>
          <w:lang w:val="zh-CN" w:bidi="zh-CN"/>
        </w:rPr>
      </w:pPr>
      <w:r>
        <w:rPr>
          <w:rFonts w:cs="仿宋"/>
          <w:kern w:val="0"/>
          <w:lang w:val="zh-CN" w:bidi="zh-CN"/>
        </w:rPr>
        <w:t>实习经历对申请授课型项目非常重要，这一点在经管、商科、传媒、计算机</w:t>
      </w:r>
      <w:r>
        <w:rPr>
          <w:rFonts w:hint="eastAsia" w:cs="仿宋"/>
          <w:kern w:val="0"/>
          <w:lang w:val="zh-CN" w:bidi="zh-CN"/>
        </w:rPr>
        <w:t>等</w:t>
      </w:r>
      <w:r>
        <w:rPr>
          <w:rFonts w:cs="仿宋"/>
          <w:kern w:val="0"/>
          <w:lang w:val="zh-CN" w:bidi="zh-CN"/>
        </w:rPr>
        <w:t>学科的申请中尤为突出。实习经历的巨大作用是让简历有东西可写，PS有（与申请项目所需能力相关联的）故事可书，以及得到一封业界推荐信（部分项目需要）。在</w:t>
      </w:r>
      <w:r>
        <w:rPr>
          <w:rFonts w:hint="eastAsia" w:cs="仿宋"/>
          <w:kern w:val="0"/>
          <w:lang w:val="zh-CN" w:bidi="zh-CN"/>
        </w:rPr>
        <w:t>大多数强调</w:t>
      </w:r>
      <w:r>
        <w:rPr>
          <w:rFonts w:cs="仿宋"/>
          <w:kern w:val="0"/>
          <w:lang w:val="zh-CN" w:bidi="zh-CN"/>
        </w:rPr>
        <w:t>holistic view</w:t>
      </w:r>
      <w:r>
        <w:rPr>
          <w:rFonts w:hint="eastAsia" w:cs="仿宋"/>
          <w:kern w:val="0"/>
          <w:lang w:val="zh-CN" w:bidi="zh-CN"/>
        </w:rPr>
        <w:t>（整体评价）</w:t>
      </w:r>
      <w:r>
        <w:rPr>
          <w:rFonts w:cs="仿宋"/>
          <w:kern w:val="0"/>
          <w:lang w:val="zh-CN" w:bidi="zh-CN"/>
        </w:rPr>
        <w:t>国外招生委员会的眼里，一段或几段实习经历可以凸显个人竞争力</w:t>
      </w:r>
      <w:r>
        <w:rPr>
          <w:rFonts w:hint="eastAsia" w:cs="仿宋"/>
          <w:kern w:val="0"/>
          <w:lang w:val="zh-CN" w:bidi="zh-CN"/>
        </w:rPr>
        <w:t>以</w:t>
      </w:r>
      <w:r>
        <w:rPr>
          <w:rFonts w:cs="仿宋"/>
          <w:kern w:val="0"/>
          <w:lang w:val="zh-CN" w:bidi="zh-CN"/>
        </w:rPr>
        <w:t>及与项目的匹配程度。</w:t>
      </w:r>
    </w:p>
    <w:p>
      <w:pPr>
        <w:pStyle w:val="5"/>
      </w:pPr>
      <w:r>
        <w:rPr>
          <w:rFonts w:hint="eastAsia"/>
        </w:rPr>
        <w:t>7</w:t>
      </w:r>
      <w:r>
        <w:t>.</w:t>
      </w:r>
      <w:r>
        <w:rPr>
          <w:rFonts w:hint="eastAsia"/>
        </w:rPr>
        <w:t>社会实践经历</w:t>
      </w:r>
    </w:p>
    <w:p>
      <w:pPr>
        <w:autoSpaceDE w:val="0"/>
        <w:autoSpaceDN w:val="0"/>
        <w:ind w:firstLine="480" w:firstLineChars="200"/>
        <w:rPr>
          <w:rFonts w:cs="仿宋"/>
          <w:kern w:val="0"/>
          <w:lang w:val="zh-CN" w:bidi="zh-CN"/>
        </w:rPr>
      </w:pPr>
      <w:r>
        <w:rPr>
          <w:rFonts w:cs="仿宋"/>
          <w:kern w:val="0"/>
          <w:lang w:val="zh-CN" w:bidi="zh-CN"/>
        </w:rPr>
        <w:t>社会实践经历是有别于实习经历的另一类对专业相关经验的积累方式，主要体现为志愿活动、实践类比赛（如商业挑战赛、辩论赛等等）、学生工作一类。这类经历对文书和简历的帮助相对前两项经历较为有限，但在能够与自身专业相关联的情况下，文书中对经历的扩充写作也能够起到吸引招生官</w:t>
      </w:r>
      <w:r>
        <w:rPr>
          <w:rFonts w:hint="eastAsia" w:cs="仿宋"/>
          <w:kern w:val="0"/>
          <w:lang w:val="zh-CN" w:bidi="zh-CN"/>
        </w:rPr>
        <w:t>关注</w:t>
      </w:r>
      <w:r>
        <w:rPr>
          <w:rFonts w:cs="仿宋"/>
          <w:kern w:val="0"/>
          <w:lang w:val="zh-CN" w:bidi="zh-CN"/>
        </w:rPr>
        <w:t>的作用。在一定程度上，丰富的社会实践经历能够向招生官证明申请者在校期间有着全面发展的潜力，同样能够为申请者带来加分的作用。</w:t>
      </w:r>
    </w:p>
    <w:p>
      <w:pPr>
        <w:ind w:firstLine="480" w:firstLineChars="200"/>
      </w:pPr>
      <w:r>
        <w:t>譬如对于商科的同学而言，丰富的商业类比赛的经历和优秀的名次可以在一定程度上证明</w:t>
      </w:r>
      <w:r>
        <w:rPr>
          <w:rFonts w:hint="eastAsia"/>
        </w:rPr>
        <w:t>自己</w:t>
      </w:r>
      <w:r>
        <w:t>的能力，甚至可能为</w:t>
      </w:r>
      <w:r>
        <w:rPr>
          <w:rFonts w:hint="eastAsia"/>
        </w:rPr>
        <w:t>大家</w:t>
      </w:r>
      <w:r>
        <w:t>赢得一些实习机会；对于教育、政策等项目方向的同学来说，志愿活动或支教经历都可以很好的反应出</w:t>
      </w:r>
      <w:r>
        <w:rPr>
          <w:rFonts w:hint="eastAsia"/>
        </w:rPr>
        <w:t>大家</w:t>
      </w:r>
      <w:r>
        <w:t>与项目匹配的规划和能力。学生工作则可以反应出综合能力水平，比如领导力、责任心、团队意识、沟通表达、逻辑思维等等。</w:t>
      </w:r>
    </w:p>
    <w:p>
      <w:pPr>
        <w:pStyle w:val="5"/>
      </w:pPr>
      <w:r>
        <w:rPr>
          <w:rFonts w:hint="eastAsia"/>
        </w:rPr>
        <w:t>8</w:t>
      </w:r>
      <w:r>
        <w:t>.</w:t>
      </w:r>
      <w:r>
        <w:rPr>
          <w:rFonts w:hint="eastAsia"/>
        </w:rPr>
        <w:t>推荐信</w:t>
      </w:r>
    </w:p>
    <w:p>
      <w:pPr>
        <w:ind w:firstLine="480" w:firstLineChars="200"/>
      </w:pPr>
      <w:r>
        <w:rPr>
          <w:rFonts w:hint="eastAsia"/>
        </w:rPr>
        <w:t>推荐信一般分为学术类和实践类，可以由学校的导师或实习岗位上与自己有过密切接触和合作的上司出具，不同的学校有对推荐信的差异化要求，一般来说需要2-3封，对于应届生来说可以全部是学术类推荐信。</w:t>
      </w:r>
    </w:p>
    <w:p>
      <w:pPr>
        <w:ind w:firstLine="480" w:firstLineChars="200"/>
      </w:pPr>
      <w:r>
        <w:t>如果能够拿到“牛推”（也就是在项目相关的学界具有相当知名度的老师的推荐），能够对大家的申请有很大的帮助，但在没有特别大差异的情况下，更建议大家选择对自己更为了解而不是头衔更高的老师为自己出具推荐信。推荐信的内容一般包括老师的信息、与学生的联系以及对学生相关情况的了解和肯定等。</w:t>
      </w:r>
    </w:p>
    <w:p>
      <w:pPr>
        <w:autoSpaceDE w:val="0"/>
        <w:autoSpaceDN w:val="0"/>
        <w:ind w:firstLine="480" w:firstLineChars="200"/>
        <w:rPr>
          <w:rFonts w:cs="仿宋"/>
          <w:kern w:val="0"/>
          <w:lang w:val="zh-CN" w:bidi="zh-CN"/>
        </w:rPr>
      </w:pPr>
      <w:r>
        <w:rPr>
          <w:rFonts w:hint="eastAsia" w:cs="仿宋"/>
          <w:kern w:val="0"/>
          <w:lang w:val="zh-CN" w:bidi="zh-CN"/>
        </w:rPr>
        <w:t>不同的学校对于推荐信的提供要求也有所差异。香港的大部分高校要求学生将推荐信在印有学校名称的信纸上打印出来后由老师签字确认，并寄送推荐信原件，因此申请港校的同学一般需要麻烦老师多签几封；而其他一些学校可能会要求申请者在系统中上传文件或由老师直接发邮件到指定邮箱；还有很多学校会给老师的邮箱（由申请者提供）发送链接，请求老师提交推荐信文本和对学生的量化评价。</w:t>
      </w:r>
    </w:p>
    <w:p>
      <w:pPr>
        <w:autoSpaceDE w:val="0"/>
        <w:autoSpaceDN w:val="0"/>
        <w:ind w:firstLine="480" w:firstLineChars="200"/>
        <w:rPr>
          <w:rFonts w:cs="仿宋"/>
          <w:kern w:val="0"/>
          <w:lang w:val="zh-CN" w:bidi="zh-CN"/>
        </w:rPr>
      </w:pPr>
      <w:r>
        <w:rPr>
          <w:rFonts w:cs="仿宋"/>
          <w:kern w:val="0"/>
          <w:lang w:val="zh-CN" w:bidi="zh-CN"/>
        </w:rPr>
        <w:t>总之，同学们应当先根据目标院校</w:t>
      </w:r>
      <w:r>
        <w:rPr>
          <w:rFonts w:cs="仿宋"/>
          <w:b/>
          <w:bCs/>
          <w:kern w:val="0"/>
          <w:lang w:val="zh-CN" w:bidi="zh-CN"/>
        </w:rPr>
        <w:t>了解清楚推荐信的要求</w:t>
      </w:r>
      <w:r>
        <w:rPr>
          <w:rFonts w:cs="仿宋"/>
          <w:kern w:val="0"/>
          <w:lang w:val="zh-CN" w:bidi="zh-CN"/>
        </w:rPr>
        <w:t>，并提前询问老师的意见，即是否愿意为自己提供推荐信，再将老师的联系方式提供给申请院校，并在征询老师的推荐意愿时提前说明情况，避免不必要的尴尬情况的发生。如老师在收到要求提交推荐信的邮件时并不曾被告知学生在申请学校的情况。</w:t>
      </w:r>
    </w:p>
    <w:p>
      <w:pPr>
        <w:ind w:firstLine="480" w:firstLineChars="200"/>
      </w:pPr>
    </w:p>
    <w:p>
      <w:pPr>
        <w:pStyle w:val="5"/>
      </w:pPr>
      <w:r>
        <w:rPr>
          <w:rFonts w:hint="eastAsia"/>
        </w:rPr>
        <w:t>9</w:t>
      </w:r>
      <w:r>
        <w:t>.</w:t>
      </w:r>
      <w:r>
        <w:rPr>
          <w:rFonts w:hint="eastAsia"/>
        </w:rPr>
        <w:t>个人陈述（Personal Statement）</w:t>
      </w:r>
    </w:p>
    <w:p>
      <w:pPr>
        <w:autoSpaceDE w:val="0"/>
        <w:autoSpaceDN w:val="0"/>
        <w:ind w:firstLine="480" w:firstLineChars="200"/>
        <w:rPr>
          <w:rFonts w:cs="仿宋"/>
          <w:kern w:val="0"/>
          <w:lang w:val="zh-CN" w:bidi="zh-CN"/>
        </w:rPr>
      </w:pPr>
      <w:r>
        <w:rPr>
          <w:rFonts w:cs="仿宋"/>
          <w:kern w:val="0"/>
          <w:lang w:val="zh-CN" w:bidi="zh-CN"/>
        </w:rPr>
        <w:t>个人陈述</w:t>
      </w:r>
      <w:r>
        <w:rPr>
          <w:rFonts w:cs="仿宋"/>
          <w:kern w:val="0"/>
          <w:lang w:bidi="zh-CN"/>
        </w:rPr>
        <w:t>，</w:t>
      </w:r>
      <w:r>
        <w:rPr>
          <w:rFonts w:cs="仿宋"/>
          <w:kern w:val="0"/>
          <w:lang w:val="zh-CN" w:bidi="zh-CN"/>
        </w:rPr>
        <w:t>或它的类似形式</w:t>
      </w:r>
      <w:r>
        <w:rPr>
          <w:rFonts w:cs="仿宋"/>
          <w:kern w:val="0"/>
          <w:lang w:bidi="zh-CN"/>
        </w:rPr>
        <w:t>Statement of Purpose (SOP)</w:t>
      </w:r>
      <w:r>
        <w:rPr>
          <w:rFonts w:cs="仿宋"/>
          <w:kern w:val="0"/>
          <w:lang w:val="zh-CN" w:bidi="zh-CN"/>
        </w:rPr>
        <w:t>、</w:t>
      </w:r>
      <w:r>
        <w:rPr>
          <w:rFonts w:cs="仿宋"/>
          <w:kern w:val="0"/>
          <w:lang w:bidi="zh-CN"/>
        </w:rPr>
        <w:t>Peronal History Statement，</w:t>
      </w:r>
      <w:r>
        <w:rPr>
          <w:rFonts w:cs="仿宋"/>
          <w:kern w:val="0"/>
          <w:lang w:val="zh-CN" w:bidi="zh-CN"/>
        </w:rPr>
        <w:t>是较为重要的申请文书材料之一</w:t>
      </w:r>
      <w:r>
        <w:rPr>
          <w:rFonts w:hint="eastAsia" w:cs="仿宋"/>
          <w:kern w:val="0"/>
          <w:lang w:bidi="zh-CN"/>
        </w:rPr>
        <w:t>，</w:t>
      </w:r>
      <w:r>
        <w:rPr>
          <w:rFonts w:hint="eastAsia" w:cs="仿宋"/>
          <w:kern w:val="0"/>
          <w:lang w:val="zh-CN" w:bidi="zh-CN"/>
        </w:rPr>
        <w:t>能够帮助申请者为招生官提供硬性指标以外的申请者的个人特色</w:t>
      </w:r>
      <w:r>
        <w:rPr>
          <w:rFonts w:hint="eastAsia" w:cs="仿宋"/>
          <w:kern w:val="0"/>
          <w:lang w:bidi="zh-CN"/>
        </w:rPr>
        <w:t>，</w:t>
      </w:r>
      <w:r>
        <w:rPr>
          <w:rFonts w:hint="eastAsia" w:cs="仿宋"/>
          <w:kern w:val="0"/>
          <w:lang w:val="zh-CN" w:bidi="zh-CN"/>
        </w:rPr>
        <w:t>强化同学们在招生官心目中的印象</w:t>
      </w:r>
      <w:r>
        <w:rPr>
          <w:rFonts w:hint="eastAsia" w:cs="仿宋"/>
          <w:kern w:val="0"/>
          <w:lang w:bidi="zh-CN"/>
        </w:rPr>
        <w:t>，</w:t>
      </w:r>
      <w:r>
        <w:rPr>
          <w:rFonts w:hint="eastAsia" w:cs="仿宋"/>
          <w:kern w:val="0"/>
          <w:lang w:val="zh-CN" w:bidi="zh-CN"/>
        </w:rPr>
        <w:t>通常是一封有字数要求的</w:t>
      </w:r>
      <w:r>
        <w:rPr>
          <w:rFonts w:hint="eastAsia" w:cs="仿宋"/>
          <w:kern w:val="0"/>
          <w:lang w:bidi="zh-CN"/>
        </w:rPr>
        <w:t>“</w:t>
      </w:r>
      <w:r>
        <w:rPr>
          <w:rFonts w:hint="eastAsia" w:cs="仿宋"/>
          <w:kern w:val="0"/>
          <w:lang w:val="zh-CN" w:bidi="zh-CN"/>
        </w:rPr>
        <w:t>英语作文</w:t>
      </w:r>
      <w:r>
        <w:rPr>
          <w:rFonts w:hint="eastAsia" w:cs="仿宋"/>
          <w:kern w:val="0"/>
          <w:lang w:bidi="zh-CN"/>
        </w:rPr>
        <w:t>”</w:t>
      </w:r>
      <w:r>
        <w:rPr>
          <w:rFonts w:hint="eastAsia" w:cs="仿宋"/>
          <w:kern w:val="0"/>
          <w:lang w:val="zh-CN" w:bidi="zh-CN"/>
        </w:rPr>
        <w:t>。</w:t>
      </w:r>
      <w:r>
        <w:rPr>
          <w:rFonts w:cs="仿宋"/>
          <w:kern w:val="0"/>
          <w:lang w:val="zh-CN" w:bidi="zh-CN"/>
        </w:rPr>
        <w:t>留学申请的同学需要在规定字数范围内，阐明自己对专业的兴趣，说明自己与专业相关的能力（包括前文所述的各类经历），并针对特定的院校解释自己为什么要申请留学（项目）、这个项目对</w:t>
      </w:r>
      <w:r>
        <w:rPr>
          <w:rFonts w:hint="eastAsia" w:cs="仿宋"/>
          <w:kern w:val="0"/>
          <w:lang w:val="zh-CN" w:bidi="zh-CN"/>
        </w:rPr>
        <w:t>自己</w:t>
      </w:r>
      <w:r>
        <w:rPr>
          <w:rFonts w:cs="仿宋"/>
          <w:kern w:val="0"/>
          <w:lang w:val="zh-CN" w:bidi="zh-CN"/>
        </w:rPr>
        <w:t>而言的吸引力在哪里</w:t>
      </w:r>
      <w:r>
        <w:rPr>
          <w:rFonts w:hint="eastAsia" w:cs="仿宋"/>
          <w:kern w:val="0"/>
          <w:lang w:val="zh-CN" w:bidi="zh-CN"/>
        </w:rPr>
        <w:t>。</w:t>
      </w:r>
      <w:r>
        <w:rPr>
          <w:rFonts w:cs="仿宋"/>
          <w:kern w:val="0"/>
          <w:lang w:val="zh-CN" w:bidi="zh-CN"/>
        </w:rPr>
        <w:t>同学们平日里就可以思考如下几个问题：</w:t>
      </w:r>
    </w:p>
    <w:p>
      <w:pPr>
        <w:numPr>
          <w:ilvl w:val="0"/>
          <w:numId w:val="17"/>
        </w:numPr>
      </w:pPr>
      <w:r>
        <w:rPr>
          <w:rFonts w:hint="eastAsia"/>
        </w:rPr>
        <w:t>我为什么选择我的专业？</w:t>
      </w:r>
    </w:p>
    <w:p>
      <w:pPr>
        <w:numPr>
          <w:ilvl w:val="0"/>
          <w:numId w:val="17"/>
        </w:numPr>
      </w:pPr>
      <w:r>
        <w:rPr>
          <w:rFonts w:hint="eastAsia"/>
        </w:rPr>
        <w:t>我的经历对于我更好的学习我的专业有什么帮助？</w:t>
      </w:r>
    </w:p>
    <w:p>
      <w:pPr>
        <w:numPr>
          <w:ilvl w:val="0"/>
          <w:numId w:val="17"/>
        </w:numPr>
      </w:pPr>
      <w:r>
        <w:rPr>
          <w:rFonts w:hint="eastAsia"/>
        </w:rPr>
        <w:t>我为什么选择留学深造？</w:t>
      </w:r>
    </w:p>
    <w:p>
      <w:pPr>
        <w:numPr>
          <w:ilvl w:val="0"/>
          <w:numId w:val="17"/>
        </w:numPr>
      </w:pPr>
      <w:r>
        <w:rPr>
          <w:rFonts w:hint="eastAsia"/>
        </w:rPr>
        <w:t>我学了我的专业能做什么？</w:t>
      </w:r>
    </w:p>
    <w:p>
      <w:pPr>
        <w:autoSpaceDE w:val="0"/>
        <w:autoSpaceDN w:val="0"/>
        <w:ind w:firstLine="480" w:firstLineChars="200"/>
        <w:rPr>
          <w:rFonts w:cs="仿宋"/>
          <w:kern w:val="0"/>
          <w:lang w:val="zh-CN" w:bidi="zh-CN"/>
        </w:rPr>
      </w:pPr>
      <w:r>
        <w:rPr>
          <w:rFonts w:hint="eastAsia" w:cs="仿宋"/>
          <w:kern w:val="0"/>
          <w:lang w:val="zh-CN" w:bidi="zh-CN"/>
        </w:rPr>
        <w:t>扣题是很关键的一点。在开始写之前，一定要寻找项目网站上对该材料的要求。有些会直接问比较具体的问题，此时需要逐一回答。此外，为了完成一封优质的个人陈述，同学们可能需要用到前文提及的文书润色的服务。</w:t>
      </w:r>
    </w:p>
    <w:p>
      <w:pPr>
        <w:pStyle w:val="5"/>
      </w:pPr>
      <w:r>
        <w:rPr>
          <w:rStyle w:val="32"/>
          <w:rFonts w:hint="eastAsia"/>
          <w:b w:val="0"/>
          <w:bCs w:val="0"/>
        </w:rPr>
        <w:t>1</w:t>
      </w:r>
      <w:r>
        <w:rPr>
          <w:rStyle w:val="32"/>
          <w:b w:val="0"/>
          <w:bCs w:val="0"/>
        </w:rPr>
        <w:t>0.</w:t>
      </w:r>
      <w:r>
        <w:rPr>
          <w:rFonts w:hint="eastAsia"/>
        </w:rPr>
        <w:t>简历（Resume</w:t>
      </w:r>
      <w:r>
        <w:t xml:space="preserve"> / </w:t>
      </w:r>
      <w:r>
        <w:rPr>
          <w:rFonts w:hint="eastAsia"/>
        </w:rPr>
        <w:t>Curriculum Vitae）</w:t>
      </w:r>
    </w:p>
    <w:p>
      <w:pPr>
        <w:autoSpaceDE w:val="0"/>
        <w:autoSpaceDN w:val="0"/>
        <w:ind w:firstLine="480" w:firstLineChars="200"/>
        <w:rPr>
          <w:rFonts w:cs="仿宋"/>
          <w:kern w:val="0"/>
          <w:lang w:val="zh-CN" w:bidi="zh-CN"/>
        </w:rPr>
      </w:pPr>
      <w:r>
        <w:rPr>
          <w:rFonts w:cs="仿宋"/>
          <w:kern w:val="0"/>
          <w:lang w:val="zh-CN" w:bidi="zh-CN"/>
        </w:rPr>
        <w:t>简历又称</w:t>
      </w:r>
      <w:r>
        <w:rPr>
          <w:rFonts w:cs="Calibri"/>
          <w:kern w:val="0"/>
          <w:lang w:bidi="zh-CN"/>
        </w:rPr>
        <w:t>Resume / Curriculum Vitae</w:t>
      </w:r>
      <w:r>
        <w:rPr>
          <w:rFonts w:cs="仿宋"/>
          <w:kern w:val="0"/>
          <w:lang w:bidi="zh-CN"/>
        </w:rPr>
        <w:t>（</w:t>
      </w:r>
      <w:r>
        <w:rPr>
          <w:rFonts w:cs="Calibri"/>
          <w:kern w:val="0"/>
          <w:lang w:bidi="zh-CN"/>
        </w:rPr>
        <w:t>CV</w:t>
      </w:r>
      <w:r>
        <w:rPr>
          <w:rFonts w:cs="仿宋"/>
          <w:kern w:val="0"/>
          <w:lang w:bidi="zh-CN"/>
        </w:rPr>
        <w:t>），</w:t>
      </w:r>
      <w:r>
        <w:rPr>
          <w:rFonts w:cs="仿宋"/>
          <w:kern w:val="0"/>
          <w:lang w:val="zh-CN" w:bidi="zh-CN"/>
        </w:rPr>
        <w:t>类似求职简历</w:t>
      </w:r>
      <w:r>
        <w:rPr>
          <w:rFonts w:cs="仿宋"/>
          <w:kern w:val="0"/>
          <w:lang w:bidi="zh-CN"/>
        </w:rPr>
        <w:t>，</w:t>
      </w:r>
      <w:r>
        <w:rPr>
          <w:rFonts w:cs="仿宋"/>
          <w:kern w:val="0"/>
          <w:lang w:val="zh-CN" w:bidi="zh-CN"/>
        </w:rPr>
        <w:t>包含同学们大学四年的成绩以及相关经历的概述。简历决定了材料审核者对申请者的第一印象，且信息量较大，是非常重要的。在书写简历的过程中，</w:t>
      </w:r>
      <w:r>
        <w:rPr>
          <w:rFonts w:hint="eastAsia" w:cs="仿宋"/>
          <w:kern w:val="0"/>
          <w:lang w:val="zh-CN" w:bidi="zh-CN"/>
        </w:rPr>
        <w:t>小思</w:t>
      </w:r>
      <w:r>
        <w:rPr>
          <w:rFonts w:cs="仿宋"/>
          <w:kern w:val="0"/>
          <w:lang w:val="zh-CN" w:bidi="zh-CN"/>
        </w:rPr>
        <w:t>建议尽早开始，在大一大二建议大家可以着手开始准备自己的简历，并养成定期更新简历的好习惯，回忆出自己大学以来所有的相关经历，选取迎合项目的要求的，把自己包装成一个符合条件且有竞争力的申请者。可以通过网络上学习如何写简历（很多国外大学的官方网站的就业指导中心会有官方教程）进行专业化的调整。简历版面需要简洁严肃，不使用色彩（艺术类专业除外）。推荐使用</w:t>
      </w:r>
      <w:r>
        <w:rPr>
          <w:rFonts w:cs="Calibri"/>
          <w:kern w:val="0"/>
          <w:lang w:val="zh-CN" w:bidi="zh-CN"/>
        </w:rPr>
        <w:t>LaTex</w:t>
      </w:r>
      <w:r>
        <w:rPr>
          <w:rFonts w:cs="仿宋"/>
          <w:kern w:val="0"/>
          <w:lang w:val="zh-CN" w:bidi="zh-CN"/>
        </w:rPr>
        <w:t>及简单的模板进行排版。</w:t>
      </w:r>
    </w:p>
    <w:p>
      <w:pPr>
        <w:pStyle w:val="5"/>
      </w:pPr>
      <w:r>
        <w:rPr>
          <w:rFonts w:hint="eastAsia"/>
        </w:rPr>
        <w:t>1</w:t>
      </w:r>
      <w:r>
        <w:t>1.</w:t>
      </w:r>
      <w:r>
        <w:rPr>
          <w:rFonts w:hint="eastAsia"/>
        </w:rPr>
        <w:t>各类证明材料</w:t>
      </w:r>
    </w:p>
    <w:p>
      <w:pPr>
        <w:autoSpaceDE w:val="0"/>
        <w:autoSpaceDN w:val="0"/>
        <w:ind w:firstLine="480" w:firstLineChars="200"/>
        <w:rPr>
          <w:rFonts w:cs="仿宋"/>
          <w:kern w:val="0"/>
          <w:lang w:val="zh-CN" w:bidi="zh-CN"/>
        </w:rPr>
      </w:pPr>
      <w:r>
        <w:rPr>
          <w:rFonts w:cs="仿宋"/>
          <w:kern w:val="0"/>
          <w:lang w:val="zh-CN" w:bidi="zh-CN"/>
        </w:rPr>
        <w:t>视各院校申请要求而定，一般包括中英文版本的申请者的在读证明（如果非应届生，则应为毕业证等材料）、中英文版本的申请者的成绩单以及学校的评分标准（Grading System），四川大学的评分标准就附在成绩单背面。</w:t>
      </w:r>
    </w:p>
    <w:p>
      <w:pPr>
        <w:jc w:val="right"/>
      </w:pPr>
      <w:r>
        <w:rPr>
          <w:rFonts w:hint="eastAsia" w:ascii="楷体" w:hAnsi="楷体" w:eastAsia="楷体"/>
        </w:rPr>
        <w:t xml:space="preserve">(刘东亮 陈隽可 郭遇尔 韩啸 </w:t>
      </w:r>
      <w:r>
        <w:rPr>
          <w:rFonts w:ascii="楷体" w:hAnsi="楷体" w:eastAsia="楷体"/>
        </w:rPr>
        <w:t>郭遇尔)</w:t>
      </w:r>
    </w:p>
    <w:p>
      <w:pPr>
        <w:keepNext/>
        <w:keepLines/>
        <w:spacing w:before="100" w:beforeAutospacing="1" w:after="100" w:afterAutospacing="1"/>
        <w:outlineLvl w:val="2"/>
        <w:rPr>
          <w:rFonts w:cs="Times New Roman"/>
          <w:bCs/>
          <w:sz w:val="48"/>
          <w:szCs w:val="48"/>
        </w:rPr>
      </w:pPr>
      <w:bookmarkStart w:id="356" w:name="_Toc75364291"/>
      <w:r>
        <w:rPr>
          <w:rFonts w:hint="eastAsia" w:cs="Helvetica"/>
          <w:bCs/>
          <w:sz w:val="28"/>
          <w:szCs w:val="28"/>
        </w:rPr>
        <w:t>（四）</w:t>
      </w:r>
      <w:r>
        <w:rPr>
          <w:rFonts w:cs="Helvetica"/>
          <w:bCs/>
          <w:sz w:val="28"/>
          <w:szCs w:val="28"/>
        </w:rPr>
        <w:t xml:space="preserve"> </w:t>
      </w:r>
      <w:r>
        <w:rPr>
          <w:rFonts w:hint="eastAsia"/>
          <w:bCs/>
          <w:sz w:val="28"/>
          <w:szCs w:val="28"/>
        </w:rPr>
        <w:t>留学申请规划</w:t>
      </w:r>
      <w:bookmarkEnd w:id="356"/>
      <w:r>
        <w:rPr>
          <w:rFonts w:cs="Helvetica"/>
          <w:bCs/>
          <w:sz w:val="28"/>
          <w:szCs w:val="28"/>
        </w:rPr>
        <w:t xml:space="preserve"> </w:t>
      </w:r>
    </w:p>
    <w:p>
      <w:pPr>
        <w:autoSpaceDE w:val="0"/>
        <w:autoSpaceDN w:val="0"/>
        <w:ind w:firstLine="480" w:firstLineChars="200"/>
        <w:rPr>
          <w:rFonts w:cs="Times New Roman"/>
          <w:kern w:val="0"/>
          <w:lang w:val="zh-CN" w:bidi="zh-CN"/>
        </w:rPr>
      </w:pPr>
      <w:r>
        <w:rPr>
          <w:rFonts w:hint="eastAsia" w:cs="仿宋"/>
          <w:kern w:val="0"/>
          <w:lang w:val="zh-CN" w:bidi="zh-CN"/>
        </w:rPr>
        <w:t>在前面小思带领同学们一同梳理了留学申请需要用到的材料，并针对这些材料的准备提出了一些意见。相信同学们已经大致熟悉了留学申请需要哪些材料，然而，还有一个问题亟待解决，那就是怎么规划自己的留学申请</w:t>
      </w:r>
      <w:r>
        <w:rPr>
          <w:rFonts w:cs="仿宋"/>
          <w:kern w:val="0"/>
          <w:lang w:val="zh-CN" w:bidi="zh-CN"/>
        </w:rPr>
        <w:t>。</w:t>
      </w:r>
    </w:p>
    <w:p>
      <w:pPr>
        <w:keepNext/>
        <w:keepLines/>
        <w:outlineLvl w:val="3"/>
        <w:rPr>
          <w:rFonts w:cs="Times New Roman"/>
          <w:b/>
          <w:bCs/>
          <w:sz w:val="27"/>
          <w:szCs w:val="27"/>
        </w:rPr>
      </w:pPr>
      <w:r>
        <w:rPr>
          <w:b/>
          <w:bCs/>
        </w:rPr>
        <w:t>1</w:t>
      </w:r>
      <w:r>
        <w:rPr>
          <w:rFonts w:hint="eastAsia"/>
          <w:b/>
          <w:bCs/>
        </w:rPr>
        <w:t>.</w:t>
      </w:r>
      <w:r>
        <w:rPr>
          <w:rFonts w:cs="Helvetica"/>
          <w:b/>
          <w:bCs/>
        </w:rPr>
        <w:t xml:space="preserve"> </w:t>
      </w:r>
      <w:r>
        <w:rPr>
          <w:rFonts w:hint="eastAsia"/>
          <w:b/>
          <w:bCs/>
        </w:rPr>
        <w:t>目标校选</w:t>
      </w:r>
      <w:r>
        <w:rPr>
          <w:b/>
          <w:bCs/>
        </w:rPr>
        <w:t>定</w:t>
      </w:r>
    </w:p>
    <w:p>
      <w:pPr>
        <w:autoSpaceDE w:val="0"/>
        <w:autoSpaceDN w:val="0"/>
        <w:ind w:firstLine="480" w:firstLineChars="200"/>
        <w:rPr>
          <w:rFonts w:cs="仿宋"/>
          <w:kern w:val="0"/>
          <w:lang w:val="zh-CN" w:bidi="zh-CN"/>
        </w:rPr>
      </w:pPr>
      <w:r>
        <w:rPr>
          <w:rFonts w:cs="仿宋"/>
          <w:kern w:val="0"/>
          <w:lang w:val="zh-CN" w:bidi="zh-CN"/>
        </w:rPr>
        <w:t>本小节将提供如何检索并定位目标校的方法。</w:t>
      </w:r>
    </w:p>
    <w:p>
      <w:pPr>
        <w:autoSpaceDE w:val="0"/>
        <w:autoSpaceDN w:val="0"/>
        <w:ind w:firstLine="480" w:firstLineChars="200"/>
        <w:rPr>
          <w:rFonts w:cs="Times New Roman"/>
          <w:kern w:val="0"/>
          <w:lang w:val="zh-CN" w:bidi="zh-CN"/>
        </w:rPr>
      </w:pPr>
      <w:r>
        <w:rPr>
          <w:rFonts w:cs="仿宋"/>
          <w:kern w:val="0"/>
          <w:lang w:val="zh-CN" w:bidi="zh-CN"/>
        </w:rPr>
        <w:t>选定的目标校分为三类：冲刺校；主审校；保底校。同学们可根据自己的绩点、托福、</w:t>
      </w:r>
      <w:r>
        <w:rPr>
          <w:rFonts w:cs="Helvetica"/>
          <w:kern w:val="0"/>
          <w:lang w:val="zh-CN" w:bidi="zh-CN"/>
        </w:rPr>
        <w:t>GRE</w:t>
      </w:r>
      <w:r>
        <w:rPr>
          <w:kern w:val="0"/>
          <w:lang w:val="zh-CN" w:bidi="zh-CN"/>
        </w:rPr>
        <w:t>、</w:t>
      </w:r>
      <w:r>
        <w:rPr>
          <w:rFonts w:cs="仿宋"/>
          <w:kern w:val="0"/>
          <w:lang w:val="zh-CN" w:bidi="zh-CN"/>
        </w:rPr>
        <w:t>科研经验、实习经验等进行综合评估进行选校。小思建议在选校时可以根据往年录取情况并听取有经验人士的意见。此外，也可以通过</w:t>
      </w:r>
      <w:r>
        <w:rPr>
          <w:rFonts w:hint="eastAsia" w:cs="仿宋"/>
          <w:kern w:val="0"/>
          <w:lang w:val="zh-CN" w:bidi="zh-CN"/>
        </w:rPr>
        <w:t>“一亩三分地”和“gradcaf”</w:t>
      </w:r>
      <w:r>
        <w:rPr>
          <w:rFonts w:cs="仿宋"/>
          <w:kern w:val="0"/>
          <w:lang w:val="zh-CN" w:bidi="zh-CN"/>
        </w:rPr>
        <w:t>等</w:t>
      </w:r>
      <w:r>
        <w:rPr>
          <w:rFonts w:hint="eastAsia" w:cs="仿宋"/>
          <w:kern w:val="0"/>
          <w:lang w:val="zh-CN" w:bidi="zh-CN"/>
        </w:rPr>
        <w:t>论坛</w:t>
      </w:r>
      <w:r>
        <w:rPr>
          <w:rFonts w:cs="仿宋"/>
          <w:kern w:val="0"/>
          <w:lang w:val="zh-CN" w:bidi="zh-CN"/>
        </w:rPr>
        <w:t>资源帮助定位相适于自己背景的项目。</w:t>
      </w:r>
    </w:p>
    <w:p>
      <w:pPr>
        <w:autoSpaceDE w:val="0"/>
        <w:autoSpaceDN w:val="0"/>
        <w:ind w:firstLine="480" w:firstLineChars="200"/>
        <w:rPr>
          <w:rFonts w:cs="Times New Roman"/>
          <w:kern w:val="0"/>
          <w:lang w:val="zh-CN" w:bidi="zh-CN"/>
        </w:rPr>
      </w:pPr>
      <w:r>
        <w:rPr>
          <w:rFonts w:hint="eastAsia" w:cs="仿宋"/>
          <w:kern w:val="0"/>
          <w:lang w:val="zh-CN" w:bidi="zh-CN"/>
        </w:rPr>
        <w:t>学校选择考虑的因素</w:t>
      </w:r>
      <w:r>
        <w:rPr>
          <w:rFonts w:cs="仿宋"/>
          <w:kern w:val="0"/>
          <w:lang w:val="zh-CN" w:bidi="zh-CN"/>
        </w:rPr>
        <w:t>：</w:t>
      </w:r>
    </w:p>
    <w:p>
      <w:pPr>
        <w:autoSpaceDE w:val="0"/>
        <w:autoSpaceDN w:val="0"/>
        <w:ind w:firstLine="480" w:firstLineChars="200"/>
        <w:rPr>
          <w:rFonts w:cs="Helvetica"/>
          <w:kern w:val="0"/>
          <w:lang w:val="zh-CN" w:bidi="zh-CN"/>
        </w:rPr>
      </w:pPr>
      <w:r>
        <w:rPr>
          <w:rFonts w:hint="eastAsia" w:cs="仿宋"/>
          <w:kern w:val="0"/>
          <w:lang w:val="zh-CN" w:bidi="zh-CN"/>
        </w:rPr>
        <w:t>（1）排名（专业排名，学院排名，学校排名</w:t>
      </w:r>
      <w:r>
        <w:rPr>
          <w:rFonts w:cs="仿宋"/>
          <w:kern w:val="0"/>
          <w:lang w:val="zh-CN" w:bidi="zh-CN"/>
        </w:rPr>
        <w:t>）</w:t>
      </w:r>
    </w:p>
    <w:p>
      <w:pPr>
        <w:autoSpaceDE w:val="0"/>
        <w:autoSpaceDN w:val="0"/>
        <w:ind w:firstLine="480" w:firstLineChars="200"/>
        <w:rPr>
          <w:rFonts w:cs="Helvetica"/>
          <w:kern w:val="0"/>
          <w:lang w:val="zh-CN" w:bidi="zh-CN"/>
        </w:rPr>
      </w:pPr>
      <w:r>
        <w:rPr>
          <w:rFonts w:hint="eastAsia" w:cs="仿宋"/>
          <w:kern w:val="0"/>
          <w:lang w:val="zh-CN" w:bidi="zh-CN"/>
        </w:rPr>
        <w:t>排名可根据以下网站进行查询</w:t>
      </w:r>
      <w:r>
        <w:rPr>
          <w:rFonts w:cs="仿宋"/>
          <w:kern w:val="0"/>
          <w:lang w:val="zh-CN" w:bidi="zh-CN"/>
        </w:rPr>
        <w:t>：</w:t>
      </w:r>
    </w:p>
    <w:p>
      <w:pPr>
        <w:autoSpaceDE w:val="0"/>
        <w:autoSpaceDN w:val="0"/>
        <w:ind w:firstLine="480" w:firstLineChars="200"/>
        <w:rPr>
          <w:rFonts w:cs="Helvetica"/>
          <w:color w:val="000000"/>
          <w:kern w:val="0"/>
          <w:lang w:bidi="zh-CN"/>
        </w:rPr>
      </w:pPr>
      <w:r>
        <w:rPr>
          <w:rFonts w:cs="Helvetica"/>
          <w:kern w:val="0"/>
          <w:lang w:bidi="zh-CN"/>
        </w:rPr>
        <w:t xml:space="preserve">US News: </w:t>
      </w:r>
      <w:r>
        <w:fldChar w:fldCharType="begin"/>
      </w:r>
      <w:r>
        <w:instrText xml:space="preserve"> HYPERLINK "https://www.usnews.com/best-graduate-schools" </w:instrText>
      </w:r>
      <w:r>
        <w:fldChar w:fldCharType="separate"/>
      </w:r>
      <w:r>
        <w:rPr>
          <w:rStyle w:val="27"/>
          <w:rFonts w:cs="Helvetica"/>
          <w:kern w:val="0"/>
          <w:lang w:bidi="zh-CN"/>
        </w:rPr>
        <w:t>https://www.usnews.com/best-graduate-schools</w:t>
      </w:r>
      <w:r>
        <w:rPr>
          <w:rStyle w:val="27"/>
          <w:rFonts w:cs="Helvetica"/>
          <w:kern w:val="0"/>
          <w:lang w:bidi="zh-CN"/>
        </w:rPr>
        <w:fldChar w:fldCharType="end"/>
      </w:r>
    </w:p>
    <w:p>
      <w:pPr>
        <w:autoSpaceDE w:val="0"/>
        <w:autoSpaceDN w:val="0"/>
        <w:ind w:firstLine="480" w:firstLineChars="200"/>
        <w:rPr>
          <w:rFonts w:cs="Helvetica"/>
          <w:kern w:val="0"/>
          <w:lang w:bidi="zh-CN"/>
        </w:rPr>
      </w:pPr>
      <w:r>
        <w:rPr>
          <w:rFonts w:cs="Helvetica"/>
          <w:color w:val="000000"/>
          <w:kern w:val="0"/>
          <w:lang w:bidi="zh-CN"/>
        </w:rPr>
        <w:t>QS:</w:t>
      </w:r>
      <w:r>
        <w:rPr>
          <w:rFonts w:cs="Helvetica"/>
          <w:kern w:val="0"/>
          <w:lang w:bidi="zh-CN"/>
        </w:rPr>
        <w:t xml:space="preserve"> </w:t>
      </w:r>
      <w:r>
        <w:fldChar w:fldCharType="begin"/>
      </w:r>
      <w:r>
        <w:instrText xml:space="preserve"> HYPERLINK "https://www.topuniversities.com/university-rankings/world-university-%20rankings/2021" </w:instrText>
      </w:r>
      <w:r>
        <w:fldChar w:fldCharType="separate"/>
      </w:r>
      <w:r>
        <w:rPr>
          <w:rStyle w:val="27"/>
          <w:rFonts w:cs="Helvetica"/>
          <w:kern w:val="0"/>
          <w:lang w:bidi="zh-CN"/>
        </w:rPr>
        <w:t>https://www.topuniversities.com/university-rankings/world-university- rankings/2021</w:t>
      </w:r>
      <w:r>
        <w:rPr>
          <w:rStyle w:val="27"/>
          <w:rFonts w:cs="Helvetica"/>
          <w:kern w:val="0"/>
          <w:lang w:bidi="zh-CN"/>
        </w:rPr>
        <w:fldChar w:fldCharType="end"/>
      </w:r>
    </w:p>
    <w:p>
      <w:pPr>
        <w:autoSpaceDE w:val="0"/>
        <w:autoSpaceDN w:val="0"/>
        <w:ind w:firstLine="480" w:firstLineChars="200"/>
        <w:rPr>
          <w:rFonts w:cs="Helvetica"/>
          <w:color w:val="000000"/>
          <w:kern w:val="0"/>
          <w:lang w:val="zh-CN" w:bidi="zh-CN"/>
        </w:rPr>
      </w:pPr>
      <w:r>
        <w:rPr>
          <w:rFonts w:hint="eastAsia" w:cs="仿宋"/>
          <w:color w:val="000000"/>
          <w:kern w:val="0"/>
          <w:lang w:val="zh-CN" w:bidi="zh-CN"/>
        </w:rPr>
        <w:t>（2）教授学术界的地位及水平（是否有</w:t>
      </w:r>
      <w:r>
        <w:rPr>
          <w:rFonts w:cs="Helvetica"/>
          <w:color w:val="000000"/>
          <w:kern w:val="0"/>
          <w:lang w:val="zh-CN" w:bidi="zh-CN"/>
        </w:rPr>
        <w:t>funding</w:t>
      </w:r>
      <w:r>
        <w:rPr>
          <w:rFonts w:hint="eastAsia" w:cs="仿宋"/>
          <w:color w:val="000000"/>
          <w:kern w:val="0"/>
          <w:lang w:val="zh-CN" w:bidi="zh-CN"/>
        </w:rPr>
        <w:t>，发表论文的引用次数）</w:t>
      </w:r>
      <w:r>
        <w:rPr>
          <w:rFonts w:hint="eastAsia" w:cs="Helvetica"/>
          <w:color w:val="000000"/>
          <w:kern w:val="0"/>
          <w:lang w:val="zh-CN" w:bidi="zh-CN"/>
        </w:rPr>
        <w:t>：</w:t>
      </w:r>
      <w:r>
        <w:rPr>
          <w:rFonts w:hint="eastAsia" w:cs="仿宋"/>
          <w:color w:val="000000"/>
          <w:kern w:val="0"/>
          <w:lang w:val="zh-CN" w:bidi="zh-CN"/>
        </w:rPr>
        <w:t>考虑科研向的同学们需要特别注意此</w:t>
      </w:r>
      <w:r>
        <w:rPr>
          <w:rFonts w:cs="仿宋"/>
          <w:color w:val="000000"/>
          <w:kern w:val="0"/>
          <w:lang w:val="zh-CN" w:bidi="zh-CN"/>
        </w:rPr>
        <w:t>点</w:t>
      </w:r>
    </w:p>
    <w:p>
      <w:pPr>
        <w:autoSpaceDE w:val="0"/>
        <w:autoSpaceDN w:val="0"/>
        <w:ind w:firstLine="480" w:firstLineChars="200"/>
        <w:rPr>
          <w:rFonts w:cs="Helvetica"/>
          <w:color w:val="000000"/>
          <w:kern w:val="0"/>
          <w:lang w:val="zh-CN" w:bidi="zh-CN"/>
        </w:rPr>
      </w:pPr>
      <w:r>
        <w:rPr>
          <w:rFonts w:hint="eastAsia" w:cs="仿宋"/>
          <w:color w:val="000000"/>
          <w:kern w:val="0"/>
          <w:lang w:val="zh-CN" w:bidi="zh-CN"/>
        </w:rPr>
        <w:t>（3）学校的声誉及学校学术氛围（建议询问已出国的学长学姐</w:t>
      </w:r>
      <w:r>
        <w:rPr>
          <w:rFonts w:cs="仿宋"/>
          <w:color w:val="000000"/>
          <w:kern w:val="0"/>
          <w:lang w:val="zh-CN" w:bidi="zh-CN"/>
        </w:rPr>
        <w:t>）</w:t>
      </w:r>
    </w:p>
    <w:p>
      <w:pPr>
        <w:autoSpaceDE w:val="0"/>
        <w:autoSpaceDN w:val="0"/>
        <w:ind w:firstLine="480" w:firstLineChars="200"/>
        <w:rPr>
          <w:rFonts w:cs="Helvetica"/>
          <w:color w:val="000000"/>
          <w:kern w:val="0"/>
          <w:lang w:val="zh-CN" w:bidi="zh-CN"/>
        </w:rPr>
      </w:pPr>
      <w:r>
        <w:rPr>
          <w:rFonts w:hint="eastAsia" w:cs="仿宋"/>
          <w:color w:val="000000"/>
          <w:kern w:val="0"/>
          <w:lang w:val="zh-CN" w:bidi="zh-CN"/>
        </w:rPr>
        <w:t>（4）学校所在地</w:t>
      </w:r>
      <w:r>
        <w:rPr>
          <w:rFonts w:cs="仿宋"/>
          <w:color w:val="000000"/>
          <w:kern w:val="0"/>
          <w:lang w:val="zh-CN" w:bidi="zh-CN"/>
        </w:rPr>
        <w:t>域</w:t>
      </w:r>
    </w:p>
    <w:p>
      <w:pPr>
        <w:autoSpaceDE w:val="0"/>
        <w:autoSpaceDN w:val="0"/>
        <w:ind w:firstLine="480" w:firstLineChars="200"/>
        <w:rPr>
          <w:rFonts w:cs="Helvetica"/>
          <w:color w:val="000000"/>
          <w:kern w:val="0"/>
          <w:lang w:val="zh-CN" w:bidi="zh-CN"/>
        </w:rPr>
      </w:pPr>
      <w:r>
        <w:rPr>
          <w:rFonts w:hint="eastAsia" w:cs="仿宋"/>
          <w:color w:val="000000"/>
          <w:kern w:val="0"/>
          <w:lang w:val="zh-CN" w:bidi="zh-CN"/>
        </w:rPr>
        <w:t>（5）国内认可度</w:t>
      </w:r>
      <w:r>
        <w:rPr>
          <w:rFonts w:hint="eastAsia" w:cs="Helvetica"/>
          <w:color w:val="000000"/>
          <w:kern w:val="0"/>
          <w:lang w:val="zh-CN" w:bidi="zh-CN"/>
        </w:rPr>
        <w:t>：</w:t>
      </w:r>
      <w:r>
        <w:rPr>
          <w:rFonts w:hint="eastAsia" w:cs="仿宋"/>
          <w:color w:val="000000"/>
          <w:kern w:val="0"/>
          <w:lang w:val="zh-CN" w:bidi="zh-CN"/>
        </w:rPr>
        <w:t>考虑回国发展的同学们需要特别注意此</w:t>
      </w:r>
      <w:r>
        <w:rPr>
          <w:rFonts w:cs="仿宋"/>
          <w:color w:val="000000"/>
          <w:kern w:val="0"/>
          <w:lang w:val="zh-CN" w:bidi="zh-CN"/>
        </w:rPr>
        <w:t>点</w:t>
      </w:r>
    </w:p>
    <w:p>
      <w:pPr>
        <w:autoSpaceDE w:val="0"/>
        <w:autoSpaceDN w:val="0"/>
        <w:ind w:firstLine="480" w:firstLineChars="200"/>
        <w:rPr>
          <w:rFonts w:cs="Times New Roman"/>
          <w:kern w:val="0"/>
          <w:lang w:val="zh-CN" w:bidi="zh-CN"/>
        </w:rPr>
      </w:pPr>
      <w:r>
        <w:rPr>
          <w:rFonts w:hint="eastAsia" w:cs="仿宋"/>
          <w:kern w:val="0"/>
          <w:lang w:val="zh-CN" w:bidi="zh-CN"/>
        </w:rPr>
        <w:t>此外，在检索跟自己科研兴趣或专业方向相关的项目时应该注意如下问题</w:t>
      </w:r>
      <w:r>
        <w:rPr>
          <w:rFonts w:cs="仿宋"/>
          <w:kern w:val="0"/>
          <w:lang w:val="zh-CN" w:bidi="zh-CN"/>
        </w:rPr>
        <w:t>：</w:t>
      </w:r>
    </w:p>
    <w:p>
      <w:pPr>
        <w:autoSpaceDE w:val="0"/>
        <w:autoSpaceDN w:val="0"/>
        <w:ind w:firstLine="480" w:firstLineChars="200"/>
        <w:rPr>
          <w:rFonts w:cs="Helvetica"/>
          <w:kern w:val="0"/>
          <w:lang w:val="zh-CN" w:bidi="zh-CN"/>
        </w:rPr>
      </w:pPr>
      <w:r>
        <w:rPr>
          <w:rFonts w:hint="eastAsia" w:cs="仿宋"/>
          <w:kern w:val="0"/>
          <w:lang w:val="zh-CN" w:bidi="zh-CN"/>
        </w:rPr>
        <w:t>各个学校开设同一方向的院系可能不同。以人因工程为例，麻省理工大学在航空航天系，密歇根大学则在工业工程系，而其他一些学校则会放在机械工程系，小思建议在选定目标校之前可以全面了解一下。</w:t>
      </w:r>
    </w:p>
    <w:p>
      <w:pPr>
        <w:autoSpaceDE w:val="0"/>
        <w:autoSpaceDN w:val="0"/>
        <w:ind w:firstLine="480" w:firstLineChars="200"/>
        <w:rPr>
          <w:rFonts w:cs="Helvetica"/>
          <w:kern w:val="0"/>
          <w:lang w:val="zh-CN" w:bidi="zh-CN"/>
        </w:rPr>
      </w:pPr>
      <w:r>
        <w:rPr>
          <w:rFonts w:hint="eastAsia" w:cs="仿宋"/>
          <w:kern w:val="0"/>
          <w:lang w:val="zh-CN" w:bidi="zh-CN"/>
        </w:rPr>
        <w:t>国内的一些领域尚未成熟导致该领域课程在国内部分大学并未开设，此现象在新兴领域可能较为明显。小思建议在选校前跟自己专业的留学的学长学姐或教授聊一下，看看本专业的读研可选去向。</w:t>
      </w:r>
    </w:p>
    <w:p>
      <w:pPr>
        <w:keepNext/>
        <w:keepLines/>
        <w:outlineLvl w:val="3"/>
        <w:rPr>
          <w:rFonts w:cs="Times New Roman"/>
          <w:b/>
          <w:bCs/>
          <w:sz w:val="27"/>
          <w:szCs w:val="27"/>
        </w:rPr>
      </w:pPr>
      <w:r>
        <w:rPr>
          <w:rFonts w:hint="eastAsia" w:cs="Helvetica"/>
          <w:b/>
          <w:bCs/>
        </w:rPr>
        <w:t>2.</w:t>
      </w:r>
      <w:r>
        <w:rPr>
          <w:rFonts w:cs="Helvetica"/>
          <w:b/>
          <w:bCs/>
        </w:rPr>
        <w:t xml:space="preserve"> </w:t>
      </w:r>
      <w:r>
        <w:rPr>
          <w:rFonts w:hint="eastAsia"/>
          <w:b/>
          <w:bCs/>
        </w:rPr>
        <w:t>申请时间安</w:t>
      </w:r>
      <w:r>
        <w:rPr>
          <w:b/>
          <w:bCs/>
        </w:rPr>
        <w:t>排</w:t>
      </w:r>
    </w:p>
    <w:p>
      <w:pPr>
        <w:autoSpaceDE w:val="0"/>
        <w:autoSpaceDN w:val="0"/>
        <w:ind w:firstLine="480" w:firstLineChars="200"/>
        <w:rPr>
          <w:rFonts w:cs="仿宋"/>
          <w:kern w:val="0"/>
          <w:lang w:val="zh-CN" w:bidi="zh-CN"/>
        </w:rPr>
      </w:pPr>
      <w:r>
        <w:rPr>
          <w:rFonts w:hint="eastAsia" w:cs="仿宋"/>
          <w:kern w:val="0"/>
          <w:lang w:val="zh-CN" w:bidi="zh-CN"/>
        </w:rPr>
        <w:t>不同地区、不同院校的申请截止日期</w:t>
      </w:r>
      <w:r>
        <w:rPr>
          <w:rFonts w:cs="Helvetica"/>
          <w:kern w:val="0"/>
          <w:lang w:val="zh-CN" w:bidi="zh-CN"/>
        </w:rPr>
        <w:t xml:space="preserve">(Deadline, </w:t>
      </w:r>
      <w:r>
        <w:rPr>
          <w:rFonts w:hint="eastAsia" w:cs="Helvetica"/>
          <w:kern w:val="0"/>
          <w:lang w:val="zh-CN" w:bidi="zh-CN"/>
        </w:rPr>
        <w:t>以下简称</w:t>
      </w:r>
      <w:r>
        <w:rPr>
          <w:rFonts w:cs="Helvetica"/>
          <w:kern w:val="0"/>
          <w:lang w:val="zh-CN" w:bidi="zh-CN"/>
        </w:rPr>
        <w:t>DDL)</w:t>
      </w:r>
      <w:r>
        <w:rPr>
          <w:rFonts w:hint="eastAsia" w:cs="仿宋"/>
          <w:kern w:val="0"/>
          <w:lang w:val="zh-CN" w:bidi="zh-CN"/>
        </w:rPr>
        <w:t>是不一样的，因此本小节也将按照不同地区的申请时间流程进行阐述。</w:t>
      </w:r>
      <w:r>
        <w:rPr>
          <w:rFonts w:cs="仿宋"/>
          <w:kern w:val="0"/>
          <w:lang w:val="zh-CN" w:bidi="zh-CN"/>
        </w:rPr>
        <w:t>本节</w:t>
      </w:r>
      <w:r>
        <w:rPr>
          <w:rFonts w:cs="仿宋"/>
          <w:b/>
          <w:bCs/>
          <w:kern w:val="0"/>
          <w:lang w:val="zh-CN" w:bidi="zh-CN"/>
        </w:rPr>
        <w:t>首先</w:t>
      </w:r>
      <w:r>
        <w:rPr>
          <w:rFonts w:cs="仿宋"/>
          <w:kern w:val="0"/>
          <w:lang w:val="zh-CN" w:bidi="zh-CN"/>
        </w:rPr>
        <w:t>汇总各个地区的申请截止时间；</w:t>
      </w:r>
      <w:r>
        <w:rPr>
          <w:rFonts w:cs="仿宋"/>
          <w:b/>
          <w:bCs/>
          <w:kern w:val="0"/>
          <w:lang w:val="zh-CN" w:bidi="zh-CN"/>
        </w:rPr>
        <w:t>然后</w:t>
      </w:r>
      <w:r>
        <w:rPr>
          <w:rFonts w:cs="仿宋"/>
          <w:kern w:val="0"/>
          <w:lang w:val="zh-CN" w:bidi="zh-CN"/>
        </w:rPr>
        <w:t>，给出一种可能的时间安排计划。</w:t>
      </w:r>
    </w:p>
    <w:p>
      <w:pPr>
        <w:autoSpaceDE w:val="0"/>
        <w:autoSpaceDN w:val="0"/>
        <w:ind w:firstLine="482" w:firstLineChars="200"/>
        <w:rPr>
          <w:rFonts w:ascii="黑体" w:hAnsi="黑体" w:eastAsia="黑体" w:cs="仿宋"/>
          <w:b/>
          <w:kern w:val="0"/>
          <w:lang w:val="zh-CN" w:bidi="zh-CN"/>
        </w:rPr>
      </w:pPr>
      <w:r>
        <w:rPr>
          <w:rFonts w:hint="eastAsia" w:ascii="黑体" w:hAnsi="黑体" w:eastAsia="黑体"/>
          <w:b/>
        </w:rPr>
        <w:t>各国申请截止时</w:t>
      </w:r>
      <w:r>
        <w:rPr>
          <w:rFonts w:ascii="黑体" w:hAnsi="黑体" w:eastAsia="黑体"/>
          <w:b/>
        </w:rPr>
        <w:t>间</w:t>
      </w:r>
    </w:p>
    <w:p>
      <w:pPr>
        <w:rPr>
          <w:rFonts w:cs="Times New Roman"/>
          <w:b/>
          <w:bCs/>
          <w:sz w:val="27"/>
          <w:szCs w:val="27"/>
        </w:rPr>
      </w:pPr>
      <w:r>
        <w:rPr>
          <w:rFonts w:hint="eastAsia"/>
          <w:b/>
          <w:bCs/>
        </w:rPr>
        <w:t>（1）美国截止时</w:t>
      </w:r>
      <w:r>
        <w:rPr>
          <w:b/>
          <w:bCs/>
        </w:rPr>
        <w:t>间</w:t>
      </w:r>
    </w:p>
    <w:p>
      <w:pPr>
        <w:autoSpaceDE w:val="0"/>
        <w:autoSpaceDN w:val="0"/>
        <w:ind w:firstLine="480" w:firstLineChars="200"/>
        <w:rPr>
          <w:rFonts w:cs="仿宋"/>
          <w:kern w:val="0"/>
          <w:lang w:val="zh-CN" w:bidi="zh-CN"/>
        </w:rPr>
      </w:pPr>
      <w:r>
        <w:rPr>
          <w:rFonts w:cs="仿宋"/>
          <w:kern w:val="0"/>
          <w:lang w:val="zh-CN" w:bidi="zh-CN"/>
        </w:rPr>
        <w:t>大部分美国学校秋季</w:t>
      </w:r>
      <w:r>
        <w:rPr>
          <w:rFonts w:cs="仿宋"/>
          <w:b/>
          <w:bCs/>
          <w:kern w:val="0"/>
          <w:lang w:val="zh-CN" w:bidi="zh-CN"/>
        </w:rPr>
        <w:t>博士</w:t>
      </w:r>
      <w:r>
        <w:rPr>
          <w:rFonts w:cs="仿宋"/>
          <w:kern w:val="0"/>
          <w:lang w:val="zh-CN" w:bidi="zh-CN"/>
        </w:rPr>
        <w:t>申请入学的截至日期一般为十二月初至十二月中，而</w:t>
      </w:r>
      <w:r>
        <w:rPr>
          <w:rFonts w:cs="仿宋"/>
          <w:b/>
          <w:bCs/>
          <w:kern w:val="0"/>
          <w:lang w:val="zh-CN" w:bidi="zh-CN"/>
        </w:rPr>
        <w:t>硕士</w:t>
      </w:r>
      <w:r>
        <w:rPr>
          <w:rFonts w:cs="仿宋"/>
          <w:kern w:val="0"/>
          <w:lang w:val="zh-CN" w:bidi="zh-CN"/>
        </w:rPr>
        <w:t>申请则会推迟一个月，为一月初至一月中。个别学校可能略有不同。至于具体</w:t>
      </w:r>
      <w:r>
        <w:rPr>
          <w:rFonts w:cs="等线"/>
          <w:kern w:val="0"/>
          <w:lang w:val="zh-CN" w:bidi="zh-CN"/>
        </w:rPr>
        <w:t>截止申请的时间</w:t>
      </w:r>
      <w:r>
        <w:rPr>
          <w:rFonts w:cs="Helvetica"/>
          <w:kern w:val="0"/>
          <w:lang w:val="zh-CN" w:bidi="zh-CN"/>
        </w:rPr>
        <w:t>,</w:t>
      </w:r>
      <w:r>
        <w:rPr>
          <w:rFonts w:cs="仿宋"/>
          <w:kern w:val="0"/>
          <w:lang w:val="zh-CN" w:bidi="zh-CN"/>
        </w:rPr>
        <w:t>同学们在浏览器中输入关键词：所申学校</w:t>
      </w:r>
      <w:r>
        <w:rPr>
          <w:rFonts w:cs="Helvetica"/>
          <w:kern w:val="0"/>
          <w:lang w:val="zh-CN" w:bidi="zh-CN"/>
        </w:rPr>
        <w:t>+</w:t>
      </w:r>
      <w:r>
        <w:rPr>
          <w:rFonts w:cs="仿宋"/>
          <w:kern w:val="0"/>
          <w:lang w:val="zh-CN" w:bidi="zh-CN"/>
        </w:rPr>
        <w:t>所申项目</w:t>
      </w:r>
      <w:r>
        <w:rPr>
          <w:rFonts w:cs="Helvetica"/>
          <w:kern w:val="0"/>
          <w:lang w:val="zh-CN" w:bidi="zh-CN"/>
        </w:rPr>
        <w:t>(</w:t>
      </w:r>
      <w:r>
        <w:rPr>
          <w:rFonts w:cs="仿宋"/>
          <w:kern w:val="0"/>
          <w:lang w:val="zh-CN" w:bidi="zh-CN"/>
        </w:rPr>
        <w:t>硕士</w:t>
      </w:r>
      <w:r>
        <w:rPr>
          <w:rFonts w:cs="Helvetica"/>
          <w:kern w:val="0"/>
          <w:lang w:val="zh-CN" w:bidi="zh-CN"/>
        </w:rPr>
        <w:t>/</w:t>
      </w:r>
      <w:r>
        <w:rPr>
          <w:rFonts w:cs="仿宋"/>
          <w:kern w:val="0"/>
          <w:lang w:val="zh-CN" w:bidi="zh-CN"/>
        </w:rPr>
        <w:t>博士</w:t>
      </w:r>
      <w:r>
        <w:rPr>
          <w:rFonts w:cs="Helvetica"/>
          <w:kern w:val="0"/>
          <w:lang w:val="zh-CN" w:bidi="zh-CN"/>
        </w:rPr>
        <w:t>)+</w:t>
      </w:r>
      <w:r>
        <w:rPr>
          <w:rFonts w:cs="仿宋"/>
          <w:kern w:val="0"/>
          <w:lang w:val="zh-CN" w:bidi="zh-CN"/>
        </w:rPr>
        <w:t>所申专业</w:t>
      </w:r>
      <w:r>
        <w:rPr>
          <w:rFonts w:cs="Helvetica"/>
          <w:kern w:val="0"/>
          <w:lang w:val="zh-CN" w:bidi="zh-CN"/>
        </w:rPr>
        <w:t>+application deadline</w:t>
      </w:r>
      <w:r>
        <w:rPr>
          <w:rFonts w:cs="仿宋"/>
          <w:kern w:val="0"/>
          <w:lang w:val="zh-CN" w:bidi="zh-CN"/>
        </w:rPr>
        <w:t>即可。以普渡大学工业工程博士申请为例，同学们可在浏览器中输入</w:t>
      </w:r>
      <w:r>
        <w:rPr>
          <w:rFonts w:cs="Helvetica"/>
          <w:kern w:val="0"/>
          <w:lang w:val="zh-CN" w:bidi="zh-CN"/>
        </w:rPr>
        <w:t>Purdue University PhD industrial engineering application deadline</w:t>
      </w:r>
      <w:r>
        <w:rPr>
          <w:rFonts w:cs="仿宋"/>
          <w:kern w:val="0"/>
          <w:lang w:val="zh-CN" w:bidi="zh-CN"/>
        </w:rPr>
        <w:t>（请一定要查看官网给出的信息）。</w:t>
      </w:r>
    </w:p>
    <w:p>
      <w:pPr>
        <w:autoSpaceDE w:val="0"/>
        <w:autoSpaceDN w:val="0"/>
        <w:ind w:firstLine="480" w:firstLineChars="200"/>
        <w:rPr>
          <w:rFonts w:cs="仿宋"/>
          <w:kern w:val="0"/>
          <w:lang w:val="zh-CN" w:bidi="zh-CN"/>
        </w:rPr>
      </w:pPr>
      <w:r>
        <w:rPr>
          <w:rFonts w:cs="仿宋"/>
          <w:kern w:val="0"/>
          <w:lang w:val="zh-CN" w:bidi="zh-CN"/>
        </w:rPr>
        <w:t>在申请截止前，理论上需要提供所有指定材料。有些学校，如俄亥俄州立大学，需要提供通过学信网认证的成绩单；另一些学校需要同学们提供纸质版官方成绩单。请同学们尽早准备并按照学校要求寄送。所需材料中有些学校可能会允许推荐信晚交一至两周，可以通过学校官网查询或发邮件询问相关负责人（如招生办公室）。</w:t>
      </w:r>
    </w:p>
    <w:p>
      <w:pPr>
        <w:autoSpaceDE w:val="0"/>
        <w:autoSpaceDN w:val="0"/>
        <w:ind w:firstLine="480" w:firstLineChars="200"/>
        <w:rPr>
          <w:rFonts w:cs="仿宋"/>
          <w:kern w:val="0"/>
          <w:lang w:val="zh-CN" w:bidi="zh-CN"/>
        </w:rPr>
      </w:pPr>
      <w:r>
        <w:rPr>
          <w:rFonts w:cs="仿宋"/>
          <w:kern w:val="0"/>
          <w:lang w:val="zh-CN" w:bidi="zh-CN"/>
        </w:rPr>
        <w:t>需要注意的是，美国大部分研究生项目都是在</w:t>
      </w:r>
      <w:r>
        <w:rPr>
          <w:rFonts w:cs="等线"/>
          <w:kern w:val="0"/>
          <w:lang w:val="zh-CN" w:bidi="zh-CN"/>
        </w:rPr>
        <w:t>申请截止日期之后</w:t>
      </w:r>
      <w:r>
        <w:rPr>
          <w:rFonts w:cs="仿宋"/>
          <w:kern w:val="0"/>
          <w:lang w:val="zh-CN" w:bidi="zh-CN"/>
        </w:rPr>
        <w:t>之后所有申请一起审核。但请根据官网的要求进行最终确认。</w:t>
      </w:r>
    </w:p>
    <w:p>
      <w:pPr>
        <w:spacing w:before="60" w:after="60" w:line="312" w:lineRule="auto"/>
        <w:rPr>
          <w:rFonts w:cs="微软雅黑"/>
          <w:color w:val="333333"/>
        </w:rPr>
      </w:pPr>
    </w:p>
    <w:p>
      <w:pPr>
        <w:rPr>
          <w:rFonts w:cs="Times New Roman"/>
          <w:b/>
          <w:bCs/>
          <w:sz w:val="27"/>
          <w:szCs w:val="27"/>
        </w:rPr>
      </w:pPr>
      <w:r>
        <w:rPr>
          <w:rFonts w:hint="eastAsia"/>
          <w:b/>
          <w:bCs/>
        </w:rPr>
        <w:t>（2）欧洲截止时</w:t>
      </w:r>
      <w:r>
        <w:rPr>
          <w:b/>
          <w:bCs/>
        </w:rPr>
        <w:t>间</w:t>
      </w:r>
    </w:p>
    <w:p>
      <w:pPr>
        <w:autoSpaceDE w:val="0"/>
        <w:autoSpaceDN w:val="0"/>
        <w:ind w:firstLine="480" w:firstLineChars="200"/>
        <w:rPr>
          <w:rFonts w:cs="Times New Roman"/>
          <w:kern w:val="0"/>
          <w:lang w:val="zh-CN" w:bidi="zh-CN"/>
        </w:rPr>
      </w:pPr>
      <w:r>
        <w:rPr>
          <w:rFonts w:cs="仿宋"/>
          <w:kern w:val="0"/>
          <w:lang w:val="zh-CN" w:bidi="zh-CN"/>
        </w:rPr>
        <w:t>接下来</w:t>
      </w:r>
      <w:r>
        <w:rPr>
          <w:rFonts w:hint="eastAsia" w:cs="仿宋"/>
          <w:kern w:val="0"/>
          <w:lang w:val="zh-CN" w:bidi="zh-CN"/>
        </w:rPr>
        <w:t>，小思来给大家介绍一下欧洲地区院校的申请的截止时间</w:t>
      </w:r>
      <w:r>
        <w:rPr>
          <w:rFonts w:cs="仿宋"/>
          <w:kern w:val="0"/>
          <w:lang w:val="zh-CN" w:bidi="zh-CN"/>
        </w:rPr>
        <w:t>。</w:t>
      </w:r>
    </w:p>
    <w:p>
      <w:pPr>
        <w:autoSpaceDE w:val="0"/>
        <w:autoSpaceDN w:val="0"/>
        <w:ind w:firstLine="480" w:firstLineChars="200"/>
        <w:rPr>
          <w:rFonts w:cs="Times New Roman"/>
          <w:kern w:val="0"/>
          <w:lang w:val="zh-CN" w:bidi="zh-CN"/>
        </w:rPr>
      </w:pPr>
      <w:r>
        <w:rPr>
          <w:rFonts w:hint="eastAsia" w:cs="仿宋"/>
          <w:kern w:val="0"/>
          <w:lang w:val="zh-CN" w:bidi="zh-CN"/>
        </w:rPr>
        <w:t>事实上，由于欧洲包含很多不同的国家，不同国家内甚至还包含很多不同的院校，因此要想归纳一个准确的</w:t>
      </w:r>
      <w:r>
        <w:rPr>
          <w:rFonts w:cs="Helvetica"/>
          <w:kern w:val="0"/>
          <w:lang w:val="zh-CN" w:bidi="zh-CN"/>
        </w:rPr>
        <w:t>DDL</w:t>
      </w:r>
      <w:r>
        <w:rPr>
          <w:rFonts w:hint="eastAsia" w:cs="仿宋"/>
          <w:kern w:val="0"/>
          <w:lang w:val="zh-CN" w:bidi="zh-CN"/>
        </w:rPr>
        <w:t>乃是不可能的。无论如何，小思还是为大家总结了一些规律。申请截止日期有如下三条规律</w:t>
      </w:r>
      <w:r>
        <w:rPr>
          <w:rFonts w:cs="仿宋"/>
          <w:kern w:val="0"/>
          <w:lang w:val="zh-CN" w:bidi="zh-CN"/>
        </w:rPr>
        <w:t>：</w:t>
      </w:r>
    </w:p>
    <w:p>
      <w:pPr>
        <w:autoSpaceDE w:val="0"/>
        <w:autoSpaceDN w:val="0"/>
        <w:ind w:firstLine="480" w:firstLineChars="200"/>
        <w:rPr>
          <w:rFonts w:cs="Helvetica"/>
          <w:kern w:val="0"/>
          <w:lang w:val="zh-CN" w:bidi="zh-CN"/>
        </w:rPr>
      </w:pPr>
      <w:r>
        <w:rPr>
          <w:rFonts w:hint="eastAsia" w:cs="仿宋"/>
          <w:kern w:val="0"/>
          <w:lang w:val="zh-CN" w:bidi="zh-CN"/>
        </w:rPr>
        <w:t>欧洲不同国家、不同院校申请截止时间差异很大</w:t>
      </w:r>
      <w:r>
        <w:rPr>
          <w:rFonts w:cs="仿宋"/>
          <w:kern w:val="0"/>
          <w:lang w:val="zh-CN" w:bidi="zh-CN"/>
        </w:rPr>
        <w:t>；</w:t>
      </w:r>
    </w:p>
    <w:p>
      <w:pPr>
        <w:autoSpaceDE w:val="0"/>
        <w:autoSpaceDN w:val="0"/>
        <w:ind w:firstLine="480" w:firstLineChars="200"/>
        <w:rPr>
          <w:rFonts w:cs="Helvetica"/>
          <w:kern w:val="0"/>
          <w:lang w:val="zh-CN" w:bidi="zh-CN"/>
        </w:rPr>
      </w:pPr>
      <w:r>
        <w:rPr>
          <w:rFonts w:hint="eastAsia" w:cs="仿宋"/>
          <w:kern w:val="0"/>
          <w:lang w:val="zh-CN" w:bidi="zh-CN"/>
        </w:rPr>
        <w:t>欧洲大部分院校申请截止时间为</w:t>
      </w:r>
      <w:r>
        <w:rPr>
          <w:rFonts w:cs="Helvetica"/>
          <w:kern w:val="0"/>
          <w:lang w:val="zh-CN" w:bidi="zh-CN"/>
        </w:rPr>
        <w:t>4</w:t>
      </w:r>
      <w:r>
        <w:rPr>
          <w:rFonts w:hint="eastAsia" w:cs="仿宋"/>
          <w:kern w:val="0"/>
          <w:lang w:val="zh-CN" w:bidi="zh-CN"/>
        </w:rPr>
        <w:t>月（川大毕业时间通常为</w:t>
      </w:r>
      <w:r>
        <w:rPr>
          <w:rFonts w:cs="Helvetica"/>
          <w:kern w:val="0"/>
          <w:lang w:val="zh-CN" w:bidi="zh-CN"/>
        </w:rPr>
        <w:t>6</w:t>
      </w:r>
      <w:r>
        <w:rPr>
          <w:rFonts w:hint="eastAsia" w:cs="仿宋"/>
          <w:kern w:val="0"/>
          <w:lang w:val="zh-CN" w:bidi="zh-CN"/>
        </w:rPr>
        <w:t>月，即申请截止时间比毕业时间</w:t>
      </w:r>
      <w:r>
        <w:rPr>
          <w:rFonts w:hint="eastAsia" w:cs="仿宋"/>
          <w:b/>
          <w:bCs/>
          <w:kern w:val="0"/>
          <w:lang w:val="zh-CN" w:bidi="zh-CN"/>
        </w:rPr>
        <w:t>早</w:t>
      </w:r>
      <w:r>
        <w:rPr>
          <w:rFonts w:cs="Helvetica"/>
          <w:b/>
          <w:bCs/>
          <w:kern w:val="0"/>
          <w:lang w:val="zh-CN" w:bidi="zh-CN"/>
        </w:rPr>
        <w:t>2</w:t>
      </w:r>
      <w:r>
        <w:rPr>
          <w:rFonts w:hint="eastAsia" w:cs="仿宋"/>
          <w:b/>
          <w:bCs/>
          <w:kern w:val="0"/>
          <w:lang w:val="zh-CN" w:bidi="zh-CN"/>
        </w:rPr>
        <w:t>个月</w:t>
      </w:r>
      <w:r>
        <w:rPr>
          <w:rFonts w:hint="eastAsia" w:cs="仿宋"/>
          <w:kern w:val="0"/>
          <w:lang w:val="zh-CN" w:bidi="zh-CN"/>
        </w:rPr>
        <w:t>）</w:t>
      </w:r>
      <w:r>
        <w:rPr>
          <w:rFonts w:cs="仿宋"/>
          <w:kern w:val="0"/>
          <w:lang w:val="zh-CN" w:bidi="zh-CN"/>
        </w:rPr>
        <w:t>；</w:t>
      </w:r>
    </w:p>
    <w:p>
      <w:pPr>
        <w:autoSpaceDE w:val="0"/>
        <w:autoSpaceDN w:val="0"/>
        <w:ind w:firstLine="480" w:firstLineChars="200"/>
        <w:rPr>
          <w:rFonts w:cs="Helvetica"/>
          <w:kern w:val="0"/>
          <w:lang w:val="zh-CN" w:bidi="zh-CN"/>
        </w:rPr>
      </w:pPr>
      <w:r>
        <w:rPr>
          <w:rFonts w:cs="仿宋"/>
          <w:kern w:val="0"/>
          <w:lang w:val="zh-CN" w:bidi="zh-CN"/>
        </w:rPr>
        <w:t>欧洲有一部分院校（如苏黎世联邦理工大学</w:t>
      </w:r>
      <w:r>
        <w:rPr>
          <w:rFonts w:cs="Helvetica"/>
          <w:kern w:val="0"/>
          <w:lang w:val="zh-CN" w:bidi="zh-CN"/>
        </w:rPr>
        <w:t>ETHZ</w:t>
      </w:r>
      <w:r>
        <w:rPr>
          <w:rFonts w:cs="仿宋"/>
          <w:kern w:val="0"/>
          <w:lang w:val="zh-CN" w:bidi="zh-CN"/>
        </w:rPr>
        <w:t>）申请截止时间为</w:t>
      </w:r>
      <w:r>
        <w:rPr>
          <w:rFonts w:cs="Helvetica"/>
          <w:kern w:val="0"/>
          <w:lang w:val="zh-CN" w:bidi="zh-CN"/>
        </w:rPr>
        <w:t>12</w:t>
      </w:r>
      <w:r>
        <w:rPr>
          <w:rFonts w:cs="仿宋"/>
          <w:kern w:val="0"/>
          <w:lang w:val="zh-CN" w:bidi="zh-CN"/>
        </w:rPr>
        <w:t>月。</w:t>
      </w:r>
    </w:p>
    <w:p>
      <w:pPr>
        <w:autoSpaceDE w:val="0"/>
        <w:autoSpaceDN w:val="0"/>
        <w:ind w:firstLine="480" w:firstLineChars="200"/>
        <w:rPr>
          <w:rFonts w:cs="Times New Roman"/>
          <w:kern w:val="0"/>
          <w:lang w:val="zh-CN" w:bidi="zh-CN"/>
        </w:rPr>
      </w:pPr>
      <w:r>
        <w:rPr>
          <w:rFonts w:hint="eastAsia" w:cs="仿宋"/>
          <w:kern w:val="0"/>
          <w:lang w:val="zh-CN" w:bidi="zh-CN"/>
        </w:rPr>
        <w:t>综上，一个清晰明确的申请截止日期表是难以总结的。然而，同学们总可以自己找到自己申请项目的截止日期，</w:t>
      </w:r>
      <w:r>
        <w:rPr>
          <w:rFonts w:hint="eastAsia" w:cs="仿宋"/>
          <w:b/>
          <w:bCs/>
          <w:kern w:val="0"/>
          <w:lang w:val="zh-CN" w:bidi="zh-CN"/>
        </w:rPr>
        <w:t>方法是</w:t>
      </w:r>
      <w:r>
        <w:rPr>
          <w:rFonts w:cs="仿宋"/>
          <w:kern w:val="0"/>
          <w:lang w:val="zh-CN" w:bidi="zh-CN"/>
        </w:rPr>
        <w:t>：</w:t>
      </w:r>
    </w:p>
    <w:p>
      <w:pPr>
        <w:autoSpaceDE w:val="0"/>
        <w:autoSpaceDN w:val="0"/>
        <w:ind w:firstLine="480" w:firstLineChars="200"/>
        <w:rPr>
          <w:rFonts w:cs="Helvetica"/>
          <w:kern w:val="0"/>
          <w:lang w:val="zh-CN" w:bidi="zh-CN"/>
        </w:rPr>
      </w:pPr>
      <w:r>
        <w:rPr>
          <w:rFonts w:hint="eastAsia" w:cs="仿宋"/>
          <w:kern w:val="0"/>
          <w:lang w:val="zh-CN" w:bidi="zh-CN"/>
        </w:rPr>
        <w:t>登陆想申请的大学官网</w:t>
      </w:r>
      <w:r>
        <w:rPr>
          <w:rFonts w:cs="仿宋"/>
          <w:kern w:val="0"/>
          <w:lang w:val="zh-CN" w:bidi="zh-CN"/>
        </w:rPr>
        <w:t>；</w:t>
      </w:r>
    </w:p>
    <w:p>
      <w:pPr>
        <w:autoSpaceDE w:val="0"/>
        <w:autoSpaceDN w:val="0"/>
        <w:ind w:firstLine="480" w:firstLineChars="200"/>
        <w:rPr>
          <w:rFonts w:cs="Helvetica"/>
          <w:kern w:val="0"/>
          <w:lang w:val="zh-CN" w:bidi="zh-CN"/>
        </w:rPr>
      </w:pPr>
      <w:r>
        <w:rPr>
          <w:rFonts w:hint="eastAsia" w:cs="仿宋"/>
          <w:kern w:val="0"/>
          <w:lang w:val="zh-CN" w:bidi="zh-CN"/>
        </w:rPr>
        <w:t>找到录取</w:t>
      </w:r>
      <w:r>
        <w:rPr>
          <w:rFonts w:cs="Helvetica"/>
          <w:kern w:val="0"/>
          <w:lang w:val="zh-CN" w:bidi="zh-CN"/>
        </w:rPr>
        <w:t>(Admission)</w:t>
      </w:r>
      <w:r>
        <w:rPr>
          <w:rFonts w:hint="eastAsia" w:cs="仿宋"/>
          <w:kern w:val="0"/>
          <w:lang w:val="zh-CN" w:bidi="zh-CN"/>
        </w:rPr>
        <w:t>相关网页</w:t>
      </w:r>
      <w:r>
        <w:rPr>
          <w:rFonts w:cs="仿宋"/>
          <w:kern w:val="0"/>
          <w:lang w:val="zh-CN" w:bidi="zh-CN"/>
        </w:rPr>
        <w:t>；</w:t>
      </w:r>
    </w:p>
    <w:p>
      <w:pPr>
        <w:autoSpaceDE w:val="0"/>
        <w:autoSpaceDN w:val="0"/>
        <w:ind w:firstLine="480" w:firstLineChars="200"/>
        <w:rPr>
          <w:rFonts w:cs="Helvetica"/>
          <w:kern w:val="0"/>
          <w:lang w:val="zh-CN" w:bidi="zh-CN"/>
        </w:rPr>
      </w:pPr>
      <w:r>
        <w:rPr>
          <w:rFonts w:hint="eastAsia" w:cs="仿宋"/>
          <w:kern w:val="0"/>
          <w:lang w:val="zh-CN" w:bidi="zh-CN"/>
        </w:rPr>
        <w:t>阅读并找到申请截止时间</w:t>
      </w:r>
      <w:r>
        <w:rPr>
          <w:rFonts w:cs="仿宋"/>
          <w:kern w:val="0"/>
          <w:lang w:val="zh-CN" w:bidi="zh-CN"/>
        </w:rPr>
        <w:t>。</w:t>
      </w:r>
    </w:p>
    <w:p>
      <w:pPr>
        <w:autoSpaceDE w:val="0"/>
        <w:autoSpaceDN w:val="0"/>
        <w:ind w:firstLine="480" w:firstLineChars="200"/>
        <w:rPr>
          <w:rFonts w:cs="Times New Roman"/>
          <w:kern w:val="0"/>
          <w:lang w:val="zh-CN" w:bidi="zh-CN"/>
        </w:rPr>
      </w:pPr>
      <w:r>
        <w:rPr>
          <w:rFonts w:hint="eastAsia" w:cs="仿宋"/>
          <w:kern w:val="0"/>
          <w:lang w:val="zh-CN" w:bidi="zh-CN"/>
        </w:rPr>
        <w:t>此外，需要指出的是，</w:t>
      </w:r>
      <w:r>
        <w:rPr>
          <w:rFonts w:hint="eastAsia" w:cs="仿宋"/>
          <w:b/>
          <w:bCs/>
          <w:kern w:val="0"/>
          <w:lang w:val="zh-CN" w:bidi="zh-CN"/>
        </w:rPr>
        <w:t>尽管理论上</w:t>
      </w:r>
      <w:r>
        <w:rPr>
          <w:rFonts w:hint="eastAsia" w:cs="仿宋"/>
          <w:kern w:val="0"/>
          <w:lang w:val="zh-CN" w:bidi="zh-CN"/>
        </w:rPr>
        <w:t>在申请截止时间前提交申请都是被允许的；</w:t>
      </w:r>
      <w:r>
        <w:rPr>
          <w:rFonts w:hint="eastAsia" w:cs="仿宋"/>
          <w:b/>
          <w:bCs/>
          <w:kern w:val="0"/>
          <w:lang w:val="zh-CN" w:bidi="zh-CN"/>
        </w:rPr>
        <w:t>然而</w:t>
      </w:r>
      <w:r>
        <w:rPr>
          <w:rFonts w:hint="eastAsia" w:cs="仿宋"/>
          <w:kern w:val="0"/>
          <w:lang w:val="zh-CN" w:bidi="zh-CN"/>
        </w:rPr>
        <w:t>，许多学校采取先到先得的方式</w:t>
      </w:r>
      <w:r>
        <w:rPr>
          <w:rFonts w:cs="Helvetica"/>
          <w:kern w:val="0"/>
          <w:lang w:val="zh-CN" w:bidi="zh-CN"/>
        </w:rPr>
        <w:t>(</w:t>
      </w:r>
      <w:r>
        <w:rPr>
          <w:rFonts w:hint="eastAsia" w:cs="仿宋"/>
          <w:kern w:val="0"/>
          <w:lang w:val="zh-CN" w:bidi="zh-CN"/>
        </w:rPr>
        <w:t>即所谓的</w:t>
      </w:r>
      <w:r>
        <w:rPr>
          <w:rFonts w:cs="Helvetica"/>
          <w:b/>
          <w:bCs/>
          <w:kern w:val="0"/>
          <w:lang w:val="zh-CN" w:bidi="zh-CN"/>
        </w:rPr>
        <w:t>rolling</w:t>
      </w:r>
      <w:r>
        <w:rPr>
          <w:rFonts w:hint="eastAsia" w:cs="仿宋"/>
          <w:kern w:val="0"/>
          <w:lang w:val="zh-CN" w:bidi="zh-CN"/>
        </w:rPr>
        <w:t>录取方式</w:t>
      </w:r>
      <w:r>
        <w:rPr>
          <w:rFonts w:cs="Helvetica"/>
          <w:kern w:val="0"/>
          <w:lang w:val="zh-CN" w:bidi="zh-CN"/>
        </w:rPr>
        <w:t>)</w:t>
      </w:r>
      <w:r>
        <w:rPr>
          <w:rFonts w:hint="eastAsia" w:cs="仿宋"/>
          <w:kern w:val="0"/>
          <w:lang w:val="zh-CN" w:bidi="zh-CN"/>
        </w:rPr>
        <w:t>。比如，荷兰的埃因霍温理工大学</w:t>
      </w:r>
      <w:r>
        <w:rPr>
          <w:rFonts w:cs="Helvetica"/>
          <w:kern w:val="0"/>
          <w:lang w:val="zh-CN" w:bidi="zh-CN"/>
        </w:rPr>
        <w:t>TUE</w:t>
      </w:r>
      <w:r>
        <w:rPr>
          <w:rFonts w:hint="eastAsia" w:cs="仿宋"/>
          <w:kern w:val="0"/>
          <w:lang w:val="zh-CN" w:bidi="zh-CN"/>
        </w:rPr>
        <w:t>就是采用</w:t>
      </w:r>
      <w:r>
        <w:rPr>
          <w:rFonts w:cs="Helvetica"/>
          <w:kern w:val="0"/>
          <w:lang w:val="zh-CN" w:bidi="zh-CN"/>
        </w:rPr>
        <w:t>rolling</w:t>
      </w:r>
      <w:r>
        <w:rPr>
          <w:rFonts w:hint="eastAsia" w:cs="仿宋"/>
          <w:kern w:val="0"/>
          <w:lang w:val="zh-CN" w:bidi="zh-CN"/>
        </w:rPr>
        <w:t>的方式录取。如果当年申请的人数较多，导致申请人数达到学校预计招生数目，则学校会</w:t>
      </w:r>
      <w:r>
        <w:rPr>
          <w:rFonts w:hint="eastAsia" w:cs="仿宋"/>
          <w:b/>
          <w:bCs/>
          <w:kern w:val="0"/>
          <w:lang w:val="zh-CN" w:bidi="zh-CN"/>
        </w:rPr>
        <w:t>提前终止申请</w:t>
      </w:r>
      <w:r>
        <w:rPr>
          <w:rFonts w:hint="eastAsia" w:cs="仿宋"/>
          <w:kern w:val="0"/>
          <w:lang w:val="zh-CN" w:bidi="zh-CN"/>
        </w:rPr>
        <w:t>。因此，请务必提前了解学校的录取方式</w:t>
      </w:r>
      <w:r>
        <w:rPr>
          <w:rFonts w:cs="仿宋"/>
          <w:kern w:val="0"/>
          <w:lang w:val="zh-CN" w:bidi="zh-CN"/>
        </w:rPr>
        <w:t>。</w:t>
      </w:r>
    </w:p>
    <w:p>
      <w:pPr>
        <w:rPr>
          <w:rFonts w:cs="Times New Roman"/>
          <w:b/>
          <w:bCs/>
          <w:sz w:val="27"/>
          <w:szCs w:val="27"/>
        </w:rPr>
      </w:pPr>
      <w:r>
        <w:rPr>
          <w:rFonts w:hint="eastAsia"/>
          <w:b/>
          <w:bCs/>
        </w:rPr>
        <w:t>（3）英国截止时</w:t>
      </w:r>
      <w:r>
        <w:rPr>
          <w:b/>
          <w:bCs/>
        </w:rPr>
        <w:t>间</w:t>
      </w:r>
    </w:p>
    <w:p>
      <w:pPr>
        <w:autoSpaceDE w:val="0"/>
        <w:autoSpaceDN w:val="0"/>
        <w:ind w:firstLine="480" w:firstLineChars="200"/>
        <w:rPr>
          <w:rFonts w:cs="Times New Roman"/>
          <w:kern w:val="0"/>
          <w:lang w:val="zh-CN" w:bidi="zh-CN"/>
        </w:rPr>
      </w:pPr>
      <w:r>
        <w:rPr>
          <w:rFonts w:hint="eastAsia" w:cs="仿宋"/>
          <w:kern w:val="0"/>
          <w:lang w:val="zh-CN" w:bidi="zh-CN"/>
        </w:rPr>
        <w:t>英国高校较多，本科背景如四川大学这样的</w:t>
      </w:r>
      <w:r>
        <w:rPr>
          <w:rFonts w:cs="Helvetica"/>
          <w:kern w:val="0"/>
          <w:lang w:val="zh-CN" w:bidi="zh-CN"/>
        </w:rPr>
        <w:t>985</w:t>
      </w:r>
      <w:r>
        <w:rPr>
          <w:rFonts w:hint="eastAsia" w:cs="仿宋"/>
          <w:kern w:val="0"/>
          <w:lang w:val="zh-CN" w:bidi="zh-CN"/>
        </w:rPr>
        <w:t>双一流高校的同学一般会选择申请世界排名在前</w:t>
      </w:r>
      <w:r>
        <w:rPr>
          <w:rFonts w:cs="Helvetica"/>
          <w:kern w:val="0"/>
          <w:lang w:val="zh-CN" w:bidi="zh-CN"/>
        </w:rPr>
        <w:t>100</w:t>
      </w:r>
      <w:r>
        <w:rPr>
          <w:rFonts w:hint="eastAsia" w:cs="仿宋"/>
          <w:kern w:val="0"/>
          <w:lang w:val="zh-CN" w:bidi="zh-CN"/>
        </w:rPr>
        <w:t>左右的大学，在这些可选择的学校中，常分为</w:t>
      </w:r>
      <w:r>
        <w:rPr>
          <w:rFonts w:cs="Helvetica"/>
          <w:kern w:val="0"/>
          <w:lang w:val="zh-CN" w:bidi="zh-CN"/>
        </w:rPr>
        <w:t>G5</w:t>
      </w:r>
      <w:r>
        <w:rPr>
          <w:rFonts w:hint="eastAsia" w:cs="仿宋"/>
          <w:kern w:val="0"/>
          <w:lang w:val="zh-CN" w:bidi="zh-CN"/>
        </w:rPr>
        <w:t>（包括剑桥大学</w:t>
      </w:r>
      <w:r>
        <w:rPr>
          <w:rFonts w:cs="Helvetica"/>
          <w:kern w:val="0"/>
          <w:lang w:val="zh-CN" w:bidi="zh-CN"/>
        </w:rPr>
        <w:t>CU</w:t>
      </w:r>
      <w:r>
        <w:rPr>
          <w:rFonts w:hint="eastAsia" w:cs="仿宋"/>
          <w:kern w:val="0"/>
          <w:lang w:val="zh-CN" w:bidi="zh-CN"/>
        </w:rPr>
        <w:t>，牛津大学</w:t>
      </w:r>
      <w:r>
        <w:rPr>
          <w:rFonts w:cs="Helvetica"/>
          <w:kern w:val="0"/>
          <w:lang w:val="zh-CN" w:bidi="zh-CN"/>
        </w:rPr>
        <w:t>Oxford</w:t>
      </w:r>
      <w:r>
        <w:rPr>
          <w:rFonts w:hint="eastAsia" w:cs="仿宋"/>
          <w:kern w:val="0"/>
          <w:lang w:val="zh-CN" w:bidi="zh-CN"/>
        </w:rPr>
        <w:t>，帝国理工学院</w:t>
      </w:r>
      <w:r>
        <w:rPr>
          <w:rFonts w:cs="Helvetica"/>
          <w:kern w:val="0"/>
          <w:lang w:val="zh-CN" w:bidi="zh-CN"/>
        </w:rPr>
        <w:t>IC</w:t>
      </w:r>
      <w:r>
        <w:rPr>
          <w:rFonts w:hint="eastAsia" w:cs="仿宋"/>
          <w:kern w:val="0"/>
          <w:lang w:val="zh-CN" w:bidi="zh-CN"/>
        </w:rPr>
        <w:t>，伦敦大学学院</w:t>
      </w:r>
      <w:r>
        <w:rPr>
          <w:rFonts w:cs="Helvetica"/>
          <w:kern w:val="0"/>
          <w:lang w:val="zh-CN" w:bidi="zh-CN"/>
        </w:rPr>
        <w:t>UCL</w:t>
      </w:r>
      <w:r>
        <w:rPr>
          <w:rFonts w:hint="eastAsia" w:cs="仿宋"/>
          <w:kern w:val="0"/>
          <w:lang w:val="zh-CN" w:bidi="zh-CN"/>
        </w:rPr>
        <w:t>和伦敦政治经济学院</w:t>
      </w:r>
      <w:r>
        <w:rPr>
          <w:rFonts w:cs="Helvetica"/>
          <w:kern w:val="0"/>
          <w:lang w:val="zh-CN" w:bidi="zh-CN"/>
        </w:rPr>
        <w:t>LSE</w:t>
      </w:r>
      <w:r>
        <w:rPr>
          <w:rFonts w:hint="eastAsia" w:cs="仿宋"/>
          <w:kern w:val="0"/>
          <w:lang w:val="zh-CN" w:bidi="zh-CN"/>
        </w:rPr>
        <w:t>五所知名大学）和非</w:t>
      </w:r>
      <w:r>
        <w:rPr>
          <w:rFonts w:cs="Helvetica"/>
          <w:kern w:val="0"/>
          <w:lang w:val="zh-CN" w:bidi="zh-CN"/>
        </w:rPr>
        <w:t>G5</w:t>
      </w:r>
      <w:r>
        <w:rPr>
          <w:rFonts w:hint="eastAsia" w:cs="仿宋"/>
          <w:kern w:val="0"/>
          <w:lang w:val="zh-CN" w:bidi="zh-CN"/>
        </w:rPr>
        <w:t>高校，这些学校根据学院或者专业不同截止时间也有一定区别，但主要时间线如下</w:t>
      </w:r>
      <w:r>
        <w:rPr>
          <w:rFonts w:cs="仿宋"/>
          <w:kern w:val="0"/>
          <w:lang w:val="zh-CN" w:bidi="zh-CN"/>
        </w:rPr>
        <w:t>：</w:t>
      </w:r>
    </w:p>
    <w:p>
      <w:pPr>
        <w:autoSpaceDE w:val="0"/>
        <w:autoSpaceDN w:val="0"/>
        <w:ind w:firstLine="480" w:firstLineChars="200"/>
        <w:rPr>
          <w:rFonts w:cs="Helvetica"/>
          <w:kern w:val="0"/>
          <w:lang w:val="zh-CN" w:bidi="zh-CN"/>
        </w:rPr>
      </w:pPr>
      <w:r>
        <w:rPr>
          <w:rFonts w:cs="仿宋"/>
          <w:kern w:val="0"/>
          <w:lang w:val="zh-CN" w:bidi="zh-CN"/>
        </w:rPr>
        <w:t>大多数学校在</w:t>
      </w:r>
      <w:r>
        <w:rPr>
          <w:rFonts w:cs="Helvetica"/>
          <w:b/>
          <w:bCs/>
          <w:kern w:val="0"/>
          <w:lang w:val="zh-CN" w:bidi="zh-CN"/>
        </w:rPr>
        <w:t>9</w:t>
      </w:r>
      <w:r>
        <w:rPr>
          <w:rFonts w:cs="仿宋"/>
          <w:b/>
          <w:bCs/>
          <w:kern w:val="0"/>
          <w:lang w:val="zh-CN" w:bidi="zh-CN"/>
        </w:rPr>
        <w:t>月末</w:t>
      </w:r>
      <w:r>
        <w:rPr>
          <w:rFonts w:cs="仿宋"/>
          <w:kern w:val="0"/>
          <w:lang w:val="zh-CN" w:bidi="zh-CN"/>
        </w:rPr>
        <w:t>或</w:t>
      </w:r>
      <w:r>
        <w:rPr>
          <w:rFonts w:cs="Helvetica"/>
          <w:b/>
          <w:bCs/>
          <w:kern w:val="0"/>
          <w:lang w:val="zh-CN" w:bidi="zh-CN"/>
        </w:rPr>
        <w:t>10</w:t>
      </w:r>
      <w:r>
        <w:rPr>
          <w:rFonts w:cs="仿宋"/>
          <w:b/>
          <w:bCs/>
          <w:kern w:val="0"/>
          <w:lang w:val="zh-CN" w:bidi="zh-CN"/>
        </w:rPr>
        <w:t>月初</w:t>
      </w:r>
      <w:r>
        <w:rPr>
          <w:rFonts w:cs="仿宋"/>
          <w:kern w:val="0"/>
          <w:lang w:val="zh-CN" w:bidi="zh-CN"/>
        </w:rPr>
        <w:t>会开放申请通道，但一些学校特别是</w:t>
      </w:r>
      <w:r>
        <w:rPr>
          <w:rFonts w:cs="Helvetica"/>
          <w:kern w:val="0"/>
          <w:lang w:val="zh-CN" w:bidi="zh-CN"/>
        </w:rPr>
        <w:t>G5</w:t>
      </w:r>
      <w:r>
        <w:rPr>
          <w:rFonts w:cs="仿宋"/>
          <w:kern w:val="0"/>
          <w:lang w:val="zh-CN" w:bidi="zh-CN"/>
        </w:rPr>
        <w:t>等排名靠前的学校开放时间可能会适当延后，具体时间建议通过申请学校官网查询；</w:t>
      </w:r>
    </w:p>
    <w:p>
      <w:pPr>
        <w:autoSpaceDE w:val="0"/>
        <w:autoSpaceDN w:val="0"/>
        <w:ind w:firstLine="480" w:firstLineChars="200"/>
        <w:rPr>
          <w:rFonts w:cs="Helvetica"/>
          <w:kern w:val="0"/>
          <w:lang w:val="zh-CN" w:bidi="zh-CN"/>
        </w:rPr>
      </w:pPr>
      <w:r>
        <w:rPr>
          <w:rFonts w:hint="eastAsia" w:cs="仿宋"/>
          <w:kern w:val="0"/>
          <w:lang w:val="zh-CN" w:bidi="zh-CN"/>
        </w:rPr>
        <w:t>多数学校申请的截止时间是</w:t>
      </w:r>
      <w:r>
        <w:rPr>
          <w:rFonts w:cs="Helvetica"/>
          <w:b/>
          <w:bCs/>
          <w:kern w:val="0"/>
          <w:lang w:val="zh-CN" w:bidi="zh-CN"/>
        </w:rPr>
        <w:t>12</w:t>
      </w:r>
      <w:r>
        <w:rPr>
          <w:rFonts w:hint="eastAsia" w:cs="仿宋"/>
          <w:b/>
          <w:bCs/>
          <w:kern w:val="0"/>
          <w:lang w:val="zh-CN" w:bidi="zh-CN"/>
        </w:rPr>
        <w:t>月末</w:t>
      </w:r>
      <w:r>
        <w:rPr>
          <w:rFonts w:hint="eastAsia" w:cs="仿宋"/>
          <w:kern w:val="0"/>
          <w:lang w:val="zh-CN" w:bidi="zh-CN"/>
        </w:rPr>
        <w:t>或者</w:t>
      </w:r>
      <w:r>
        <w:rPr>
          <w:rFonts w:hint="eastAsia" w:cs="仿宋"/>
          <w:b/>
          <w:bCs/>
          <w:kern w:val="0"/>
          <w:lang w:val="zh-CN" w:bidi="zh-CN"/>
        </w:rPr>
        <w:t>次年</w:t>
      </w:r>
      <w:r>
        <w:rPr>
          <w:rFonts w:cs="Helvetica"/>
          <w:b/>
          <w:bCs/>
          <w:kern w:val="0"/>
          <w:lang w:val="zh-CN" w:bidi="zh-CN"/>
        </w:rPr>
        <w:t>1</w:t>
      </w:r>
      <w:r>
        <w:rPr>
          <w:rFonts w:hint="eastAsia" w:cs="仿宋"/>
          <w:b/>
          <w:bCs/>
          <w:kern w:val="0"/>
          <w:lang w:val="zh-CN" w:bidi="zh-CN"/>
        </w:rPr>
        <w:t>月</w:t>
      </w:r>
      <w:r>
        <w:rPr>
          <w:rFonts w:hint="eastAsia" w:cs="仿宋"/>
          <w:kern w:val="0"/>
          <w:lang w:val="zh-CN" w:bidi="zh-CN"/>
        </w:rPr>
        <w:t>，也有部分院校会延期至</w:t>
      </w:r>
      <w:r>
        <w:rPr>
          <w:rFonts w:cs="Helvetica"/>
          <w:kern w:val="0"/>
          <w:lang w:val="zh-CN" w:bidi="zh-CN"/>
        </w:rPr>
        <w:t>2</w:t>
      </w:r>
      <w:r>
        <w:rPr>
          <w:rFonts w:hint="eastAsia" w:cs="仿宋"/>
          <w:kern w:val="0"/>
          <w:lang w:val="zh-CN" w:bidi="zh-CN"/>
        </w:rPr>
        <w:t>月，但为了保险期间，避免错过最佳投递期，</w:t>
      </w:r>
      <w:r>
        <w:rPr>
          <w:rFonts w:hint="eastAsia" w:cs="仿宋"/>
          <w:b/>
          <w:bCs/>
          <w:kern w:val="0"/>
          <w:lang w:val="zh-CN" w:bidi="zh-CN"/>
        </w:rPr>
        <w:t>建议在</w:t>
      </w:r>
      <w:r>
        <w:rPr>
          <w:rFonts w:cs="Helvetica"/>
          <w:b/>
          <w:bCs/>
          <w:kern w:val="0"/>
          <w:lang w:val="zh-CN" w:bidi="zh-CN"/>
        </w:rPr>
        <w:t>11</w:t>
      </w:r>
      <w:r>
        <w:rPr>
          <w:rFonts w:hint="eastAsia" w:cs="仿宋"/>
          <w:b/>
          <w:bCs/>
          <w:kern w:val="0"/>
          <w:lang w:val="zh-CN" w:bidi="zh-CN"/>
        </w:rPr>
        <w:t>月左右</w:t>
      </w:r>
      <w:r>
        <w:rPr>
          <w:rFonts w:hint="eastAsia" w:cs="仿宋"/>
          <w:kern w:val="0"/>
          <w:lang w:val="zh-CN" w:bidi="zh-CN"/>
        </w:rPr>
        <w:t>开始进行申</w:t>
      </w:r>
      <w:r>
        <w:rPr>
          <w:rFonts w:cs="仿宋"/>
          <w:kern w:val="0"/>
          <w:lang w:val="zh-CN" w:bidi="zh-CN"/>
        </w:rPr>
        <w:t>请</w:t>
      </w:r>
    </w:p>
    <w:p>
      <w:pPr>
        <w:autoSpaceDE w:val="0"/>
        <w:autoSpaceDN w:val="0"/>
        <w:ind w:firstLine="480" w:firstLineChars="200"/>
        <w:rPr>
          <w:rFonts w:cs="Helvetica"/>
          <w:kern w:val="0"/>
          <w:lang w:val="zh-CN" w:bidi="zh-CN"/>
        </w:rPr>
      </w:pPr>
      <w:r>
        <w:rPr>
          <w:rFonts w:hint="eastAsia" w:cs="仿宋"/>
          <w:kern w:val="0"/>
          <w:lang w:val="zh-CN" w:bidi="zh-CN"/>
        </w:rPr>
        <w:t>很多英国学校采取滚动录取制，在第一批录取完毕后会有部分剩余名额放出，未能赶上第一批申请的同学可以随时关注相关消息，在允许的情况下参与第二批或其他批次的申请</w:t>
      </w:r>
      <w:r>
        <w:rPr>
          <w:rFonts w:cs="仿宋"/>
          <w:kern w:val="0"/>
          <w:lang w:val="zh-CN" w:bidi="zh-CN"/>
        </w:rPr>
        <w:t>。</w:t>
      </w:r>
    </w:p>
    <w:p>
      <w:pPr>
        <w:autoSpaceDE w:val="0"/>
        <w:autoSpaceDN w:val="0"/>
        <w:ind w:firstLine="480" w:firstLineChars="200"/>
        <w:rPr>
          <w:rFonts w:cs="仿宋"/>
          <w:kern w:val="0"/>
          <w:lang w:val="zh-CN" w:bidi="zh-CN"/>
        </w:rPr>
      </w:pPr>
      <w:r>
        <w:rPr>
          <w:rFonts w:cs="仿宋"/>
          <w:kern w:val="0"/>
          <w:lang w:val="zh-CN" w:bidi="zh-CN"/>
        </w:rPr>
        <w:t>英国学校的申请有些需要带上有效期内的雅思成绩，有一些则在申请时不强制要求提交雅思成绩而在</w:t>
      </w:r>
      <w:r>
        <w:rPr>
          <w:rFonts w:cs="Helvetica"/>
          <w:kern w:val="0"/>
          <w:lang w:val="zh-CN" w:bidi="zh-CN"/>
        </w:rPr>
        <w:t>conditional offer</w:t>
      </w:r>
      <w:r>
        <w:rPr>
          <w:rFonts w:cs="仿宋"/>
          <w:kern w:val="0"/>
          <w:lang w:val="zh-CN" w:bidi="zh-CN"/>
        </w:rPr>
        <w:t>中再对雅思成绩提出要求（此种情况下，学校通常会发放有条件的录取，在录取信中会明确提出对语言成绩的要求，申请者提交满足要求的语言成绩后方可申请正式录取）；一般申请时需要至少</w:t>
      </w:r>
      <w:r>
        <w:rPr>
          <w:rFonts w:cs="Helvetica"/>
          <w:b/>
          <w:bCs/>
          <w:kern w:val="0"/>
          <w:lang w:val="zh-CN" w:bidi="zh-CN"/>
        </w:rPr>
        <w:t>6</w:t>
      </w:r>
      <w:r>
        <w:rPr>
          <w:rFonts w:cs="仿宋"/>
          <w:b/>
          <w:bCs/>
          <w:kern w:val="0"/>
          <w:lang w:val="zh-CN" w:bidi="zh-CN"/>
        </w:rPr>
        <w:t>个学期以上的本科成绩单</w:t>
      </w:r>
      <w:r>
        <w:rPr>
          <w:rFonts w:cs="仿宋"/>
          <w:kern w:val="0"/>
          <w:lang w:val="zh-CN" w:bidi="zh-CN"/>
        </w:rPr>
        <w:t>，录取之后再补充剩余学期的成绩单。</w:t>
      </w:r>
    </w:p>
    <w:p>
      <w:pPr>
        <w:rPr>
          <w:rFonts w:cs="Times New Roman"/>
          <w:b/>
          <w:bCs/>
          <w:sz w:val="27"/>
          <w:szCs w:val="27"/>
        </w:rPr>
      </w:pPr>
      <w:r>
        <w:rPr>
          <w:rFonts w:hint="eastAsia"/>
          <w:b/>
          <w:bCs/>
        </w:rPr>
        <w:t>（3）澳大利亚截止时</w:t>
      </w:r>
      <w:r>
        <w:rPr>
          <w:b/>
          <w:bCs/>
        </w:rPr>
        <w:t>间</w:t>
      </w:r>
    </w:p>
    <w:p>
      <w:pPr>
        <w:autoSpaceDE w:val="0"/>
        <w:autoSpaceDN w:val="0"/>
        <w:ind w:firstLine="480" w:firstLineChars="200"/>
        <w:rPr>
          <w:rFonts w:cs="Times New Roman"/>
          <w:kern w:val="0"/>
          <w:lang w:val="zh-CN" w:bidi="zh-CN"/>
        </w:rPr>
      </w:pPr>
      <w:r>
        <w:rPr>
          <w:rFonts w:cs="微软雅黑"/>
          <w:color w:val="333333"/>
          <w:kern w:val="0"/>
          <w:lang w:val="zh-CN" w:bidi="zh-CN"/>
        </w:rPr>
        <w:t>澳大利亚的学校中传统强校就是澳洲八大（</w:t>
      </w:r>
      <w:r>
        <w:rPr>
          <w:rFonts w:hint="eastAsia" w:cs="仿宋"/>
          <w:kern w:val="0"/>
          <w:lang w:val="zh-CN" w:bidi="zh-CN"/>
        </w:rPr>
        <w:t xml:space="preserve">澳大利亚国立大学、悉尼大学、新南威尔士大学、西澳大学、阿德莱德大学、昆士兰大学、墨尔本大学、莫纳什大学 </w:t>
      </w:r>
      <w:r>
        <w:rPr>
          <w:rFonts w:cs="微软雅黑"/>
          <w:color w:val="333333"/>
          <w:kern w:val="0"/>
          <w:lang w:val="zh-CN" w:bidi="zh-CN"/>
        </w:rPr>
        <w:t>），这些学校的申请时间线大致如下：</w:t>
      </w:r>
    </w:p>
    <w:p>
      <w:pPr>
        <w:widowControl/>
        <w:numPr>
          <w:ilvl w:val="0"/>
          <w:numId w:val="18"/>
        </w:numPr>
        <w:spacing w:before="60" w:after="60" w:line="312" w:lineRule="auto"/>
        <w:ind w:left="1200"/>
        <w:textAlignment w:val="baseline"/>
        <w:rPr>
          <w:rFonts w:cs="Helvetica"/>
          <w:color w:val="333333"/>
        </w:rPr>
      </w:pPr>
      <w:r>
        <w:rPr>
          <w:rFonts w:cs="微软雅黑"/>
          <w:color w:val="333333"/>
        </w:rPr>
        <w:t>除</w:t>
      </w:r>
      <w:r>
        <w:rPr>
          <w:rFonts w:hint="eastAsia" w:cs="微软雅黑"/>
          <w:color w:val="333333"/>
        </w:rPr>
        <w:t>澳洲</w:t>
      </w:r>
      <w:r>
        <w:rPr>
          <w:rFonts w:cs="微软雅黑"/>
          <w:color w:val="333333"/>
        </w:rPr>
        <w:t>国立</w:t>
      </w:r>
      <w:r>
        <w:rPr>
          <w:rFonts w:hint="eastAsia" w:cs="微软雅黑"/>
          <w:color w:val="333333"/>
        </w:rPr>
        <w:t>大学</w:t>
      </w:r>
      <w:r>
        <w:rPr>
          <w:rFonts w:cs="微软雅黑"/>
          <w:color w:val="333333"/>
        </w:rPr>
        <w:t>外，其他各大高校的开始申请时间相对较早，一般在入读前一年的</w:t>
      </w:r>
      <w:r>
        <w:rPr>
          <w:rFonts w:cs="Helvetica"/>
          <w:color w:val="333333"/>
        </w:rPr>
        <w:t>2-3</w:t>
      </w:r>
      <w:r>
        <w:rPr>
          <w:rFonts w:cs="微软雅黑"/>
          <w:color w:val="333333"/>
        </w:rPr>
        <w:t>月份（大三下学期）便可进行申请并递交相关资料，值得注意的是，由于国内众多大型留学中介都与澳洲高校有协议或者合作，许多中介可以提前于正式开放申请日期开始进行资料的提交；</w:t>
      </w:r>
    </w:p>
    <w:p>
      <w:pPr>
        <w:widowControl/>
        <w:numPr>
          <w:ilvl w:val="0"/>
          <w:numId w:val="18"/>
        </w:numPr>
        <w:spacing w:before="60" w:after="60" w:line="312" w:lineRule="auto"/>
        <w:ind w:left="1200"/>
        <w:textAlignment w:val="baseline"/>
        <w:rPr>
          <w:rFonts w:cs="Helvetica"/>
          <w:color w:val="333333"/>
        </w:rPr>
      </w:pPr>
      <w:r>
        <w:rPr>
          <w:rFonts w:hint="eastAsia" w:cs="微软雅黑"/>
          <w:color w:val="333333"/>
        </w:rPr>
        <w:t>澳洲高校的申请截止时间一般最晚为</w:t>
      </w:r>
      <w:r>
        <w:rPr>
          <w:rFonts w:cs="Helvetica"/>
          <w:color w:val="333333"/>
        </w:rPr>
        <w:t>12</w:t>
      </w:r>
      <w:r>
        <w:rPr>
          <w:rFonts w:hint="eastAsia" w:cs="微软雅黑"/>
          <w:color w:val="333333"/>
        </w:rPr>
        <w:t>月，但由于多数澳洲学校采取先到先得的录取原则，很有可能一些学生在</w:t>
      </w:r>
      <w:r>
        <w:rPr>
          <w:rFonts w:cs="Helvetica"/>
          <w:color w:val="333333"/>
        </w:rPr>
        <w:t>7</w:t>
      </w:r>
      <w:r>
        <w:rPr>
          <w:rFonts w:hint="eastAsia" w:cs="微软雅黑"/>
          <w:color w:val="333333"/>
        </w:rPr>
        <w:t>月份之前就已经收到了</w:t>
      </w:r>
      <w:r>
        <w:rPr>
          <w:rFonts w:cs="Helvetica"/>
          <w:color w:val="333333"/>
        </w:rPr>
        <w:t>offer</w:t>
      </w:r>
      <w:r>
        <w:rPr>
          <w:rFonts w:hint="eastAsia" w:cs="微软雅黑"/>
          <w:color w:val="333333"/>
        </w:rPr>
        <w:t>导致名额已满，所以建议尽早申请，避免靠近官方</w:t>
      </w:r>
      <w:r>
        <w:rPr>
          <w:rFonts w:cs="Helvetica"/>
          <w:color w:val="333333"/>
        </w:rPr>
        <w:t>DDL</w:t>
      </w:r>
      <w:r>
        <w:rPr>
          <w:rFonts w:hint="eastAsia" w:cs="微软雅黑"/>
          <w:color w:val="333333"/>
        </w:rPr>
        <w:t>而出现学校已录满提前关闭申请通道的情况</w:t>
      </w:r>
      <w:r>
        <w:rPr>
          <w:rFonts w:cs="微软雅黑"/>
          <w:color w:val="333333"/>
        </w:rPr>
        <w:t>。</w:t>
      </w:r>
    </w:p>
    <w:p>
      <w:pPr>
        <w:rPr>
          <w:rFonts w:cs="Times New Roman"/>
          <w:b/>
          <w:bCs/>
          <w:sz w:val="27"/>
          <w:szCs w:val="27"/>
        </w:rPr>
      </w:pPr>
      <w:r>
        <w:rPr>
          <w:rFonts w:hint="eastAsia"/>
          <w:b/>
          <w:bCs/>
        </w:rPr>
        <w:t>（4）香港截止时</w:t>
      </w:r>
      <w:r>
        <w:rPr>
          <w:b/>
          <w:bCs/>
        </w:rPr>
        <w:t>间</w:t>
      </w:r>
    </w:p>
    <w:p>
      <w:pPr>
        <w:autoSpaceDE w:val="0"/>
        <w:autoSpaceDN w:val="0"/>
        <w:ind w:firstLine="480" w:firstLineChars="200"/>
        <w:rPr>
          <w:rFonts w:cs="Times New Roman"/>
          <w:kern w:val="0"/>
          <w:lang w:val="zh-CN" w:bidi="zh-CN"/>
        </w:rPr>
      </w:pPr>
      <w:r>
        <w:rPr>
          <w:rFonts w:hint="eastAsia" w:cs="仿宋"/>
          <w:kern w:val="0"/>
          <w:lang w:val="zh-CN" w:bidi="zh-CN"/>
        </w:rPr>
        <w:t>香港的传统名校也就是所谓的“港三”（香港大学、香港中文大学、香港科技大学）。但近年来，一些年轻的港校如香港城市大学和香港理工大学的世界排名也在不断的提升，受到更多同学的青睐。香港学校申请时间线会根据学校和项目的不同有所不同，一般而言大致的时间线如下</w:t>
      </w:r>
      <w:r>
        <w:rPr>
          <w:rFonts w:cs="仿宋"/>
          <w:kern w:val="0"/>
          <w:lang w:val="zh-CN" w:bidi="zh-CN"/>
        </w:rPr>
        <w:t>。</w:t>
      </w:r>
    </w:p>
    <w:p>
      <w:pPr>
        <w:autoSpaceDE w:val="0"/>
        <w:autoSpaceDN w:val="0"/>
        <w:ind w:firstLine="480" w:firstLineChars="200"/>
        <w:rPr>
          <w:rFonts w:cs="仿宋"/>
          <w:kern w:val="0"/>
          <w:lang w:val="zh-CN" w:bidi="zh-CN"/>
        </w:rPr>
      </w:pPr>
      <w:r>
        <w:rPr>
          <w:rFonts w:hint="eastAsia" w:cs="仿宋"/>
          <w:kern w:val="0"/>
          <w:lang w:val="zh-CN" w:bidi="zh-CN"/>
        </w:rPr>
        <w:t>大多数学校将在</w:t>
      </w:r>
      <w:r>
        <w:rPr>
          <w:rFonts w:hint="eastAsia" w:cs="仿宋"/>
          <w:b/>
          <w:bCs/>
          <w:kern w:val="0"/>
          <w:lang w:val="zh-CN" w:bidi="zh-CN"/>
        </w:rPr>
        <w:t>入学前一年的</w:t>
      </w:r>
      <w:r>
        <w:rPr>
          <w:rFonts w:cs="Helvetica"/>
          <w:b/>
          <w:bCs/>
          <w:kern w:val="0"/>
          <w:lang w:val="zh-CN" w:bidi="zh-CN"/>
        </w:rPr>
        <w:t>9</w:t>
      </w:r>
      <w:r>
        <w:rPr>
          <w:rFonts w:hint="eastAsia" w:cs="仿宋"/>
          <w:b/>
          <w:bCs/>
          <w:kern w:val="0"/>
          <w:lang w:val="zh-CN" w:bidi="zh-CN"/>
        </w:rPr>
        <w:t>月左右开放网申通道</w:t>
      </w:r>
      <w:r>
        <w:rPr>
          <w:rFonts w:hint="eastAsia" w:cs="仿宋"/>
          <w:kern w:val="0"/>
          <w:lang w:val="zh-CN" w:bidi="zh-CN"/>
        </w:rPr>
        <w:t>，大多数学校的网申通道将一直</w:t>
      </w:r>
      <w:r>
        <w:rPr>
          <w:rFonts w:hint="eastAsia" w:cs="仿宋"/>
          <w:b/>
          <w:bCs/>
          <w:kern w:val="0"/>
          <w:lang w:val="zh-CN" w:bidi="zh-CN"/>
        </w:rPr>
        <w:t>开放到入学当年的</w:t>
      </w:r>
      <w:r>
        <w:rPr>
          <w:rFonts w:cs="Helvetica"/>
          <w:b/>
          <w:bCs/>
          <w:kern w:val="0"/>
          <w:lang w:val="zh-CN" w:bidi="zh-CN"/>
        </w:rPr>
        <w:t>3</w:t>
      </w:r>
      <w:r>
        <w:rPr>
          <w:rFonts w:hint="eastAsia" w:cs="仿宋"/>
          <w:b/>
          <w:bCs/>
          <w:kern w:val="0"/>
          <w:lang w:val="zh-CN" w:bidi="zh-CN"/>
        </w:rPr>
        <w:t>月至</w:t>
      </w:r>
      <w:r>
        <w:rPr>
          <w:rFonts w:cs="Helvetica"/>
          <w:b/>
          <w:bCs/>
          <w:kern w:val="0"/>
          <w:lang w:val="zh-CN" w:bidi="zh-CN"/>
        </w:rPr>
        <w:t>4</w:t>
      </w:r>
      <w:r>
        <w:rPr>
          <w:rFonts w:hint="eastAsia" w:cs="仿宋"/>
          <w:b/>
          <w:bCs/>
          <w:kern w:val="0"/>
          <w:lang w:val="zh-CN" w:bidi="zh-CN"/>
        </w:rPr>
        <w:t>月</w:t>
      </w:r>
      <w:r>
        <w:rPr>
          <w:rFonts w:hint="eastAsia" w:cs="仿宋"/>
          <w:kern w:val="0"/>
          <w:lang w:val="zh-CN" w:bidi="zh-CN"/>
        </w:rPr>
        <w:t>。对于大多数项目而言，录取将采取</w:t>
      </w:r>
      <w:r>
        <w:rPr>
          <w:rFonts w:hint="eastAsia" w:cs="仿宋"/>
          <w:b/>
          <w:bCs/>
          <w:kern w:val="0"/>
          <w:lang w:val="zh-CN" w:bidi="zh-CN"/>
        </w:rPr>
        <w:t>滚动录取</w:t>
      </w:r>
      <w:r>
        <w:rPr>
          <w:rFonts w:hint="eastAsia" w:cs="仿宋"/>
          <w:kern w:val="0"/>
          <w:lang w:val="zh-CN" w:bidi="zh-CN"/>
        </w:rPr>
        <w:t>的方式，因此尽早投递获得</w:t>
      </w:r>
      <w:r>
        <w:rPr>
          <w:rFonts w:cs="Helvetica"/>
          <w:kern w:val="0"/>
          <w:lang w:val="zh-CN" w:bidi="zh-CN"/>
        </w:rPr>
        <w:t>offer</w:t>
      </w:r>
      <w:r>
        <w:rPr>
          <w:rFonts w:hint="eastAsia" w:cs="仿宋"/>
          <w:kern w:val="0"/>
          <w:lang w:val="zh-CN" w:bidi="zh-CN"/>
        </w:rPr>
        <w:t>的情况也较大。当然，也有部分项目采取分轮次审核，在一个轮次的截止时间后才会开始审核的情况，希望同学们查询项目官网获得有关信息。</w:t>
      </w:r>
    </w:p>
    <w:p>
      <w:pPr>
        <w:autoSpaceDE w:val="0"/>
        <w:autoSpaceDN w:val="0"/>
        <w:ind w:firstLine="480" w:firstLineChars="200"/>
        <w:rPr>
          <w:rFonts w:cs="Times New Roman"/>
          <w:kern w:val="0"/>
          <w:lang w:val="zh-CN" w:bidi="zh-CN"/>
        </w:rPr>
      </w:pPr>
      <w:r>
        <w:rPr>
          <w:rFonts w:cs="微软雅黑"/>
          <w:color w:val="333333"/>
          <w:kern w:val="0"/>
          <w:lang w:val="zh-CN" w:bidi="zh-CN"/>
        </w:rPr>
        <w:t>同时，小思还要提醒大家，香港学校（尤其是港三）的</w:t>
      </w:r>
      <w:r>
        <w:rPr>
          <w:rFonts w:cs="微软雅黑"/>
          <w:b/>
          <w:bCs/>
          <w:color w:val="333333"/>
          <w:kern w:val="0"/>
          <w:lang w:val="zh-CN" w:bidi="zh-CN"/>
        </w:rPr>
        <w:t>留位费</w:t>
      </w:r>
      <w:r>
        <w:rPr>
          <w:rFonts w:hint="eastAsia" w:cs="微软雅黑"/>
          <w:color w:val="333333"/>
          <w:kern w:val="0"/>
          <w:lang w:val="zh-CN" w:bidi="zh-CN"/>
        </w:rPr>
        <w:t>（</w:t>
      </w:r>
      <w:r>
        <w:rPr>
          <w:rFonts w:cs="微软雅黑"/>
          <w:color w:val="333333"/>
          <w:kern w:val="0"/>
          <w:lang w:val="zh-CN" w:bidi="zh-CN"/>
        </w:rPr>
        <w:t>也就是确认接受录取后用以占名额的押金</w:t>
      </w:r>
      <w:r>
        <w:rPr>
          <w:rFonts w:hint="eastAsia" w:cs="微软雅黑"/>
          <w:color w:val="333333"/>
          <w:kern w:val="0"/>
          <w:lang w:val="zh-CN" w:bidi="zh-CN"/>
        </w:rPr>
        <w:t>）</w:t>
      </w:r>
      <w:r>
        <w:rPr>
          <w:rFonts w:cs="微软雅黑"/>
          <w:b/>
          <w:bCs/>
          <w:color w:val="333333"/>
          <w:kern w:val="0"/>
          <w:lang w:val="zh-CN" w:bidi="zh-CN"/>
        </w:rPr>
        <w:t>通常较高</w:t>
      </w:r>
      <w:r>
        <w:rPr>
          <w:rFonts w:cs="微软雅黑"/>
          <w:color w:val="333333"/>
          <w:kern w:val="0"/>
          <w:lang w:val="zh-CN" w:bidi="zh-CN"/>
        </w:rPr>
        <w:t>，同时交留位费前留给同学们考虑的时间也往往较短。因此，对于自己背景比较有自信，希望用香港学校保底的同学们不用急着递交申请，否则过早拿到</w:t>
      </w:r>
      <w:r>
        <w:rPr>
          <w:rFonts w:cs="Helvetica"/>
          <w:color w:val="333333"/>
          <w:kern w:val="0"/>
          <w:lang w:val="zh-CN" w:bidi="zh-CN"/>
        </w:rPr>
        <w:t>offer</w:t>
      </w:r>
      <w:r>
        <w:rPr>
          <w:rFonts w:cs="微软雅黑"/>
          <w:color w:val="333333"/>
          <w:kern w:val="0"/>
          <w:lang w:val="zh-CN" w:bidi="zh-CN"/>
        </w:rPr>
        <w:t>要不要交留位费也是也个头疼的问题。</w:t>
      </w:r>
    </w:p>
    <w:p>
      <w:pPr>
        <w:autoSpaceDE w:val="0"/>
        <w:autoSpaceDN w:val="0"/>
        <w:ind w:firstLine="480" w:firstLineChars="200"/>
        <w:rPr>
          <w:rFonts w:cs="Times New Roman"/>
          <w:kern w:val="0"/>
          <w:lang w:val="zh-CN" w:bidi="zh-CN"/>
        </w:rPr>
      </w:pPr>
      <w:r>
        <w:rPr>
          <w:rFonts w:hint="eastAsia" w:cs="微软雅黑"/>
          <w:color w:val="333333"/>
          <w:kern w:val="0"/>
          <w:lang w:val="zh-CN" w:bidi="zh-CN"/>
        </w:rPr>
        <w:t>最近几年，香港的学校也不断的在中国内地新建校园，比如港中文（深圳），港科技（广州）等，对于想感受香港教育氛围但又不想离开内地的同学也是一个较好的选择。对于有意向考虑这些学校的同学，小思建议通过上述学校官网或官方微信公众号了解有关信息</w:t>
      </w:r>
      <w:r>
        <w:rPr>
          <w:rFonts w:cs="微软雅黑"/>
          <w:color w:val="333333"/>
          <w:kern w:val="0"/>
          <w:lang w:val="zh-CN" w:bidi="zh-CN"/>
        </w:rPr>
        <w:t>。</w:t>
      </w:r>
    </w:p>
    <w:p>
      <w:pPr>
        <w:rPr>
          <w:rFonts w:cs="Times New Roman"/>
          <w:b/>
          <w:bCs/>
          <w:sz w:val="27"/>
          <w:szCs w:val="27"/>
        </w:rPr>
      </w:pPr>
      <w:r>
        <w:rPr>
          <w:rFonts w:hint="eastAsia"/>
          <w:b/>
          <w:bCs/>
        </w:rPr>
        <w:t>（5）新加坡截止时</w:t>
      </w:r>
      <w:r>
        <w:rPr>
          <w:b/>
          <w:bCs/>
        </w:rPr>
        <w:t>间</w:t>
      </w:r>
    </w:p>
    <w:p>
      <w:pPr>
        <w:autoSpaceDE w:val="0"/>
        <w:autoSpaceDN w:val="0"/>
        <w:ind w:firstLine="480" w:firstLineChars="200"/>
        <w:rPr>
          <w:rFonts w:cs="Times New Roman"/>
          <w:kern w:val="0"/>
          <w:lang w:val="zh-CN" w:bidi="zh-CN"/>
        </w:rPr>
      </w:pPr>
      <w:r>
        <w:rPr>
          <w:rFonts w:hint="eastAsia" w:cs="仿宋"/>
          <w:kern w:val="0"/>
          <w:lang w:val="zh-CN" w:bidi="zh-CN"/>
        </w:rPr>
        <w:t>相较于其他的留学目的地，新加坡的学校选择通常较少，主要为新加坡国立大学（</w:t>
      </w:r>
      <w:r>
        <w:rPr>
          <w:rFonts w:cs="Helvetica"/>
          <w:kern w:val="0"/>
          <w:lang w:val="zh-CN" w:bidi="zh-CN"/>
        </w:rPr>
        <w:t>NUS</w:t>
      </w:r>
      <w:r>
        <w:rPr>
          <w:rFonts w:hint="eastAsia" w:cs="仿宋"/>
          <w:kern w:val="0"/>
          <w:lang w:val="zh-CN" w:bidi="zh-CN"/>
        </w:rPr>
        <w:t>）和南洋理工大学（</w:t>
      </w:r>
      <w:r>
        <w:rPr>
          <w:rFonts w:cs="Helvetica"/>
          <w:kern w:val="0"/>
          <w:lang w:val="zh-CN" w:bidi="zh-CN"/>
        </w:rPr>
        <w:t>NTU</w:t>
      </w:r>
      <w:r>
        <w:rPr>
          <w:rFonts w:hint="eastAsia" w:cs="仿宋"/>
          <w:kern w:val="0"/>
          <w:lang w:val="zh-CN" w:bidi="zh-CN"/>
        </w:rPr>
        <w:t>）。对于申请商科的同学，新加坡管理大学（</w:t>
      </w:r>
      <w:r>
        <w:rPr>
          <w:rFonts w:cs="Helvetica"/>
          <w:kern w:val="0"/>
          <w:lang w:val="zh-CN" w:bidi="zh-CN"/>
        </w:rPr>
        <w:t>SMU</w:t>
      </w:r>
      <w:r>
        <w:rPr>
          <w:rFonts w:hint="eastAsia" w:cs="仿宋"/>
          <w:kern w:val="0"/>
          <w:lang w:val="zh-CN" w:bidi="zh-CN"/>
        </w:rPr>
        <w:t>）也可能会成为大家选校的目标</w:t>
      </w:r>
      <w:r>
        <w:rPr>
          <w:rFonts w:cs="仿宋"/>
          <w:kern w:val="0"/>
          <w:lang w:val="zh-CN" w:bidi="zh-CN"/>
        </w:rPr>
        <w:t>。</w:t>
      </w:r>
    </w:p>
    <w:p>
      <w:pPr>
        <w:autoSpaceDE w:val="0"/>
        <w:autoSpaceDN w:val="0"/>
        <w:ind w:firstLine="480" w:firstLineChars="200"/>
        <w:rPr>
          <w:rFonts w:cs="Times New Roman"/>
          <w:kern w:val="0"/>
          <w:lang w:val="zh-CN" w:bidi="zh-CN"/>
        </w:rPr>
      </w:pPr>
      <w:r>
        <w:rPr>
          <w:rFonts w:hint="eastAsia" w:cs="仿宋"/>
          <w:kern w:val="0"/>
          <w:lang w:val="zh-CN" w:bidi="zh-CN"/>
        </w:rPr>
        <w:t>新加坡学校开放网申时间差别较大，部分项目入学前一年的</w:t>
      </w:r>
      <w:r>
        <w:rPr>
          <w:rFonts w:cs="Helvetica"/>
          <w:kern w:val="0"/>
          <w:lang w:val="zh-CN" w:bidi="zh-CN"/>
        </w:rPr>
        <w:t>8</w:t>
      </w:r>
      <w:r>
        <w:rPr>
          <w:rFonts w:hint="eastAsia" w:cs="仿宋"/>
          <w:kern w:val="0"/>
          <w:lang w:val="zh-CN" w:bidi="zh-CN"/>
        </w:rPr>
        <w:t>月即开放网申，而部分项目直到入学前一年的</w:t>
      </w:r>
      <w:r>
        <w:rPr>
          <w:rFonts w:cs="Helvetica"/>
          <w:kern w:val="0"/>
          <w:lang w:val="zh-CN" w:bidi="zh-CN"/>
        </w:rPr>
        <w:t>12</w:t>
      </w:r>
      <w:r>
        <w:rPr>
          <w:rFonts w:hint="eastAsia" w:cs="仿宋"/>
          <w:kern w:val="0"/>
          <w:lang w:val="zh-CN" w:bidi="zh-CN"/>
        </w:rPr>
        <w:t>月甚至入学当年的</w:t>
      </w:r>
      <w:r>
        <w:rPr>
          <w:rFonts w:cs="Helvetica"/>
          <w:kern w:val="0"/>
          <w:lang w:val="zh-CN" w:bidi="zh-CN"/>
        </w:rPr>
        <w:t>1</w:t>
      </w:r>
      <w:r>
        <w:rPr>
          <w:rFonts w:hint="eastAsia" w:cs="仿宋"/>
          <w:kern w:val="0"/>
          <w:lang w:val="zh-CN" w:bidi="zh-CN"/>
        </w:rPr>
        <w:t>月才开始接受网申。一般来讲，网申通道会在入学当年的</w:t>
      </w:r>
      <w:r>
        <w:rPr>
          <w:rFonts w:cs="Helvetica"/>
          <w:kern w:val="0"/>
          <w:lang w:val="zh-CN" w:bidi="zh-CN"/>
        </w:rPr>
        <w:t>2</w:t>
      </w:r>
      <w:r>
        <w:rPr>
          <w:rFonts w:hint="eastAsia" w:cs="仿宋"/>
          <w:kern w:val="0"/>
          <w:lang w:val="zh-CN" w:bidi="zh-CN"/>
        </w:rPr>
        <w:t>月至</w:t>
      </w:r>
      <w:r>
        <w:rPr>
          <w:rFonts w:cs="Helvetica"/>
          <w:kern w:val="0"/>
          <w:lang w:val="zh-CN" w:bidi="zh-CN"/>
        </w:rPr>
        <w:t>3</w:t>
      </w:r>
      <w:r>
        <w:rPr>
          <w:rFonts w:hint="eastAsia" w:cs="仿宋"/>
          <w:kern w:val="0"/>
          <w:lang w:val="zh-CN" w:bidi="zh-CN"/>
        </w:rPr>
        <w:t>月逐渐关闭，但一些项目的关闭时间可能会延后至</w:t>
      </w:r>
      <w:r>
        <w:rPr>
          <w:rFonts w:cs="Helvetica"/>
          <w:kern w:val="0"/>
          <w:lang w:val="zh-CN" w:bidi="zh-CN"/>
        </w:rPr>
        <w:t>4</w:t>
      </w:r>
      <w:r>
        <w:rPr>
          <w:rFonts w:hint="eastAsia" w:cs="仿宋"/>
          <w:kern w:val="0"/>
          <w:lang w:val="zh-CN" w:bidi="zh-CN"/>
        </w:rPr>
        <w:t>月至</w:t>
      </w:r>
      <w:r>
        <w:rPr>
          <w:rFonts w:cs="Helvetica"/>
          <w:kern w:val="0"/>
          <w:lang w:val="zh-CN" w:bidi="zh-CN"/>
        </w:rPr>
        <w:t>5</w:t>
      </w:r>
      <w:r>
        <w:rPr>
          <w:rFonts w:hint="eastAsia" w:cs="仿宋"/>
          <w:kern w:val="0"/>
          <w:lang w:val="zh-CN" w:bidi="zh-CN"/>
        </w:rPr>
        <w:t>月</w:t>
      </w:r>
      <w:r>
        <w:rPr>
          <w:rFonts w:cs="仿宋"/>
          <w:kern w:val="0"/>
          <w:lang w:val="zh-CN" w:bidi="zh-CN"/>
        </w:rPr>
        <w:t>。</w:t>
      </w:r>
    </w:p>
    <w:p>
      <w:pPr>
        <w:autoSpaceDE w:val="0"/>
        <w:autoSpaceDN w:val="0"/>
        <w:ind w:firstLine="480" w:firstLineChars="200"/>
        <w:rPr>
          <w:rFonts w:cs="Times New Roman"/>
          <w:kern w:val="0"/>
          <w:lang w:val="zh-CN" w:bidi="zh-CN"/>
        </w:rPr>
      </w:pPr>
      <w:r>
        <w:rPr>
          <w:rFonts w:hint="eastAsia" w:cs="仿宋"/>
          <w:kern w:val="0"/>
          <w:lang w:val="zh-CN" w:bidi="zh-CN"/>
        </w:rPr>
        <w:t>新加坡大多数项目也采取滚动录取的模式，因此，较早申请可以增加自己获得录取的几率，一般而言，</w:t>
      </w:r>
      <w:r>
        <w:rPr>
          <w:rFonts w:cs="Helvetica"/>
          <w:kern w:val="0"/>
          <w:lang w:val="zh-CN" w:bidi="zh-CN"/>
        </w:rPr>
        <w:t>offer</w:t>
      </w:r>
      <w:r>
        <w:rPr>
          <w:rFonts w:hint="eastAsia" w:cs="仿宋"/>
          <w:kern w:val="0"/>
          <w:lang w:val="zh-CN" w:bidi="zh-CN"/>
        </w:rPr>
        <w:t>将会从入学前一年的</w:t>
      </w:r>
      <w:r>
        <w:rPr>
          <w:rFonts w:cs="Helvetica"/>
          <w:kern w:val="0"/>
          <w:lang w:val="zh-CN" w:bidi="zh-CN"/>
        </w:rPr>
        <w:t>12</w:t>
      </w:r>
      <w:r>
        <w:rPr>
          <w:rFonts w:hint="eastAsia" w:cs="仿宋"/>
          <w:kern w:val="0"/>
          <w:lang w:val="zh-CN" w:bidi="zh-CN"/>
        </w:rPr>
        <w:t>月一直发到入学当年的</w:t>
      </w:r>
      <w:r>
        <w:rPr>
          <w:rFonts w:cs="Helvetica"/>
          <w:kern w:val="0"/>
          <w:lang w:val="zh-CN" w:bidi="zh-CN"/>
        </w:rPr>
        <w:t>6</w:t>
      </w:r>
      <w:r>
        <w:rPr>
          <w:rFonts w:hint="eastAsia" w:cs="仿宋"/>
          <w:kern w:val="0"/>
          <w:lang w:val="zh-CN" w:bidi="zh-CN"/>
        </w:rPr>
        <w:t>月</w:t>
      </w:r>
      <w:r>
        <w:rPr>
          <w:rFonts w:cs="仿宋"/>
          <w:kern w:val="0"/>
          <w:lang w:val="zh-CN" w:bidi="zh-CN"/>
        </w:rPr>
        <w:t>。</w:t>
      </w:r>
    </w:p>
    <w:p>
      <w:pPr>
        <w:autoSpaceDE w:val="0"/>
        <w:autoSpaceDN w:val="0"/>
        <w:ind w:firstLine="480" w:firstLineChars="200"/>
        <w:rPr>
          <w:rFonts w:cs="Times New Roman"/>
          <w:kern w:val="0"/>
          <w:lang w:val="zh-CN" w:bidi="zh-CN"/>
        </w:rPr>
      </w:pPr>
      <w:r>
        <w:rPr>
          <w:rFonts w:hint="eastAsia" w:cs="仿宋"/>
          <w:kern w:val="0"/>
          <w:lang w:val="zh-CN" w:bidi="zh-CN"/>
        </w:rPr>
        <w:t>此外，和香港一样，新加坡学校的</w:t>
      </w:r>
      <w:r>
        <w:rPr>
          <w:rFonts w:hint="eastAsia" w:cs="仿宋"/>
          <w:b/>
          <w:bCs/>
          <w:kern w:val="0"/>
          <w:lang w:val="zh-CN" w:bidi="zh-CN"/>
        </w:rPr>
        <w:t>留位费通常也比较高</w:t>
      </w:r>
      <w:r>
        <w:rPr>
          <w:rFonts w:hint="eastAsia" w:cs="仿宋"/>
          <w:kern w:val="0"/>
          <w:lang w:val="zh-CN" w:bidi="zh-CN"/>
        </w:rPr>
        <w:t>，同时交留位费前留给同学们考虑的时间也往往较短，甚至有时只有一周时间考虑。因此，希望申请新加坡的同学应该根据自己的选校和背景合理的安排自己申请的时间</w:t>
      </w:r>
      <w:r>
        <w:rPr>
          <w:rFonts w:cs="仿宋"/>
          <w:kern w:val="0"/>
          <w:lang w:val="zh-CN" w:bidi="zh-CN"/>
        </w:rPr>
        <w:t>。</w:t>
      </w:r>
    </w:p>
    <w:p>
      <w:pPr>
        <w:keepNext/>
        <w:keepLines/>
        <w:outlineLvl w:val="3"/>
        <w:rPr>
          <w:b/>
          <w:bCs/>
        </w:rPr>
      </w:pPr>
      <w:r>
        <w:rPr>
          <w:rFonts w:cs="Helvetica"/>
          <w:b/>
          <w:bCs/>
        </w:rPr>
        <w:t>3.</w:t>
      </w:r>
      <w:r>
        <w:rPr>
          <w:b/>
          <w:bCs/>
        </w:rPr>
        <w:t>制定时间安排计划</w:t>
      </w:r>
    </w:p>
    <w:p>
      <w:pPr>
        <w:autoSpaceDE w:val="0"/>
        <w:autoSpaceDN w:val="0"/>
        <w:ind w:firstLine="480" w:firstLineChars="200"/>
        <w:rPr>
          <w:rFonts w:cs="Times New Roman"/>
          <w:kern w:val="0"/>
          <w:lang w:val="zh-CN" w:bidi="zh-CN"/>
        </w:rPr>
      </w:pPr>
      <w:r>
        <w:rPr>
          <w:rFonts w:hint="eastAsia" w:cs="仿宋"/>
          <w:kern w:val="0"/>
          <w:lang w:val="zh-CN" w:bidi="zh-CN"/>
        </w:rPr>
        <w:t>明确了申请</w:t>
      </w:r>
      <w:r>
        <w:rPr>
          <w:rFonts w:cs="仿宋"/>
          <w:kern w:val="0"/>
          <w:lang w:val="zh-CN" w:bidi="zh-CN"/>
        </w:rPr>
        <w:t>各个地区的</w:t>
      </w:r>
      <w:r>
        <w:rPr>
          <w:rFonts w:hint="eastAsia" w:cs="仿宋"/>
          <w:kern w:val="0"/>
          <w:lang w:val="zh-CN" w:bidi="zh-CN"/>
        </w:rPr>
        <w:t>截止时间后，跟随小思的脚步一起考察如何制定时间安排表吧</w:t>
      </w:r>
      <w:r>
        <w:rPr>
          <w:rFonts w:cs="仿宋"/>
          <w:kern w:val="0"/>
          <w:lang w:val="zh-CN" w:bidi="zh-CN"/>
        </w:rPr>
        <w:t>。</w:t>
      </w:r>
    </w:p>
    <w:p>
      <w:pPr>
        <w:autoSpaceDE w:val="0"/>
        <w:autoSpaceDN w:val="0"/>
        <w:ind w:firstLine="480" w:firstLineChars="200"/>
        <w:rPr>
          <w:rFonts w:cs="Times New Roman"/>
          <w:kern w:val="0"/>
          <w:lang w:val="zh-CN" w:bidi="zh-CN"/>
        </w:rPr>
      </w:pPr>
      <w:r>
        <w:rPr>
          <w:rFonts w:hint="eastAsia" w:cs="仿宋"/>
          <w:kern w:val="0"/>
          <w:lang w:val="zh-CN" w:bidi="zh-CN"/>
        </w:rPr>
        <w:t>总的而言，请给自己</w:t>
      </w:r>
      <w:r>
        <w:rPr>
          <w:rFonts w:hint="eastAsia" w:cs="仿宋"/>
          <w:b/>
          <w:bCs/>
          <w:kern w:val="0"/>
          <w:lang w:val="zh-CN" w:bidi="zh-CN"/>
        </w:rPr>
        <w:t>至少</w:t>
      </w:r>
      <w:r>
        <w:rPr>
          <w:rFonts w:cs="Helvetica"/>
          <w:b/>
          <w:bCs/>
          <w:kern w:val="0"/>
          <w:lang w:val="zh-CN" w:bidi="zh-CN"/>
        </w:rPr>
        <w:t>1</w:t>
      </w:r>
      <w:r>
        <w:rPr>
          <w:rFonts w:hint="eastAsia" w:cs="仿宋"/>
          <w:b/>
          <w:bCs/>
          <w:kern w:val="0"/>
          <w:lang w:val="zh-CN" w:bidi="zh-CN"/>
        </w:rPr>
        <w:t>年</w:t>
      </w:r>
      <w:r>
        <w:rPr>
          <w:rFonts w:hint="eastAsia" w:cs="仿宋"/>
          <w:kern w:val="0"/>
          <w:lang w:val="zh-CN" w:bidi="zh-CN"/>
        </w:rPr>
        <w:t>的时间准备申请。下面，以</w:t>
      </w:r>
      <w:r>
        <w:rPr>
          <w:rFonts w:cs="Helvetica"/>
          <w:kern w:val="0"/>
          <w:lang w:val="zh-CN" w:bidi="zh-CN"/>
        </w:rPr>
        <w:t>1</w:t>
      </w:r>
      <w:r>
        <w:rPr>
          <w:rFonts w:hint="eastAsia" w:cs="仿宋"/>
          <w:kern w:val="0"/>
          <w:lang w:val="zh-CN" w:bidi="zh-CN"/>
        </w:rPr>
        <w:t>年的准备时间为例，分析一种</w:t>
      </w:r>
      <w:r>
        <w:rPr>
          <w:rFonts w:hint="eastAsia" w:cs="仿宋"/>
          <w:b/>
          <w:bCs/>
          <w:kern w:val="0"/>
          <w:lang w:val="zh-CN" w:bidi="zh-CN"/>
        </w:rPr>
        <w:t>可能的</w:t>
      </w:r>
      <w:r>
        <w:rPr>
          <w:rFonts w:hint="eastAsia" w:cs="仿宋"/>
          <w:kern w:val="0"/>
          <w:lang w:val="zh-CN" w:bidi="zh-CN"/>
        </w:rPr>
        <w:t>时间安排</w:t>
      </w:r>
      <w:r>
        <w:rPr>
          <w:rFonts w:cs="仿宋"/>
          <w:kern w:val="0"/>
          <w:lang w:val="zh-CN" w:bidi="zh-CN"/>
        </w:rPr>
        <w:t>：</w:t>
      </w:r>
    </w:p>
    <w:p>
      <w:pPr>
        <w:autoSpaceDE w:val="0"/>
        <w:autoSpaceDN w:val="0"/>
        <w:ind w:firstLine="480" w:firstLineChars="200"/>
        <w:rPr>
          <w:rFonts w:cs="Helvetica"/>
          <w:kern w:val="0"/>
          <w:lang w:val="zh-CN" w:bidi="zh-CN"/>
        </w:rPr>
      </w:pPr>
      <w:r>
        <w:rPr>
          <w:rFonts w:hint="eastAsia" w:cs="仿宋"/>
          <w:kern w:val="0"/>
          <w:lang w:val="zh-CN" w:bidi="zh-CN"/>
        </w:rPr>
        <w:t>前三个月：确定出国意向、大致确定目标院校、了解目标院校的各项申请要求、选择自己心仪的专业</w:t>
      </w:r>
      <w:r>
        <w:rPr>
          <w:rFonts w:cs="仿宋"/>
          <w:kern w:val="0"/>
          <w:lang w:val="zh-CN" w:bidi="zh-CN"/>
        </w:rPr>
        <w:t>；</w:t>
      </w:r>
    </w:p>
    <w:p>
      <w:pPr>
        <w:autoSpaceDE w:val="0"/>
        <w:autoSpaceDN w:val="0"/>
        <w:ind w:firstLine="480" w:firstLineChars="200"/>
        <w:rPr>
          <w:rFonts w:cs="Helvetica"/>
          <w:kern w:val="0"/>
          <w:lang w:val="zh-CN" w:bidi="zh-CN"/>
        </w:rPr>
      </w:pPr>
      <w:r>
        <w:rPr>
          <w:rFonts w:hint="eastAsia" w:cs="仿宋"/>
          <w:kern w:val="0"/>
          <w:lang w:val="zh-CN" w:bidi="zh-CN"/>
        </w:rPr>
        <w:t>中间七个月：根据前面确定的自己心仪专业录取要求，准备和完善各项申请材料，如推荐信、各种标准化考试（雅思托福</w:t>
      </w:r>
      <w:r>
        <w:rPr>
          <w:rFonts w:cs="Helvetica"/>
          <w:kern w:val="0"/>
          <w:lang w:val="zh-CN" w:bidi="zh-CN"/>
        </w:rPr>
        <w:t>GRE</w:t>
      </w:r>
      <w:r>
        <w:rPr>
          <w:rFonts w:hint="eastAsia" w:cs="仿宋"/>
          <w:kern w:val="0"/>
          <w:lang w:val="zh-CN" w:bidi="zh-CN"/>
        </w:rPr>
        <w:t>等）、各类科研经历、各类社会实践经历，申请博士的同学们还需在此阶段给教授发套磁信</w:t>
      </w:r>
      <w:r>
        <w:rPr>
          <w:rFonts w:cs="仿宋"/>
          <w:kern w:val="0"/>
          <w:lang w:val="zh-CN" w:bidi="zh-CN"/>
        </w:rPr>
        <w:t>；</w:t>
      </w:r>
    </w:p>
    <w:p>
      <w:pPr>
        <w:autoSpaceDE w:val="0"/>
        <w:autoSpaceDN w:val="0"/>
        <w:ind w:firstLine="480" w:firstLineChars="200"/>
        <w:rPr>
          <w:rFonts w:cs="Helvetica"/>
          <w:kern w:val="0"/>
          <w:lang w:val="zh-CN" w:bidi="zh-CN"/>
        </w:rPr>
      </w:pPr>
      <w:r>
        <w:rPr>
          <w:rFonts w:cs="仿宋"/>
          <w:kern w:val="0"/>
          <w:lang w:val="zh-CN" w:bidi="zh-CN"/>
        </w:rPr>
        <w:t>最后两个月：准备申请文书，如个人陈述、简历等。</w:t>
      </w:r>
    </w:p>
    <w:p>
      <w:pPr>
        <w:pStyle w:val="49"/>
        <w:rPr>
          <w:lang w:val="zh-CN" w:bidi="zh-CN"/>
        </w:rPr>
      </w:pPr>
      <w:r>
        <w:rPr>
          <w:rFonts w:hint="eastAsia"/>
          <w:lang w:val="zh-CN" w:bidi="zh-CN"/>
        </w:rPr>
        <w:t>这就是一种</w:t>
      </w:r>
      <w:r>
        <w:rPr>
          <w:rFonts w:hint="eastAsia"/>
          <w:b/>
          <w:bCs/>
          <w:lang w:val="zh-CN" w:bidi="zh-CN"/>
        </w:rPr>
        <w:t>可能的</w:t>
      </w:r>
      <w:r>
        <w:rPr>
          <w:rFonts w:hint="eastAsia"/>
          <w:lang w:val="zh-CN" w:bidi="zh-CN"/>
        </w:rPr>
        <w:t>时间安排，将</w:t>
      </w:r>
      <w:r>
        <w:rPr>
          <w:rFonts w:cs="Helvetica"/>
          <w:lang w:val="zh-CN" w:bidi="zh-CN"/>
        </w:rPr>
        <w:t>“</w:t>
      </w:r>
      <w:r>
        <w:rPr>
          <w:rFonts w:hint="eastAsia"/>
          <w:lang w:val="zh-CN" w:bidi="zh-CN"/>
        </w:rPr>
        <w:t>可能的</w:t>
      </w:r>
      <w:r>
        <w:rPr>
          <w:rFonts w:cs="Helvetica"/>
          <w:lang w:val="zh-CN" w:bidi="zh-CN"/>
        </w:rPr>
        <w:t>”</w:t>
      </w:r>
      <w:r>
        <w:rPr>
          <w:rFonts w:hint="eastAsia"/>
          <w:lang w:val="zh-CN" w:bidi="zh-CN"/>
        </w:rPr>
        <w:t>三个字加粗是为了说明：大家应根据自身情况灵活调整自己的时间安排，生搬硬套是不可取的</w:t>
      </w:r>
      <w:r>
        <w:rPr>
          <w:lang w:val="zh-CN" w:bidi="zh-CN"/>
        </w:rPr>
        <w:t>。</w:t>
      </w:r>
    </w:p>
    <w:p>
      <w:pPr>
        <w:spacing w:before="60" w:after="60" w:line="312" w:lineRule="auto"/>
        <w:jc w:val="right"/>
        <w:rPr>
          <w:rFonts w:ascii="楷体" w:hAnsi="楷体" w:eastAsia="楷体" w:cs="Times New Roman"/>
        </w:rPr>
      </w:pPr>
      <w:r>
        <w:rPr>
          <w:rFonts w:hint="eastAsia" w:ascii="楷体" w:hAnsi="楷体" w:eastAsia="楷体" w:cs="微软雅黑"/>
          <w:color w:val="333333"/>
        </w:rPr>
        <w:t>（王婧坤 刘东亮 韩啸 张文钊</w:t>
      </w:r>
      <w:r>
        <w:rPr>
          <w:rFonts w:ascii="楷体" w:hAnsi="楷体" w:eastAsia="楷体" w:cs="微软雅黑"/>
          <w:color w:val="333333"/>
        </w:rPr>
        <w:t>）</w:t>
      </w:r>
    </w:p>
    <w:p>
      <w:pPr>
        <w:autoSpaceDE w:val="0"/>
        <w:autoSpaceDN w:val="0"/>
        <w:ind w:firstLine="480" w:firstLineChars="200"/>
        <w:rPr>
          <w:rFonts w:cs="仿宋"/>
          <w:kern w:val="0"/>
          <w:lang w:bidi="zh-CN"/>
        </w:rPr>
      </w:pPr>
    </w:p>
    <w:p>
      <w:pPr>
        <w:keepNext/>
        <w:keepLines/>
        <w:spacing w:before="100" w:beforeAutospacing="1" w:after="100" w:afterAutospacing="1"/>
        <w:outlineLvl w:val="2"/>
        <w:rPr>
          <w:bCs/>
          <w:sz w:val="28"/>
          <w:szCs w:val="28"/>
        </w:rPr>
      </w:pPr>
      <w:bookmarkStart w:id="357" w:name="_Toc75364292"/>
      <w:r>
        <w:rPr>
          <w:rFonts w:hint="eastAsia"/>
          <w:bCs/>
          <w:sz w:val="28"/>
          <w:szCs w:val="28"/>
        </w:rPr>
        <w:t>（五）背景提升</w:t>
      </w:r>
      <w:bookmarkEnd w:id="357"/>
    </w:p>
    <w:p>
      <w:pPr>
        <w:keepNext/>
        <w:keepLines/>
        <w:outlineLvl w:val="3"/>
        <w:rPr>
          <w:b/>
          <w:bCs/>
        </w:rPr>
      </w:pPr>
      <w:r>
        <w:rPr>
          <w:rFonts w:hint="eastAsia"/>
          <w:b/>
          <w:bCs/>
        </w:rPr>
        <w:t>1.背景提升介绍</w:t>
      </w:r>
    </w:p>
    <w:p>
      <w:pPr>
        <w:autoSpaceDE w:val="0"/>
        <w:autoSpaceDN w:val="0"/>
        <w:ind w:firstLine="480" w:firstLineChars="200"/>
        <w:rPr>
          <w:rFonts w:cs="仿宋"/>
          <w:kern w:val="0"/>
          <w:lang w:val="zh-CN" w:bidi="zh-CN"/>
        </w:rPr>
      </w:pPr>
      <w:r>
        <w:rPr>
          <w:rFonts w:hint="eastAsia" w:cs="仿宋"/>
          <w:kern w:val="0"/>
          <w:lang w:val="zh-CN" w:bidi="zh-CN"/>
        </w:rPr>
        <w:t>对于不同学校的不同项目，会对申请者提出不同的要求。常见的硬性指标有标化考试成绩（TOFEL</w:t>
      </w:r>
      <w:r>
        <w:rPr>
          <w:rFonts w:cs="仿宋"/>
          <w:kern w:val="0"/>
          <w:lang w:val="zh-CN" w:bidi="zh-CN"/>
        </w:rPr>
        <w:t>/IELTS/GRE/GMAT</w:t>
      </w:r>
      <w:r>
        <w:rPr>
          <w:rFonts w:hint="eastAsia" w:cs="仿宋"/>
          <w:kern w:val="0"/>
          <w:lang w:val="zh-CN" w:bidi="zh-CN"/>
        </w:rPr>
        <w:t>等）、GPA、本科院校和专业背景。除此之外还有一些“加分项”，包括先行修读课程、实习经历、科研经历、推荐信等。背景提升就是为了迎合目标学校的要求，有针对性地弥补自己的一些缺陷，增加被录取的概率。</w:t>
      </w:r>
    </w:p>
    <w:p>
      <w:pPr>
        <w:keepNext/>
        <w:keepLines/>
        <w:outlineLvl w:val="3"/>
        <w:rPr>
          <w:b/>
          <w:bCs/>
        </w:rPr>
      </w:pPr>
      <w:r>
        <w:rPr>
          <w:rFonts w:hint="eastAsia"/>
          <w:b/>
          <w:bCs/>
        </w:rPr>
        <w:t>2.硬性指标</w:t>
      </w:r>
    </w:p>
    <w:p>
      <w:pPr>
        <w:autoSpaceDE w:val="0"/>
        <w:autoSpaceDN w:val="0"/>
        <w:ind w:firstLine="480" w:firstLineChars="200"/>
        <w:rPr>
          <w:rFonts w:cs="仿宋"/>
          <w:kern w:val="0"/>
          <w:lang w:val="zh-CN" w:bidi="zh-CN"/>
        </w:rPr>
      </w:pPr>
      <w:r>
        <w:rPr>
          <w:rFonts w:hint="eastAsia" w:cs="仿宋"/>
          <w:kern w:val="0"/>
          <w:lang w:val="zh-CN" w:bidi="zh-CN"/>
        </w:rPr>
        <w:t>核心的硬性指标又俗称“三维”，包括GPA、出国语言考试、研究生入学考试分数三项，下面逐项进行解释：</w:t>
      </w:r>
    </w:p>
    <w:p>
      <w:r>
        <w:rPr>
          <w:rFonts w:hint="eastAsia"/>
        </w:rPr>
        <w:t>（1）GPA（均分）</w:t>
      </w:r>
    </w:p>
    <w:p>
      <w:pPr>
        <w:autoSpaceDE w:val="0"/>
        <w:autoSpaceDN w:val="0"/>
        <w:ind w:firstLine="480" w:firstLineChars="200"/>
        <w:rPr>
          <w:rFonts w:cs="仿宋"/>
          <w:kern w:val="0"/>
          <w:lang w:val="zh-CN" w:bidi="zh-CN"/>
        </w:rPr>
      </w:pPr>
      <w:r>
        <w:rPr>
          <w:rFonts w:hint="eastAsia" w:cs="仿宋"/>
          <w:kern w:val="0"/>
          <w:lang w:val="zh-CN" w:bidi="zh-CN"/>
        </w:rPr>
        <w:t>不同于保研所要求的综测排名，出国的GPA（均分）更看重总GPA（均分）和相关专业课程的分数。其中总GPA即学校教务处成绩单上的总加权平均分，而相关专业课程则是指与所申请专业密切相关课程的分数。小思想提醒大家的是，如果在之前的课程中出现挂科或者分数较低的情况，是没有办法从成绩单上消除这项成绩的，因此同学们一定要认真对待每门必修课和选修课；倘若某些课程真的出现分数较低，甚至于挂科的情况，则建议同学们在下一学年同一时间再次选课并取得一个更高的分数，虽然不能消除上一次较低的成绩，但是这也可以从侧面反映大家所付出的努力和取得的进步，同时也提升了总GPA。</w:t>
      </w:r>
    </w:p>
    <w:p>
      <w:pPr>
        <w:autoSpaceDE w:val="0"/>
        <w:autoSpaceDN w:val="0"/>
        <w:ind w:firstLine="480" w:firstLineChars="200"/>
        <w:rPr>
          <w:rFonts w:cs="仿宋"/>
          <w:kern w:val="0"/>
          <w:lang w:val="zh-CN" w:bidi="zh-CN"/>
        </w:rPr>
      </w:pPr>
      <w:r>
        <w:rPr>
          <w:rFonts w:cs="仿宋"/>
          <w:kern w:val="0"/>
          <w:lang w:val="zh-CN" w:bidi="zh-CN"/>
        </w:rPr>
        <w:t>小思建议大家不仅要注重总加权均分的提高，还应该尽早做好今后申请研究生专业的规划，在相关专业课程上也取得较高的分数。选课也需要考虑自己的能力，不能挂科、拖后腿，要重视学业成绩。</w:t>
      </w:r>
    </w:p>
    <w:p>
      <w:r>
        <w:rPr>
          <w:rFonts w:hint="eastAsia"/>
        </w:rPr>
        <w:t>（2）出国语言考试</w:t>
      </w:r>
    </w:p>
    <w:p>
      <w:pPr>
        <w:autoSpaceDE w:val="0"/>
        <w:autoSpaceDN w:val="0"/>
        <w:ind w:firstLine="480" w:firstLineChars="200"/>
        <w:rPr>
          <w:rFonts w:cs="仿宋"/>
          <w:kern w:val="0"/>
          <w:lang w:val="zh-CN" w:bidi="zh-CN"/>
        </w:rPr>
      </w:pPr>
      <w:r>
        <w:rPr>
          <w:rFonts w:cs="仿宋"/>
          <w:kern w:val="0"/>
          <w:lang w:val="zh-CN" w:bidi="zh-CN"/>
        </w:rPr>
        <w:t>小思在英语学习部分介绍了雅思、托福考试的复习备考经验，其实除了雅思、托福考试之外，还有如PTE等目标学校所认可的语言考试，因此建议大家在申请时尽可能了解到全面充分的信息（包括目标学校认可的考试类型、总分要求、小分要求、成绩有效期等），合理安排参加语言考试的计划。对于语言考试而言，</w:t>
      </w:r>
      <w:r>
        <w:rPr>
          <w:rFonts w:cs="等线"/>
          <w:kern w:val="0"/>
          <w:lang w:val="zh-CN" w:bidi="zh-CN"/>
        </w:rPr>
        <w:t>不同学校的语言成绩要求不一，但是大部分学校目前</w:t>
      </w:r>
      <w:r>
        <w:rPr>
          <w:rFonts w:cs="仿宋"/>
          <w:kern w:val="0"/>
          <w:lang w:val="zh-CN" w:bidi="zh-CN"/>
        </w:rPr>
        <w:t>雅思考试达到7分的水平，托福达到100分的水平，才可能在众多的申请者中脱颖而出。</w:t>
      </w:r>
    </w:p>
    <w:p>
      <w:r>
        <w:rPr>
          <w:rFonts w:hint="eastAsia"/>
        </w:rPr>
        <w:t>（3）研究生入学考试</w:t>
      </w:r>
    </w:p>
    <w:p>
      <w:pPr>
        <w:autoSpaceDE w:val="0"/>
        <w:autoSpaceDN w:val="0"/>
        <w:ind w:firstLine="480" w:firstLineChars="200"/>
        <w:rPr>
          <w:rFonts w:cs="仿宋"/>
          <w:kern w:val="0"/>
          <w:lang w:val="zh-CN" w:bidi="zh-CN"/>
        </w:rPr>
      </w:pPr>
      <w:r>
        <w:rPr>
          <w:rFonts w:hint="eastAsia" w:cs="仿宋"/>
          <w:kern w:val="0"/>
          <w:lang w:val="zh-CN" w:bidi="zh-CN"/>
        </w:rPr>
        <w:t>研究生入学考试主要包括GMAT和GRE两类，这两类考试的风格显著不同，小思建议同学们全面充分地了解两类考试，结合项目要求、考试风格、自身擅长能力等多方面选择去参与GMAT还是GRE。对于研究生入学考试而言，GMAT尽量达到7</w:t>
      </w:r>
      <w:r>
        <w:rPr>
          <w:rFonts w:cs="仿宋"/>
          <w:kern w:val="0"/>
          <w:lang w:val="zh-CN" w:bidi="zh-CN"/>
        </w:rPr>
        <w:t>00</w:t>
      </w:r>
      <w:r>
        <w:rPr>
          <w:rFonts w:hint="eastAsia" w:cs="仿宋"/>
          <w:kern w:val="0"/>
          <w:lang w:val="zh-CN" w:bidi="zh-CN"/>
        </w:rPr>
        <w:t>分的水平，GRE则达到3</w:t>
      </w:r>
      <w:r>
        <w:rPr>
          <w:rFonts w:cs="仿宋"/>
          <w:kern w:val="0"/>
          <w:lang w:val="zh-CN" w:bidi="zh-CN"/>
        </w:rPr>
        <w:t>20</w:t>
      </w:r>
      <w:r>
        <w:rPr>
          <w:rFonts w:hint="eastAsia" w:cs="仿宋"/>
          <w:kern w:val="0"/>
          <w:lang w:val="zh-CN" w:bidi="zh-CN"/>
        </w:rPr>
        <w:t>分的水平，才可能在众多的申请者中脱颖而出。</w:t>
      </w:r>
    </w:p>
    <w:p>
      <w:pPr>
        <w:keepNext/>
        <w:keepLines/>
        <w:outlineLvl w:val="3"/>
        <w:rPr>
          <w:b/>
          <w:bCs/>
        </w:rPr>
      </w:pPr>
      <w:r>
        <w:rPr>
          <w:rFonts w:hint="eastAsia"/>
          <w:b/>
          <w:bCs/>
        </w:rPr>
        <w:t>3.软性指标</w:t>
      </w:r>
    </w:p>
    <w:p>
      <w:pPr>
        <w:autoSpaceDE w:val="0"/>
        <w:autoSpaceDN w:val="0"/>
        <w:ind w:firstLine="480" w:firstLineChars="200"/>
        <w:rPr>
          <w:rFonts w:cs="仿宋"/>
          <w:kern w:val="0"/>
          <w:lang w:val="zh-CN" w:bidi="zh-CN"/>
        </w:rPr>
      </w:pPr>
      <w:r>
        <w:rPr>
          <w:rFonts w:hint="eastAsia" w:cs="仿宋"/>
          <w:kern w:val="0"/>
          <w:lang w:val="zh-CN" w:bidi="zh-CN"/>
        </w:rPr>
        <w:t>如果说硬性指标是“雪中送炭”的话，那么软性指标就是“锦上添花”。这类软性指标主要包括：</w:t>
      </w:r>
    </w:p>
    <w:p>
      <w:pPr>
        <w:pStyle w:val="57"/>
        <w:numPr>
          <w:ilvl w:val="0"/>
          <w:numId w:val="19"/>
        </w:numPr>
        <w:autoSpaceDE w:val="0"/>
        <w:autoSpaceDN w:val="0"/>
        <w:ind w:firstLineChars="0"/>
        <w:rPr>
          <w:rFonts w:cs="仿宋"/>
          <w:kern w:val="0"/>
          <w:lang w:val="zh-CN" w:bidi="zh-CN"/>
        </w:rPr>
      </w:pPr>
      <w:r>
        <w:rPr>
          <w:rFonts w:hint="eastAsia" w:cs="仿宋"/>
          <w:kern w:val="0"/>
          <w:lang w:val="zh-CN" w:bidi="zh-CN"/>
        </w:rPr>
        <w:t>课程类：海外暑期课程、海外交流交换项目等；</w:t>
      </w:r>
    </w:p>
    <w:p>
      <w:pPr>
        <w:pStyle w:val="57"/>
        <w:numPr>
          <w:ilvl w:val="0"/>
          <w:numId w:val="19"/>
        </w:numPr>
        <w:autoSpaceDE w:val="0"/>
        <w:autoSpaceDN w:val="0"/>
        <w:ind w:firstLineChars="0"/>
        <w:rPr>
          <w:rFonts w:cs="仿宋"/>
          <w:kern w:val="0"/>
          <w:lang w:val="zh-CN" w:bidi="zh-CN"/>
        </w:rPr>
      </w:pPr>
      <w:r>
        <w:rPr>
          <w:rFonts w:hint="eastAsia" w:cs="仿宋"/>
          <w:kern w:val="0"/>
          <w:lang w:val="zh-CN" w:bidi="zh-CN"/>
        </w:rPr>
        <w:t>科研类：各种科研项目、学术会议、论文发表等；</w:t>
      </w:r>
    </w:p>
    <w:p>
      <w:pPr>
        <w:pStyle w:val="57"/>
        <w:numPr>
          <w:ilvl w:val="0"/>
          <w:numId w:val="19"/>
        </w:numPr>
        <w:autoSpaceDE w:val="0"/>
        <w:autoSpaceDN w:val="0"/>
        <w:ind w:firstLineChars="0"/>
        <w:rPr>
          <w:rFonts w:cs="仿宋"/>
          <w:kern w:val="0"/>
          <w:lang w:val="zh-CN" w:bidi="zh-CN"/>
        </w:rPr>
      </w:pPr>
      <w:r>
        <w:rPr>
          <w:rFonts w:hint="eastAsia" w:cs="仿宋"/>
          <w:kern w:val="0"/>
          <w:lang w:val="zh-CN" w:bidi="zh-CN"/>
        </w:rPr>
        <w:t>实习类：公司实习、非营利组织和政府实习等；</w:t>
      </w:r>
    </w:p>
    <w:p>
      <w:pPr>
        <w:pStyle w:val="57"/>
        <w:numPr>
          <w:ilvl w:val="0"/>
          <w:numId w:val="19"/>
        </w:numPr>
        <w:autoSpaceDE w:val="0"/>
        <w:autoSpaceDN w:val="0"/>
        <w:ind w:firstLineChars="0"/>
        <w:rPr>
          <w:rFonts w:cs="仿宋"/>
          <w:kern w:val="0"/>
          <w:lang w:val="zh-CN" w:bidi="zh-CN"/>
        </w:rPr>
      </w:pPr>
      <w:r>
        <w:rPr>
          <w:rFonts w:hint="eastAsia" w:cs="仿宋"/>
          <w:kern w:val="0"/>
          <w:lang w:val="zh-CN" w:bidi="zh-CN"/>
        </w:rPr>
        <w:t>比赛类：本科期间参与的各种比赛；</w:t>
      </w:r>
    </w:p>
    <w:p>
      <w:pPr>
        <w:pStyle w:val="57"/>
        <w:numPr>
          <w:ilvl w:val="0"/>
          <w:numId w:val="19"/>
        </w:numPr>
        <w:autoSpaceDE w:val="0"/>
        <w:autoSpaceDN w:val="0"/>
        <w:ind w:firstLineChars="0"/>
        <w:rPr>
          <w:rFonts w:cs="仿宋"/>
          <w:kern w:val="0"/>
          <w:lang w:val="zh-CN" w:bidi="zh-CN"/>
        </w:rPr>
      </w:pPr>
      <w:r>
        <w:rPr>
          <w:rFonts w:hint="eastAsia" w:cs="仿宋"/>
          <w:kern w:val="0"/>
          <w:lang w:val="zh-CN" w:bidi="zh-CN"/>
        </w:rPr>
        <w:t>活动类：学生会社团活动、志愿者活动、创业活动等。</w:t>
      </w:r>
    </w:p>
    <w:p>
      <w:pPr>
        <w:autoSpaceDE w:val="0"/>
        <w:autoSpaceDN w:val="0"/>
        <w:ind w:firstLine="480" w:firstLineChars="200"/>
        <w:rPr>
          <w:rFonts w:cs="仿宋"/>
          <w:kern w:val="0"/>
          <w:lang w:val="zh-CN" w:bidi="zh-CN"/>
        </w:rPr>
      </w:pPr>
      <w:r>
        <w:rPr>
          <w:rFonts w:hint="eastAsia" w:cs="仿宋"/>
          <w:kern w:val="0"/>
          <w:lang w:val="zh-CN" w:bidi="zh-CN"/>
        </w:rPr>
        <w:t>那么，这些软性指标如何与申请过程和申请材料有机结合呢？这些经历主要会出现在同学们申请过程的这些地方：</w:t>
      </w:r>
    </w:p>
    <w:p>
      <w:pPr>
        <w:autoSpaceDE w:val="0"/>
        <w:autoSpaceDN w:val="0"/>
        <w:ind w:firstLine="480" w:firstLineChars="200"/>
        <w:rPr>
          <w:rFonts w:cs="仿宋"/>
          <w:kern w:val="0"/>
          <w:lang w:val="zh-CN" w:bidi="zh-CN"/>
        </w:rPr>
      </w:pPr>
      <w:r>
        <w:rPr>
          <w:rFonts w:hint="eastAsia" w:cs="仿宋"/>
          <w:kern w:val="0"/>
          <w:lang w:val="zh-CN" w:bidi="zh-CN"/>
        </w:rPr>
        <w:t>个人简历（Resume</w:t>
      </w:r>
      <w:r>
        <w:rPr>
          <w:rFonts w:cs="仿宋"/>
          <w:kern w:val="0"/>
          <w:lang w:val="zh-CN" w:bidi="zh-CN"/>
        </w:rPr>
        <w:t xml:space="preserve"> / </w:t>
      </w:r>
      <w:r>
        <w:rPr>
          <w:rFonts w:hint="eastAsia" w:cs="仿宋"/>
          <w:kern w:val="0"/>
          <w:lang w:val="zh-CN" w:bidi="zh-CN"/>
        </w:rPr>
        <w:t>CV）：如参与各种比赛获得的奖项可以反映在</w:t>
      </w:r>
      <w:r>
        <w:rPr>
          <w:rFonts w:cs="仿宋"/>
          <w:kern w:val="0"/>
          <w:lang w:val="zh-CN" w:bidi="zh-CN"/>
        </w:rPr>
        <w:t>Honors &amp; A</w:t>
      </w:r>
      <w:r>
        <w:rPr>
          <w:rFonts w:hint="eastAsia" w:cs="仿宋"/>
          <w:kern w:val="0"/>
          <w:lang w:val="zh-CN" w:bidi="zh-CN"/>
        </w:rPr>
        <w:t>wards 中；海外交流项目可以反映在Education中；参与社团、志愿者活动可以反映在Activities中；而参与的各种科研项目可以反映在Academic</w:t>
      </w:r>
      <w:r>
        <w:rPr>
          <w:rFonts w:cs="仿宋"/>
          <w:kern w:val="0"/>
          <w:lang w:val="zh-CN" w:bidi="zh-CN"/>
        </w:rPr>
        <w:t xml:space="preserve"> </w:t>
      </w:r>
      <w:r>
        <w:rPr>
          <w:rFonts w:hint="eastAsia" w:cs="仿宋"/>
          <w:kern w:val="0"/>
          <w:lang w:val="zh-CN" w:bidi="zh-CN"/>
        </w:rPr>
        <w:t>Experiences中；</w:t>
      </w:r>
    </w:p>
    <w:p>
      <w:pPr>
        <w:autoSpaceDE w:val="0"/>
        <w:autoSpaceDN w:val="0"/>
        <w:ind w:firstLine="480" w:firstLineChars="200"/>
        <w:rPr>
          <w:rFonts w:cs="仿宋"/>
          <w:kern w:val="0"/>
          <w:lang w:val="zh-CN" w:bidi="zh-CN"/>
        </w:rPr>
      </w:pPr>
      <w:r>
        <w:rPr>
          <w:rFonts w:hint="eastAsia" w:cs="仿宋"/>
          <w:kern w:val="0"/>
          <w:lang w:val="zh-CN" w:bidi="zh-CN"/>
        </w:rPr>
        <w:t>个人陈述（personal statement）：个人陈述的主要内容是为什么你会选择这个项目，以及你为了申请这个项目做了哪些努力，上述的经历就可以很好地佐证你的申请动机；</w:t>
      </w:r>
    </w:p>
    <w:p>
      <w:pPr>
        <w:autoSpaceDE w:val="0"/>
        <w:autoSpaceDN w:val="0"/>
        <w:ind w:firstLine="480" w:firstLineChars="200"/>
        <w:rPr>
          <w:rFonts w:cs="仿宋"/>
          <w:kern w:val="0"/>
          <w:lang w:val="zh-CN" w:bidi="zh-CN"/>
        </w:rPr>
      </w:pPr>
      <w:r>
        <w:rPr>
          <w:rFonts w:hint="eastAsia" w:cs="仿宋"/>
          <w:kern w:val="0"/>
          <w:lang w:val="zh-CN" w:bidi="zh-CN"/>
        </w:rPr>
        <w:t>推荐信：推荐信的来源可以是授课教授、实习领导或是科研工作中的导师，那么你在学术或实习经历中的表现就会影响推荐信内容的质量以及教授对你评价的水平；</w:t>
      </w:r>
    </w:p>
    <w:p>
      <w:pPr>
        <w:autoSpaceDE w:val="0"/>
        <w:autoSpaceDN w:val="0"/>
        <w:ind w:firstLine="480" w:firstLineChars="200"/>
        <w:rPr>
          <w:rFonts w:cs="仿宋"/>
          <w:kern w:val="0"/>
          <w:lang w:val="zh-CN" w:bidi="zh-CN"/>
        </w:rPr>
      </w:pPr>
      <w:r>
        <w:rPr>
          <w:rFonts w:hint="eastAsia" w:cs="仿宋"/>
          <w:kern w:val="0"/>
          <w:lang w:val="zh-CN" w:bidi="zh-CN"/>
        </w:rPr>
        <w:t>成绩单：暑期或者交换交流课程成绩单等反映了你的学习能力。</w:t>
      </w:r>
    </w:p>
    <w:p>
      <w:pPr>
        <w:autoSpaceDE w:val="0"/>
        <w:autoSpaceDN w:val="0"/>
        <w:ind w:firstLine="480" w:firstLineChars="200"/>
        <w:rPr>
          <w:rFonts w:cs="仿宋"/>
          <w:kern w:val="0"/>
          <w:lang w:val="zh-CN" w:bidi="zh-CN"/>
        </w:rPr>
      </w:pPr>
      <w:r>
        <w:rPr>
          <w:rFonts w:hint="eastAsia" w:cs="仿宋"/>
          <w:kern w:val="0"/>
          <w:lang w:val="zh-CN" w:bidi="zh-CN"/>
        </w:rPr>
        <w:t>接下来小思将详细介绍一下各类背景提升方式的具体内容。</w:t>
      </w:r>
    </w:p>
    <w:p>
      <w:pPr>
        <w:rPr>
          <w:b/>
          <w:bCs/>
        </w:rPr>
      </w:pPr>
      <w:r>
        <w:rPr>
          <w:rFonts w:hint="eastAsia"/>
          <w:b/>
          <w:bCs/>
        </w:rPr>
        <w:t>（1）课程类</w:t>
      </w:r>
    </w:p>
    <w:p>
      <w:pPr>
        <w:autoSpaceDE w:val="0"/>
        <w:autoSpaceDN w:val="0"/>
        <w:ind w:firstLine="480" w:firstLineChars="200"/>
        <w:rPr>
          <w:rFonts w:cs="仿宋"/>
          <w:kern w:val="0"/>
          <w:lang w:val="zh-CN" w:bidi="zh-CN"/>
        </w:rPr>
      </w:pPr>
      <w:r>
        <w:rPr>
          <w:rFonts w:hint="eastAsia" w:cs="仿宋"/>
          <w:kern w:val="0"/>
          <w:lang w:val="zh-CN" w:bidi="zh-CN"/>
        </w:rPr>
        <w:t>课程类的主要包括两种先行修读的专业基础课程和有学分的国外交流活动。作为提升背景的一环，一定是要能体现在成绩单上的课程，或者有相关证书/证明。川大给同学们提供了非常丰富的交叉学科机会，大家可以选择自己专业之外感兴趣的课程修读。除此之外，也可以选择各类公开课，如</w:t>
      </w:r>
      <w:r>
        <w:rPr>
          <w:rFonts w:cs="仿宋"/>
          <w:kern w:val="0"/>
          <w:lang w:val="zh-CN" w:bidi="zh-CN"/>
        </w:rPr>
        <w:t>C</w:t>
      </w:r>
      <w:r>
        <w:rPr>
          <w:rFonts w:hint="eastAsia" w:cs="仿宋"/>
          <w:kern w:val="0"/>
          <w:lang w:val="zh-CN" w:bidi="zh-CN"/>
        </w:rPr>
        <w:t>oursera上的网课，或者国外学校开设的提供学分的网课等。</w:t>
      </w:r>
    </w:p>
    <w:p>
      <w:pPr>
        <w:rPr>
          <w:b/>
          <w:bCs/>
        </w:rPr>
      </w:pPr>
      <w:r>
        <w:rPr>
          <w:rFonts w:hint="eastAsia"/>
          <w:b/>
          <w:bCs/>
        </w:rPr>
        <w:t>（2）科研类</w:t>
      </w:r>
    </w:p>
    <w:p>
      <w:pPr>
        <w:autoSpaceDE w:val="0"/>
        <w:autoSpaceDN w:val="0"/>
        <w:ind w:firstLine="480" w:firstLineChars="200"/>
        <w:rPr>
          <w:rFonts w:cs="仿宋"/>
          <w:kern w:val="0"/>
          <w:lang w:val="zh-CN" w:bidi="zh-CN"/>
        </w:rPr>
      </w:pPr>
      <w:r>
        <w:rPr>
          <w:rFonts w:hint="eastAsia" w:cs="仿宋"/>
          <w:kern w:val="0"/>
          <w:lang w:val="zh-CN" w:bidi="zh-CN"/>
        </w:rPr>
        <w:t>科研有时候并不一定是开天辟地的创新，更多的是修修补补的工作。</w:t>
      </w:r>
      <w:r>
        <w:rPr>
          <w:rFonts w:cs="仿宋"/>
          <w:kern w:val="0"/>
          <w:lang w:val="zh-CN" w:bidi="zh-CN"/>
        </w:rPr>
        <w:t>这些工作可以增进自己对学科的理解，有时能够灵光一现有自己的灵感并实践。</w:t>
      </w:r>
      <w:r>
        <w:rPr>
          <w:rFonts w:hint="eastAsia" w:cs="仿宋"/>
          <w:kern w:val="0"/>
          <w:lang w:val="zh-CN" w:bidi="zh-CN"/>
        </w:rPr>
        <w:t>同学们接触科研的途径可以包括：参与“大创”等科研创新项目、参与老师的科研课题、独立或与老师合作撰写论文等。通常，一个完整的科研会包括以下几个步骤：</w:t>
      </w:r>
    </w:p>
    <w:p>
      <w:pPr>
        <w:autoSpaceDE w:val="0"/>
        <w:autoSpaceDN w:val="0"/>
        <w:ind w:firstLine="480" w:firstLineChars="200"/>
        <w:rPr>
          <w:rFonts w:cs="仿宋"/>
          <w:kern w:val="0"/>
          <w:lang w:val="zh-CN" w:bidi="zh-CN"/>
        </w:rPr>
      </w:pPr>
      <w:r>
        <w:rPr>
          <w:rFonts w:hint="eastAsia" w:cs="仿宋"/>
          <w:kern w:val="0"/>
          <w:lang w:val="zh-CN" w:bidi="zh-CN"/>
        </w:rPr>
        <w:t>步骤一：确定科研课题。做科研的第一步就是选择科研方向。选对了科研主题会让整个过程相对来说更加顺利，同学们可以在平日里广泛积累，遇到感兴趣的学术知识可以去查阅相关文献，确定选题的合理性。</w:t>
      </w:r>
      <w:r>
        <w:rPr>
          <w:rFonts w:cs="仿宋"/>
          <w:kern w:val="0"/>
          <w:lang w:val="zh-CN" w:bidi="zh-CN"/>
        </w:rPr>
        <w:t>除了自己思考，还可以多和自己的指导老师交流，指导老师往往更有经验，也能够敏锐地感知选题的可行性即创新性。</w:t>
      </w:r>
    </w:p>
    <w:p>
      <w:pPr>
        <w:autoSpaceDE w:val="0"/>
        <w:autoSpaceDN w:val="0"/>
        <w:ind w:firstLine="480" w:firstLineChars="200"/>
        <w:rPr>
          <w:rFonts w:cs="仿宋"/>
          <w:kern w:val="0"/>
          <w:lang w:val="zh-CN" w:bidi="zh-CN"/>
        </w:rPr>
      </w:pPr>
      <w:r>
        <w:rPr>
          <w:rFonts w:hint="eastAsia" w:cs="仿宋"/>
          <w:kern w:val="0"/>
          <w:lang w:val="zh-CN" w:bidi="zh-CN"/>
        </w:rPr>
        <w:t>步骤二：了解该课题方向的背景。在确定题目之后，一般需要大量阅读文献，来了解相关领域内有哪些已有研究，哪些研究方法和哪边可以有所突破，在此基础上确定自己的研究方向。同学们进而可以去申请“大创”或与老师进一步交流确定科研项目实施的具体途径。</w:t>
      </w:r>
    </w:p>
    <w:p>
      <w:pPr>
        <w:autoSpaceDE w:val="0"/>
        <w:autoSpaceDN w:val="0"/>
        <w:ind w:firstLine="480" w:firstLineChars="200"/>
        <w:rPr>
          <w:rFonts w:cs="仿宋"/>
          <w:kern w:val="0"/>
          <w:lang w:val="zh-CN" w:bidi="zh-CN"/>
        </w:rPr>
      </w:pPr>
      <w:r>
        <w:rPr>
          <w:rFonts w:hint="eastAsia" w:cs="仿宋"/>
          <w:kern w:val="0"/>
          <w:lang w:val="zh-CN" w:bidi="zh-CN"/>
        </w:rPr>
        <w:t>步骤三：复现已有的科研成果。在完成文献综述之后，同学们可以先尝试将已有文献中的方法实现出来并得出结果，强化科研训练。</w:t>
      </w:r>
    </w:p>
    <w:p>
      <w:pPr>
        <w:autoSpaceDE w:val="0"/>
        <w:autoSpaceDN w:val="0"/>
        <w:ind w:firstLine="480" w:firstLineChars="200"/>
        <w:rPr>
          <w:rFonts w:cs="仿宋"/>
          <w:kern w:val="0"/>
          <w:lang w:val="zh-CN" w:bidi="zh-CN"/>
        </w:rPr>
      </w:pPr>
      <w:r>
        <w:rPr>
          <w:rFonts w:hint="eastAsia" w:cs="仿宋"/>
          <w:kern w:val="0"/>
          <w:lang w:val="zh-CN" w:bidi="zh-CN"/>
        </w:rPr>
        <w:t>步骤四：发现现有科研成果的缺陷或者提出新的研究点，尝试实现并验证其可行性。</w:t>
      </w:r>
    </w:p>
    <w:p>
      <w:pPr>
        <w:autoSpaceDE w:val="0"/>
        <w:autoSpaceDN w:val="0"/>
        <w:ind w:firstLine="480" w:firstLineChars="200"/>
        <w:rPr>
          <w:rFonts w:cs="仿宋"/>
          <w:kern w:val="0"/>
          <w:lang w:val="zh-CN" w:bidi="zh-CN"/>
        </w:rPr>
      </w:pPr>
      <w:r>
        <w:rPr>
          <w:rFonts w:hint="eastAsia" w:cs="仿宋"/>
          <w:kern w:val="0"/>
          <w:lang w:val="zh-CN" w:bidi="zh-CN"/>
        </w:rPr>
        <w:t>步骤五：撰写论文。</w:t>
      </w:r>
    </w:p>
    <w:p>
      <w:pPr>
        <w:autoSpaceDE w:val="0"/>
        <w:autoSpaceDN w:val="0"/>
        <w:ind w:firstLine="480" w:firstLineChars="200"/>
        <w:rPr>
          <w:rFonts w:cs="仿宋"/>
          <w:kern w:val="0"/>
          <w:lang w:val="zh-CN" w:bidi="zh-CN"/>
        </w:rPr>
      </w:pPr>
      <w:r>
        <w:rPr>
          <w:rFonts w:hint="eastAsia" w:cs="仿宋"/>
          <w:kern w:val="0"/>
          <w:lang w:val="zh-CN" w:bidi="zh-CN"/>
        </w:rPr>
        <w:t>其实在进行科研项目的过程中，撰写出一篇完整论文固然重要，更重要的是在整个过程中所学习到的各种理论知识和实践技能，</w:t>
      </w:r>
      <w:r>
        <w:rPr>
          <w:rFonts w:cs="仿宋"/>
          <w:kern w:val="0"/>
          <w:lang w:val="zh-CN" w:bidi="zh-CN"/>
        </w:rPr>
        <w:t>因为这些东西</w:t>
      </w:r>
      <w:r>
        <w:rPr>
          <w:rFonts w:hint="eastAsia" w:cs="仿宋"/>
          <w:kern w:val="0"/>
          <w:lang w:val="zh-CN" w:bidi="zh-CN"/>
        </w:rPr>
        <w:t>可以</w:t>
      </w:r>
      <w:r>
        <w:rPr>
          <w:rFonts w:cs="仿宋"/>
          <w:kern w:val="0"/>
          <w:lang w:val="zh-CN" w:bidi="zh-CN"/>
        </w:rPr>
        <w:t>帮助</w:t>
      </w:r>
      <w:r>
        <w:rPr>
          <w:rFonts w:hint="eastAsia" w:cs="仿宋"/>
          <w:kern w:val="0"/>
          <w:lang w:val="zh-CN" w:bidi="zh-CN"/>
        </w:rPr>
        <w:t>大家在</w:t>
      </w:r>
      <w:r>
        <w:rPr>
          <w:rFonts w:cs="仿宋"/>
          <w:kern w:val="0"/>
          <w:lang w:val="zh-CN" w:bidi="zh-CN"/>
        </w:rPr>
        <w:t>如</w:t>
      </w:r>
      <w:r>
        <w:rPr>
          <w:rFonts w:hint="eastAsia" w:cs="仿宋"/>
          <w:kern w:val="0"/>
          <w:lang w:val="zh-CN" w:bidi="zh-CN"/>
        </w:rPr>
        <w:t>个人陈述</w:t>
      </w:r>
      <w:r>
        <w:rPr>
          <w:rFonts w:cs="仿宋"/>
          <w:kern w:val="0"/>
          <w:lang w:val="zh-CN" w:bidi="zh-CN"/>
        </w:rPr>
        <w:t>等地方</w:t>
      </w:r>
      <w:r>
        <w:rPr>
          <w:rFonts w:hint="eastAsia" w:cs="仿宋"/>
          <w:kern w:val="0"/>
          <w:lang w:val="zh-CN" w:bidi="zh-CN"/>
        </w:rPr>
        <w:t>佐证自己所付出的努力</w:t>
      </w:r>
      <w:r>
        <w:rPr>
          <w:rFonts w:cs="仿宋"/>
          <w:kern w:val="0"/>
          <w:lang w:val="zh-CN" w:bidi="zh-CN"/>
        </w:rPr>
        <w:t>，进一步深造的动机</w:t>
      </w:r>
      <w:r>
        <w:rPr>
          <w:rFonts w:hint="eastAsia" w:cs="仿宋"/>
          <w:kern w:val="0"/>
          <w:lang w:val="zh-CN" w:bidi="zh-CN"/>
        </w:rPr>
        <w:t>，以及在整个科研过程中学到的新知识，</w:t>
      </w:r>
      <w:r>
        <w:rPr>
          <w:rFonts w:cs="仿宋"/>
          <w:kern w:val="0"/>
          <w:lang w:val="zh-CN" w:bidi="zh-CN"/>
        </w:rPr>
        <w:t>使</w:t>
      </w:r>
      <w:r>
        <w:rPr>
          <w:rFonts w:hint="eastAsia" w:cs="仿宋"/>
          <w:kern w:val="0"/>
          <w:lang w:val="zh-CN" w:bidi="zh-CN"/>
        </w:rPr>
        <w:t>同学们在应对面试时也会更加顺利。此外，小思认为同学们在日常课程中遇到的每一个小作业、小论文，都应该当作一次科研项目去训练，端正学术科研态度，培养和规范自己的科研能力，这些经历都可以很好地成为个人陈述、简历、面试的素材。</w:t>
      </w:r>
    </w:p>
    <w:p>
      <w:pPr>
        <w:autoSpaceDE w:val="0"/>
        <w:autoSpaceDN w:val="0"/>
        <w:ind w:firstLine="480" w:firstLineChars="200"/>
        <w:rPr>
          <w:rFonts w:cs="仿宋"/>
          <w:kern w:val="0"/>
          <w:lang w:val="zh-CN" w:bidi="zh-CN"/>
        </w:rPr>
      </w:pPr>
      <w:r>
        <w:rPr>
          <w:rFonts w:cs="仿宋"/>
          <w:kern w:val="0"/>
          <w:lang w:val="zh-CN" w:bidi="zh-CN"/>
        </w:rPr>
        <w:t>对于Ph.D.申请，科研的经历格外重要。申请Ph.D.需要有2-3封科研推荐信，不光是看推荐人的头衔和业内的声誉，还需要看推荐信内容里教授对于</w:t>
      </w:r>
      <w:r>
        <w:rPr>
          <w:rFonts w:hint="eastAsia" w:cs="仿宋"/>
          <w:kern w:val="0"/>
          <w:lang w:val="zh-CN" w:bidi="zh-CN"/>
        </w:rPr>
        <w:t>大家</w:t>
      </w:r>
      <w:r>
        <w:rPr>
          <w:rFonts w:cs="仿宋"/>
          <w:kern w:val="0"/>
          <w:lang w:val="zh-CN" w:bidi="zh-CN"/>
        </w:rPr>
        <w:t>科研做的内容、程度、学术能力的具体评价是什么。除此之外，对于Ph.D.申请者来说，发表的论文也是一种科研能力的佐证。</w:t>
      </w:r>
      <w:r>
        <w:rPr>
          <w:rFonts w:cs="等线"/>
          <w:kern w:val="0"/>
          <w:lang w:val="zh-CN" w:bidi="zh-CN"/>
        </w:rPr>
        <w:t>但需要注意的是，对论文发表的刊物质量要有所把控。</w:t>
      </w:r>
      <w:r>
        <w:rPr>
          <w:rFonts w:cs="仿宋"/>
          <w:kern w:val="0"/>
          <w:lang w:val="zh-CN" w:bidi="zh-CN"/>
        </w:rPr>
        <w:t>对于申请Master，一些项目也偏好有科研经历的学生，科研可以很好地证明申请者具有较强的探索和实践能力。另外，</w:t>
      </w:r>
      <w:r>
        <w:rPr>
          <w:rFonts w:hint="eastAsia" w:cs="仿宋"/>
          <w:kern w:val="0"/>
          <w:lang w:val="zh-CN" w:bidi="zh-CN"/>
        </w:rPr>
        <w:t>如果</w:t>
      </w:r>
      <w:r>
        <w:rPr>
          <w:rFonts w:cs="仿宋"/>
          <w:kern w:val="0"/>
          <w:lang w:val="zh-CN" w:bidi="zh-CN"/>
        </w:rPr>
        <w:t>有学术地位的教授为</w:t>
      </w:r>
      <w:r>
        <w:rPr>
          <w:rFonts w:hint="eastAsia" w:cs="仿宋"/>
          <w:kern w:val="0"/>
          <w:lang w:val="zh-CN" w:bidi="zh-CN"/>
        </w:rPr>
        <w:t>同学们</w:t>
      </w:r>
      <w:r>
        <w:rPr>
          <w:rFonts w:cs="仿宋"/>
          <w:kern w:val="0"/>
          <w:lang w:val="zh-CN" w:bidi="zh-CN"/>
        </w:rPr>
        <w:t>的个人能力做</w:t>
      </w:r>
      <w:r>
        <w:rPr>
          <w:rFonts w:hint="eastAsia" w:cs="仿宋"/>
          <w:kern w:val="0"/>
          <w:lang w:val="zh-CN" w:bidi="zh-CN"/>
        </w:rPr>
        <w:t>推荐</w:t>
      </w:r>
      <w:r>
        <w:rPr>
          <w:rFonts w:cs="仿宋"/>
          <w:kern w:val="0"/>
          <w:lang w:val="zh-CN" w:bidi="zh-CN"/>
        </w:rPr>
        <w:t>，会与其他的申请者大大的区分出来。</w:t>
      </w:r>
    </w:p>
    <w:p>
      <w:pPr>
        <w:rPr>
          <w:b/>
          <w:bCs/>
        </w:rPr>
      </w:pPr>
      <w:r>
        <w:rPr>
          <w:rFonts w:hint="eastAsia"/>
          <w:b/>
          <w:bCs/>
        </w:rPr>
        <w:t>（3）实习类</w:t>
      </w:r>
    </w:p>
    <w:p>
      <w:pPr>
        <w:ind w:firstLine="420"/>
      </w:pPr>
      <w:r>
        <w:tab/>
      </w:r>
      <w:r>
        <w:rPr>
          <w:rFonts w:hint="eastAsia"/>
        </w:rPr>
        <w:t>对于实习，通常可以从以下几个方面来考虑：</w:t>
      </w:r>
    </w:p>
    <w:p>
      <w:pPr>
        <w:spacing w:line="360" w:lineRule="auto"/>
        <w:ind w:firstLine="480" w:firstLineChars="200"/>
      </w:pPr>
      <w:r>
        <w:rPr>
          <w:rFonts w:hint="eastAsia"/>
        </w:rPr>
        <w:t>①</w:t>
      </w:r>
      <w:r>
        <w:t>行业方面：</w:t>
      </w:r>
    </w:p>
    <w:p>
      <w:pPr>
        <w:spacing w:line="360" w:lineRule="auto"/>
        <w:ind w:firstLine="480" w:firstLineChars="200"/>
      </w:pPr>
      <w:r>
        <w:t>常见的行业包括金融行业、咨询行业、财务行业、互联网行业、快消行业、传媒行业、工程类、教育、律所、NGO等，</w:t>
      </w:r>
      <w:r>
        <w:rPr>
          <w:rFonts w:cs="等线"/>
        </w:rPr>
        <w:t>同学们在选择实习的行业时，可以结合自己的专业发展及就业意愿去做选择</w:t>
      </w:r>
      <w:r>
        <w:t>；</w:t>
      </w:r>
    </w:p>
    <w:p>
      <w:pPr>
        <w:spacing w:line="360" w:lineRule="auto"/>
        <w:ind w:firstLine="480" w:firstLineChars="200"/>
      </w:pPr>
      <w:r>
        <w:rPr>
          <w:rFonts w:hint="eastAsia"/>
        </w:rPr>
        <w:t>②公司方面：</w:t>
      </w:r>
    </w:p>
    <w:p>
      <w:pPr>
        <w:spacing w:line="360" w:lineRule="auto"/>
        <w:ind w:firstLine="480" w:firstLineChars="200"/>
      </w:pPr>
      <w:r>
        <w:rPr>
          <w:rFonts w:hint="eastAsia"/>
        </w:rPr>
        <w:t>公司方面主要考虑的是其国际知名度、企业规模、业务特色等。例如在券商中，高盛、摩根士丹利、摩根大通、瑞银等就属于顶级公司，中金公司、中信证券等公司就仅次于上一等级，而国泰君安、海通证券等则次于中金公司。因此，公司的综合属性很大程度上决定了实习的含金量；</w:t>
      </w:r>
    </w:p>
    <w:p>
      <w:pPr>
        <w:spacing w:line="360" w:lineRule="auto"/>
        <w:ind w:firstLine="480" w:firstLineChars="200"/>
      </w:pPr>
      <w:r>
        <w:rPr>
          <w:rFonts w:hint="eastAsia"/>
        </w:rPr>
        <w:t>③职位方面：</w:t>
      </w:r>
    </w:p>
    <w:p>
      <w:pPr>
        <w:spacing w:line="360" w:lineRule="auto"/>
        <w:ind w:firstLine="480" w:firstLineChars="200"/>
      </w:pPr>
      <w:r>
        <w:rPr>
          <w:rFonts w:hint="eastAsia"/>
        </w:rPr>
        <w:t>对于同一个公司，也拥有不同职位可供选择。例如字节跳动的实习岗位包括技术开发、测试、大数据、算法、广告设计、运营、产品营销、人力资源等等，因此如果所申请的项目是偏技术应用，那么技术研发类的实习经历就是最重要的；</w:t>
      </w:r>
    </w:p>
    <w:p>
      <w:pPr>
        <w:spacing w:line="360" w:lineRule="auto"/>
        <w:ind w:left="420"/>
      </w:pPr>
      <w:r>
        <w:rPr>
          <w:rFonts w:hint="eastAsia"/>
        </w:rPr>
        <w:t>④形式方面：</w:t>
      </w:r>
    </w:p>
    <w:p>
      <w:pPr>
        <w:spacing w:line="360" w:lineRule="auto"/>
        <w:ind w:firstLine="480" w:firstLineChars="200"/>
      </w:pPr>
      <w:r>
        <w:rPr>
          <w:rFonts w:hint="eastAsia"/>
        </w:rPr>
        <w:t>从形式来看，实习分成正规的走人事的实习和远程实习（PTA）两种。相对于远程实习，实地实习显然能更近距离地接触项目本身，可以更全面地了解和参与到工作中。但如果没有足够的时间参与实地实习，远程实习也是一个不错的选择。</w:t>
      </w:r>
    </w:p>
    <w:p>
      <w:pPr>
        <w:rPr>
          <w:b/>
          <w:bCs/>
        </w:rPr>
      </w:pPr>
      <w:r>
        <w:rPr>
          <w:rFonts w:hint="eastAsia"/>
          <w:b/>
          <w:bCs/>
        </w:rPr>
        <w:t>（4）竞赛类</w:t>
      </w:r>
    </w:p>
    <w:p>
      <w:pPr>
        <w:ind w:firstLine="420"/>
      </w:pPr>
      <w:r>
        <w:rPr>
          <w:rFonts w:hint="eastAsia"/>
        </w:rPr>
        <w:t>相比于实习和科研，参加竞赛的门槛和受限程度更低，小思建议同学们踊跃尝试各类竞赛，在参与中不断学习和收获。大学生可参与的竞赛大致可以分为以下几类：</w:t>
      </w:r>
    </w:p>
    <w:p>
      <w:pPr>
        <w:pStyle w:val="57"/>
        <w:numPr>
          <w:ilvl w:val="0"/>
          <w:numId w:val="20"/>
        </w:numPr>
        <w:spacing w:line="360" w:lineRule="auto"/>
        <w:ind w:firstLineChars="0"/>
      </w:pPr>
      <w:r>
        <w:rPr>
          <w:rFonts w:hint="eastAsia"/>
        </w:rPr>
        <w:t>学科理论型竞赛：</w:t>
      </w:r>
    </w:p>
    <w:p>
      <w:pPr>
        <w:spacing w:line="360" w:lineRule="auto"/>
        <w:ind w:firstLine="480" w:firstLineChars="200"/>
      </w:pPr>
      <w:r>
        <w:rPr>
          <w:rFonts w:hint="eastAsia"/>
        </w:rPr>
        <w:t>风格比较类似于考试的比赛，这类比赛非常看重参与者对相关学科知识的掌握程度。比较典型的比赛包括全国大学生数学竞赛、ACM-ICPC、全国大学生周培源力学竞赛、全国大学生英语竞赛、“外研社杯”全国大学生英语（阅读、写作、演讲、辩论）大赛、“中金所杯”全国大学生金融衍生品知识大赛、各类信息安全竞赛（CTF赛）等；</w:t>
      </w:r>
    </w:p>
    <w:p>
      <w:pPr>
        <w:spacing w:line="360" w:lineRule="auto"/>
        <w:ind w:firstLine="480" w:firstLineChars="200"/>
      </w:pPr>
      <w:r>
        <w:rPr>
          <w:rFonts w:hint="eastAsia"/>
        </w:rPr>
        <w:t>②学科应用型竞赛：</w:t>
      </w:r>
    </w:p>
    <w:p>
      <w:pPr>
        <w:spacing w:line="360" w:lineRule="auto"/>
        <w:ind w:firstLine="480" w:firstLineChars="200"/>
      </w:pPr>
      <w:r>
        <w:rPr>
          <w:rFonts w:hint="eastAsia"/>
        </w:rPr>
        <w:t>主要是以在一段时间内提交作品形式所参与的比赛。作品的形式可能是一篇学术报告（如数学建模竞赛），也可能是提交一个可以实现一些应用作品（电子设计、机械创新）等。这类比赛可以较好地反映学生对于一个实际问题的解决能力，团队成员通过一段时间完成一个项目并提交进行评审，由于存在团队合作以及开放性课题，因此也很好地考察了学生软实力的水平，如文献查找、团队沟通、学术写作等能力。比较典型的比赛包括全国大学生数学建模竞赛、全国大学生电子设计竞赛、全国大学生机械创新设计大赛、全国大学生结构设计竞赛、全国大学生信息安全竞赛（作品赛）、美国大学生数学建模竞赛、国际遗传工程机器设计竞赛（IGEM）等；</w:t>
      </w:r>
    </w:p>
    <w:p>
      <w:pPr>
        <w:pStyle w:val="57"/>
        <w:numPr>
          <w:ilvl w:val="0"/>
          <w:numId w:val="21"/>
        </w:numPr>
        <w:spacing w:line="360" w:lineRule="auto"/>
        <w:ind w:firstLineChars="0"/>
      </w:pPr>
      <w:r>
        <w:rPr>
          <w:rFonts w:hint="eastAsia"/>
        </w:rPr>
        <w:t>创新创业型比赛：</w:t>
      </w:r>
    </w:p>
    <w:p>
      <w:pPr>
        <w:spacing w:line="360" w:lineRule="auto"/>
        <w:ind w:firstLine="480" w:firstLineChars="200"/>
      </w:pPr>
      <w:r>
        <w:rPr>
          <w:rFonts w:hint="eastAsia"/>
        </w:rPr>
        <w:t>这类通常周期比较长，但是想要获得很好的成绩，基本上需要尽早准备，并且需要花费大量的心血去做一些有实际意义的作品。这类比赛十分锻炼个人能力，如大挑的最终作品，可以认为基本上是一个课题组对这一两年做的相关学术成果的一次展示，形式包括论文、专利、产品应用到社会中与相关部门的备忘录等。比较典型的比赛有“大挑”）“小挑”、中国“互联网+”创新创业大赛、全国大学生节能减排社会实践与科技竞赛等。</w:t>
      </w:r>
    </w:p>
    <w:p>
      <w:pPr>
        <w:rPr>
          <w:b/>
          <w:bCs/>
        </w:rPr>
      </w:pPr>
      <w:r>
        <w:rPr>
          <w:rFonts w:hint="eastAsia"/>
          <w:b/>
          <w:bCs/>
        </w:rPr>
        <w:t>（5）</w:t>
      </w:r>
      <w:r>
        <w:rPr>
          <w:b/>
          <w:bCs/>
        </w:rPr>
        <w:t>学生活动类</w:t>
      </w:r>
    </w:p>
    <w:p>
      <w:pPr>
        <w:ind w:firstLine="360"/>
      </w:pPr>
      <w:r>
        <w:t>积极参加各类志愿活动、社团活动，可以让招生官从不同的角度来认识候选人。这类活动往往可以彰显候选人的领导能力（组织各类活动）、专业素养（学术社团）、社会责任感（志愿活动）、创新潜力（创新创业活动）。这类活动可以作为加分项，为申请人的申请助力。</w:t>
      </w:r>
    </w:p>
    <w:p>
      <w:pPr>
        <w:keepNext/>
        <w:keepLines/>
        <w:spacing w:before="100" w:beforeAutospacing="1" w:after="100" w:afterAutospacing="1"/>
        <w:outlineLvl w:val="2"/>
        <w:rPr>
          <w:bCs/>
          <w:sz w:val="28"/>
          <w:szCs w:val="28"/>
        </w:rPr>
      </w:pPr>
      <w:bookmarkStart w:id="358" w:name="_Toc75364293"/>
      <w:r>
        <w:rPr>
          <w:rFonts w:hint="eastAsia"/>
          <w:bCs/>
          <w:sz w:val="28"/>
          <w:szCs w:val="28"/>
        </w:rPr>
        <w:t>（六）背景提升案例</w:t>
      </w:r>
      <w:bookmarkEnd w:id="358"/>
    </w:p>
    <w:p>
      <w:pPr>
        <w:ind w:firstLine="420"/>
      </w:pPr>
      <w:r>
        <w:rPr>
          <w:rFonts w:hint="eastAsia"/>
        </w:rPr>
        <w:t>上面列出的是一些比较宽泛的建议，大家读完可能感到有些模糊，下面小思给大家展示一些真实的背景提升案例，方便大家对上面的描述有更好的理解。</w:t>
      </w:r>
    </w:p>
    <w:p>
      <w:pPr>
        <w:keepNext/>
        <w:keepLines/>
        <w:outlineLvl w:val="3"/>
        <w:rPr>
          <w:b/>
          <w:bCs/>
        </w:rPr>
      </w:pPr>
      <w:r>
        <w:rPr>
          <w:rFonts w:hint="eastAsia"/>
          <w:b/>
          <w:bCs/>
        </w:rPr>
        <w:t>1</w:t>
      </w:r>
      <w:r>
        <w:rPr>
          <w:b/>
          <w:bCs/>
        </w:rPr>
        <w:t>.</w:t>
      </w:r>
      <w:r>
        <w:rPr>
          <w:rFonts w:hint="eastAsia"/>
          <w:b/>
          <w:bCs/>
        </w:rPr>
        <w:t>计算机类就业导向Master背景提升</w:t>
      </w:r>
    </w:p>
    <w:p>
      <w:pPr>
        <w:autoSpaceDE w:val="0"/>
        <w:autoSpaceDN w:val="0"/>
        <w:ind w:firstLine="480" w:firstLineChars="200"/>
        <w:rPr>
          <w:rFonts w:cs="仿宋"/>
          <w:kern w:val="0"/>
          <w:lang w:val="zh-CN" w:bidi="zh-CN"/>
        </w:rPr>
      </w:pPr>
      <w:r>
        <w:rPr>
          <w:rFonts w:hint="eastAsia" w:cs="仿宋"/>
          <w:kern w:val="0"/>
          <w:lang w:val="zh-CN" w:bidi="zh-CN"/>
        </w:rPr>
        <w:t>就业向Master一直是计算机相关学生出国的主要选择，原因之一在于美国的应届生薪水较高且工作轻松，并且在美就业回国后仍有优势。这类Master在申请时本科院校+GPA可以大致确定录取学校档次。具体大致满足如下规律：</w:t>
      </w:r>
    </w:p>
    <w:p>
      <w:pPr>
        <w:jc w:val="center"/>
        <w:rPr>
          <w:rFonts w:ascii="楷体" w:hAnsi="楷体" w:eastAsia="楷体"/>
        </w:rPr>
      </w:pPr>
      <w:r>
        <w:rPr>
          <w:rFonts w:hint="eastAsia" w:ascii="楷体" w:hAnsi="楷体" w:eastAsia="楷体"/>
        </w:rPr>
        <w:t>GPA</w:t>
      </w:r>
      <w:r>
        <w:rPr>
          <w:rFonts w:ascii="楷体" w:hAnsi="楷体" w:eastAsia="楷体"/>
        </w:rPr>
        <w:t xml:space="preserve"> </w:t>
      </w:r>
      <w:r>
        <w:rPr>
          <w:rFonts w:hint="eastAsia" w:ascii="楷体" w:hAnsi="楷体" w:eastAsia="楷体"/>
        </w:rPr>
        <w:t>＞（有paper的）科研≥（海外或国内大牛）推荐信≥硬核实习经历（国内外大厂）</w:t>
      </w:r>
      <w:r>
        <w:rPr>
          <w:rFonts w:ascii="楷体" w:hAnsi="楷体" w:eastAsia="楷体"/>
        </w:rPr>
        <w:t>/硬核竞赛、比赛、项目</w:t>
      </w:r>
      <w:r>
        <w:rPr>
          <w:rFonts w:hint="eastAsia" w:ascii="楷体" w:hAnsi="楷体" w:eastAsia="楷体"/>
        </w:rPr>
        <w:t>＞</w:t>
      </w:r>
      <w:r>
        <w:rPr>
          <w:rFonts w:ascii="楷体" w:hAnsi="楷体" w:eastAsia="楷体"/>
        </w:rPr>
        <w:t xml:space="preserve"> </w:t>
      </w:r>
      <w:r>
        <w:rPr>
          <w:rFonts w:hint="eastAsia" w:ascii="楷体" w:hAnsi="楷体" w:eastAsia="楷体"/>
        </w:rPr>
        <w:t>CV&amp;PS</w:t>
      </w:r>
      <w:r>
        <w:rPr>
          <w:rFonts w:ascii="楷体" w:hAnsi="楷体" w:eastAsia="楷体"/>
        </w:rPr>
        <w:t xml:space="preserve"> </w:t>
      </w:r>
      <w:r>
        <w:rPr>
          <w:rFonts w:hint="eastAsia" w:ascii="楷体" w:hAnsi="楷体" w:eastAsia="楷体"/>
        </w:rPr>
        <w:t>＞托福＞GRE</w:t>
      </w:r>
    </w:p>
    <w:p>
      <w:pPr>
        <w:spacing w:line="257" w:lineRule="auto"/>
        <w:ind w:firstLine="413"/>
        <w:rPr>
          <w:rFonts w:cs="等线"/>
        </w:rPr>
      </w:pPr>
      <w:r>
        <w:rPr>
          <w:rFonts w:cs="等线"/>
        </w:rPr>
        <w:t>多数国外高校强调它们对于申请人采用</w:t>
      </w:r>
      <w:r>
        <w:rPr>
          <w:rFonts w:cs="Calibri"/>
        </w:rPr>
        <w:t>holistic view</w:t>
      </w:r>
      <w:r>
        <w:rPr>
          <w:rFonts w:cs="等线"/>
        </w:rPr>
        <w:t>（全局视角）的评估方式。这意味着它们不会因为在申请者某个指标的不足或某些经历的缺乏而一刀切。综合所有方面，</w:t>
      </w:r>
      <w:r>
        <w:rPr>
          <w:rFonts w:cs="Calibri"/>
        </w:rPr>
        <w:t>GPA</w:t>
      </w:r>
      <w:r>
        <w:rPr>
          <w:rFonts w:cs="等线"/>
        </w:rPr>
        <w:t>和经历应该是最重要的两项。经历主要分为科研与实习。较研究型项目来说，就业向</w:t>
      </w:r>
      <w:r>
        <w:rPr>
          <w:rFonts w:cs="Calibri"/>
        </w:rPr>
        <w:t>master</w:t>
      </w:r>
      <w:r>
        <w:rPr>
          <w:rFonts w:cs="等线"/>
        </w:rPr>
        <w:t>对实习经历较为看中，因为硬核的实习经历可以提升申请者在就业市场的竞争力。对于科研来说，如果有较硬核的论文和海外教授的强推（高度赞扬的推荐信），也能提升申请的学校档次。文书（</w:t>
      </w:r>
      <w:r>
        <w:rPr>
          <w:rFonts w:cs="Calibri"/>
        </w:rPr>
        <w:t>CV</w:t>
      </w:r>
      <w:r>
        <w:rPr>
          <w:rFonts w:cs="等线"/>
        </w:rPr>
        <w:t>、</w:t>
      </w:r>
      <w:r>
        <w:rPr>
          <w:rFonts w:cs="Calibri"/>
        </w:rPr>
        <w:t>PS</w:t>
      </w:r>
      <w:r>
        <w:rPr>
          <w:rFonts w:cs="等线"/>
        </w:rPr>
        <w:t>，以及一些申请系统单设的问题）的重要性因学校而异。对于某些特别强调经历</w:t>
      </w:r>
      <w:r>
        <w:rPr>
          <w:rFonts w:cs="Calibri"/>
        </w:rPr>
        <w:t>match</w:t>
      </w:r>
      <w:r>
        <w:rPr>
          <w:rFonts w:cs="等线"/>
        </w:rPr>
        <w:t>的项目，文书就显得尤为重要；而也有项目（如</w:t>
      </w:r>
      <w:r>
        <w:rPr>
          <w:rFonts w:cs="Calibri"/>
        </w:rPr>
        <w:t>USC</w:t>
      </w:r>
      <w:r>
        <w:rPr>
          <w:rFonts w:cs="等线"/>
        </w:rPr>
        <w:t>的</w:t>
      </w:r>
      <w:r>
        <w:rPr>
          <w:rFonts w:cs="Calibri"/>
        </w:rPr>
        <w:t>CS</w:t>
      </w:r>
      <w:r>
        <w:rPr>
          <w:rFonts w:cs="等线"/>
        </w:rPr>
        <w:t>）就不是很看中文书和推荐信，而以</w:t>
      </w:r>
      <w:r>
        <w:rPr>
          <w:rFonts w:cs="Calibri"/>
        </w:rPr>
        <w:t>GPA</w:t>
      </w:r>
      <w:r>
        <w:rPr>
          <w:rFonts w:cs="等线"/>
        </w:rPr>
        <w:t>为重。如果有硬核的竞赛、比赛、开源项目，也能起到提升背景的作用。托福和</w:t>
      </w:r>
      <w:r>
        <w:rPr>
          <w:rFonts w:cs="Calibri"/>
        </w:rPr>
        <w:t>GRE</w:t>
      </w:r>
      <w:r>
        <w:rPr>
          <w:rFonts w:cs="等线"/>
        </w:rPr>
        <w:t>成绩相比</w:t>
      </w:r>
      <w:r>
        <w:rPr>
          <w:rFonts w:cs="Calibri"/>
        </w:rPr>
        <w:t>GPA</w:t>
      </w:r>
      <w:r>
        <w:rPr>
          <w:rFonts w:cs="等线"/>
        </w:rPr>
        <w:t>没有那么重要，但至少需要过线。对于</w:t>
      </w:r>
      <w:r>
        <w:rPr>
          <w:rFonts w:cs="Calibri"/>
        </w:rPr>
        <w:t>GPA</w:t>
      </w:r>
      <w:r>
        <w:rPr>
          <w:rFonts w:cs="等线"/>
        </w:rPr>
        <w:t>和托福</w:t>
      </w:r>
      <w:r>
        <w:rPr>
          <w:rFonts w:cs="Calibri"/>
        </w:rPr>
        <w:t>GRE</w:t>
      </w:r>
      <w:r>
        <w:rPr>
          <w:rFonts w:cs="等线"/>
        </w:rPr>
        <w:t>，可以查看一亩三分地</w:t>
      </w:r>
      <w:r>
        <w:rPr>
          <w:rFonts w:cs="Calibri"/>
        </w:rPr>
        <w:t>Offer</w:t>
      </w:r>
      <w:r>
        <w:rPr>
          <w:rFonts w:cs="等线"/>
        </w:rPr>
        <w:t>多多页面（</w:t>
      </w:r>
      <w:r>
        <w:fldChar w:fldCharType="begin"/>
      </w:r>
      <w:r>
        <w:instrText xml:space="preserve"> HYPERLINK "https://offer.1point3acres.com/" </w:instrText>
      </w:r>
      <w:r>
        <w:fldChar w:fldCharType="separate"/>
      </w:r>
      <w:r>
        <w:rPr>
          <w:rFonts w:cs="Calibri"/>
          <w:color w:val="0563C1"/>
          <w:u w:val="single"/>
        </w:rPr>
        <w:t>https://offer.1point3acres.com/</w:t>
      </w:r>
      <w:r>
        <w:rPr>
          <w:rFonts w:cs="Calibri"/>
          <w:color w:val="0563C1"/>
          <w:u w:val="single"/>
        </w:rPr>
        <w:fldChar w:fldCharType="end"/>
      </w:r>
      <w:r>
        <w:rPr>
          <w:rFonts w:cs="等线"/>
        </w:rPr>
        <w:t>）的项目录取中位数。</w:t>
      </w:r>
    </w:p>
    <w:p>
      <w:pPr>
        <w:numPr>
          <w:ilvl w:val="255"/>
          <w:numId w:val="0"/>
        </w:numPr>
        <w:spacing w:line="360" w:lineRule="auto"/>
        <w:rPr>
          <w:b/>
          <w:bCs/>
        </w:rPr>
      </w:pPr>
      <w:r>
        <w:rPr>
          <w:rFonts w:hint="eastAsia"/>
          <w:b/>
          <w:bCs/>
        </w:rPr>
        <w:t>（1）课程基础</w:t>
      </w:r>
    </w:p>
    <w:p>
      <w:pPr>
        <w:ind w:firstLine="360"/>
      </w:pPr>
      <w:r>
        <w:t>不同于Ph.D.项目，Master项目往往最看重均分，包括所有成绩（overall GPA）和核心必修课（有些申请系统会让申请者单独填写）。这里除了要注意核心课成绩之外，也要注意所有的选修课，勿让选修课拉低了总成绩。此外，GPA保持上升的趋势</w:t>
      </w:r>
      <w:r>
        <w:rPr>
          <w:rFonts w:hint="eastAsia"/>
        </w:rPr>
        <w:t>会比</w:t>
      </w:r>
      <w:r>
        <w:t>下降的趋势要更好。（如果不幸被选修课拉低总成绩，可以在CV里单列必修课成绩进行强调。）</w:t>
      </w:r>
    </w:p>
    <w:p>
      <w:pPr>
        <w:numPr>
          <w:ilvl w:val="255"/>
          <w:numId w:val="0"/>
        </w:numPr>
        <w:spacing w:line="360" w:lineRule="auto"/>
        <w:rPr>
          <w:b/>
          <w:bCs/>
        </w:rPr>
      </w:pPr>
      <w:r>
        <w:rPr>
          <w:rFonts w:hint="eastAsia"/>
          <w:b/>
          <w:bCs/>
        </w:rPr>
        <w:t>（2）科研与实习</w:t>
      </w:r>
    </w:p>
    <w:p>
      <w:pPr>
        <w:spacing w:line="257" w:lineRule="auto"/>
        <w:ind w:firstLine="360"/>
        <w:rPr>
          <w:rFonts w:cs="等线"/>
        </w:rPr>
      </w:pPr>
      <w:r>
        <w:rPr>
          <w:rFonts w:cs="等线"/>
        </w:rPr>
        <w:t>即便对于就业导向的</w:t>
      </w:r>
      <w:r>
        <w:rPr>
          <w:rFonts w:cs="Calibri"/>
        </w:rPr>
        <w:t>Master</w:t>
      </w:r>
      <w:r>
        <w:rPr>
          <w:rFonts w:cs="等线"/>
        </w:rPr>
        <w:t>，好的论文和推荐信加分也会很大，所以有余力的同学们可以尝试跟着老师做科研。科研最理想的产出是高水平的论文，还有</w:t>
      </w:r>
      <w:r>
        <w:rPr>
          <w:rFonts w:cs="Calibri"/>
        </w:rPr>
        <w:t>PS</w:t>
      </w:r>
      <w:r>
        <w:rPr>
          <w:rFonts w:cs="等线"/>
        </w:rPr>
        <w:t>中的故事和导师的推荐信。但科研不是必须的，如果没有找到好的科研机会也不用太焦虑，还可以去找实习机会。就实习而言，在投递简历时，本科生一般比较难做科研岗，因此可以退而选择尝试开发岗。就实习公司的类型而言，国外大企业的核心岗位可能会为申请者增光添彩，其次是国内大厂，企业的知名度一定程度上能够佐证这段实习的价值。。如果申请者的综合能力较强，可以在选择实习公司时多投递简历、多参加面试，并在面试时有意了解实习的具体岗位和工作，选择硬核一些的企业和岗位。实习表明了工作能力，同样能够为申请加分；它也会让</w:t>
      </w:r>
      <w:r>
        <w:rPr>
          <w:rFonts w:cs="Calibri"/>
        </w:rPr>
        <w:t>PS</w:t>
      </w:r>
      <w:r>
        <w:rPr>
          <w:rFonts w:cs="等线"/>
        </w:rPr>
        <w:t>有东西可写，并且能够得到一封业界推荐信，而这是很多就业向项目希望看到的。此外，国内的实习经历也可以丰富在国外求职时的简历。</w:t>
      </w:r>
    </w:p>
    <w:p>
      <w:pPr>
        <w:spacing w:line="360" w:lineRule="auto"/>
        <w:rPr>
          <w:b/>
          <w:bCs/>
        </w:rPr>
      </w:pPr>
      <w:r>
        <w:rPr>
          <w:rFonts w:hint="eastAsia"/>
          <w:b/>
          <w:bCs/>
        </w:rPr>
        <w:t>（3）学期交流经历</w:t>
      </w:r>
    </w:p>
    <w:p>
      <w:pPr>
        <w:numPr>
          <w:ilvl w:val="255"/>
          <w:numId w:val="0"/>
        </w:numPr>
        <w:spacing w:line="360" w:lineRule="auto"/>
        <w:ind w:firstLine="480" w:firstLineChars="200"/>
      </w:pPr>
      <w:r>
        <w:t>一段带有很高GPA的学期交流经历在一定程度上可以提升申请竞争力。第一是因为国内学校众多，每所学校给分偏好差异较大，国外招生委员会可能会觉得难以用川大的GPA和排名来衡量申请者的水平，而若是在国外名校取得了高成绩，他们会对标那所学校的学生，而这往往会有正向作用。第二是有机会拿到一封海外推荐信。</w:t>
      </w:r>
      <w:r>
        <w:rPr>
          <w:rFonts w:hint="eastAsia"/>
        </w:rPr>
        <w:t>比赛/项目经历</w:t>
      </w:r>
    </w:p>
    <w:p>
      <w:pPr>
        <w:ind w:firstLine="360"/>
      </w:pPr>
      <w:r>
        <w:rPr>
          <w:rFonts w:hint="eastAsia"/>
        </w:rPr>
        <w:t>对于就业向计算机类硕士来说，做过硬核的项目是很加分的。这固然可以在实习和科研中获得，但是如果严格要求自己，大创甚至课程项目也可以是一个来源。如果它们的确硬核，可以配上说明开源在GitHub上且在CV上附上链接。当然，更被认可的方式是参与一个较难的比赛（Kaggle、ACM</w:t>
      </w:r>
      <w:r>
        <w:t xml:space="preserve"> </w:t>
      </w:r>
      <w:r>
        <w:rPr>
          <w:rFonts w:hint="eastAsia"/>
        </w:rPr>
        <w:t>ICPC）或者贡献一个热门的开源项目。如果是比赛取得了很好的名次或是成为热门项目的核心贡献者，那不论是申请还是未来求职都会有极大的加分。</w:t>
      </w:r>
    </w:p>
    <w:p>
      <w:pPr>
        <w:numPr>
          <w:ilvl w:val="255"/>
          <w:numId w:val="0"/>
        </w:numPr>
        <w:spacing w:line="360" w:lineRule="auto"/>
        <w:rPr>
          <w:b/>
          <w:bCs/>
        </w:rPr>
      </w:pPr>
      <w:r>
        <w:rPr>
          <w:rFonts w:hint="eastAsia"/>
          <w:b/>
          <w:bCs/>
        </w:rPr>
        <w:t>（4）学生工作/社会活动经历</w:t>
      </w:r>
    </w:p>
    <w:p>
      <w:pPr>
        <w:ind w:firstLine="360"/>
      </w:pPr>
      <w:r>
        <w:rPr>
          <w:rFonts w:hint="eastAsia"/>
        </w:rPr>
        <w:t>在纯计算机项目中，这类活动对申请帮助是有限的，因为硕士学位主要强调的是专业能力。然而还是有一些交叉的项目或者特别强调领导能力的项目，此时在文书里讲好这类经历的故事也是有加分的。</w:t>
      </w:r>
    </w:p>
    <w:p>
      <w:pPr>
        <w:keepNext/>
        <w:keepLines/>
        <w:outlineLvl w:val="3"/>
        <w:rPr>
          <w:b/>
          <w:bCs/>
        </w:rPr>
      </w:pPr>
      <w:r>
        <w:rPr>
          <w:rFonts w:hint="eastAsia"/>
          <w:b/>
          <w:bCs/>
        </w:rPr>
        <w:t>2</w:t>
      </w:r>
      <w:r>
        <w:rPr>
          <w:b/>
          <w:bCs/>
        </w:rPr>
        <w:t>.</w:t>
      </w:r>
      <w:r>
        <w:rPr>
          <w:rFonts w:hint="eastAsia"/>
          <w:b/>
          <w:bCs/>
        </w:rPr>
        <w:t>计算机类Ph</w:t>
      </w:r>
      <w:r>
        <w:rPr>
          <w:b/>
          <w:bCs/>
        </w:rPr>
        <w:t>.</w:t>
      </w:r>
      <w:r>
        <w:rPr>
          <w:rFonts w:hint="eastAsia"/>
          <w:b/>
          <w:bCs/>
        </w:rPr>
        <w:t>D</w:t>
      </w:r>
      <w:r>
        <w:rPr>
          <w:b/>
          <w:bCs/>
        </w:rPr>
        <w:t>.</w:t>
      </w:r>
      <w:r>
        <w:rPr>
          <w:rFonts w:hint="eastAsia"/>
          <w:b/>
          <w:bCs/>
        </w:rPr>
        <w:t>背景提升</w:t>
      </w:r>
    </w:p>
    <w:p>
      <w:pPr>
        <w:ind w:firstLine="413"/>
      </w:pPr>
      <w:r>
        <w:rPr>
          <w:rFonts w:hint="eastAsia"/>
        </w:rPr>
        <w:t>计算机类的Ph</w:t>
      </w:r>
      <w:r>
        <w:t>.D.</w:t>
      </w:r>
      <w:r>
        <w:rPr>
          <w:rFonts w:hint="eastAsia"/>
        </w:rPr>
        <w:t>在申请的时候，更加注重科研能力和动手能力的展现，这两点可以从项目经历和科研经历里看出来。除此之外，相关专业课的基础也会对申请产生比较大的影响。在申请的时候，相关材料造成的影响程度一般满足如下规律：论文&gt;推荐信≥科研实习&gt;三维。有一篇好的论文，好的推荐信的作用远比标化成绩有效。</w:t>
      </w:r>
    </w:p>
    <w:p>
      <w:pPr>
        <w:numPr>
          <w:ilvl w:val="255"/>
          <w:numId w:val="0"/>
        </w:numPr>
        <w:spacing w:line="360" w:lineRule="auto"/>
        <w:rPr>
          <w:b/>
          <w:bCs/>
        </w:rPr>
      </w:pPr>
      <w:r>
        <w:rPr>
          <w:rFonts w:hint="eastAsia"/>
          <w:b/>
          <w:bCs/>
        </w:rPr>
        <w:t>（1）课程基础</w:t>
      </w:r>
    </w:p>
    <w:p>
      <w:pPr>
        <w:ind w:firstLine="360"/>
      </w:pPr>
      <w:r>
        <w:rPr>
          <w:rFonts w:hint="eastAsia"/>
        </w:rPr>
        <w:t>课程基础主要指的是相关的专业课和数学课。如申请AI方向的博士，对线性代数和概率统计的要求一定会比较高；而申请分布式操作系统方向的博士，会对计算机网络和操作系统两门课都提出较高的要求。在申请时，招生官不一定会要求相关课程的分数很高，但一定不要太差（8</w:t>
      </w:r>
      <w:r>
        <w:t>0</w:t>
      </w:r>
      <w:r>
        <w:rPr>
          <w:rFonts w:hint="eastAsia"/>
        </w:rPr>
        <w:t>-或者8</w:t>
      </w:r>
      <w:r>
        <w:t>5</w:t>
      </w:r>
      <w:r>
        <w:rPr>
          <w:rFonts w:hint="eastAsia"/>
        </w:rPr>
        <w:t>-）。</w:t>
      </w:r>
    </w:p>
    <w:p>
      <w:pPr>
        <w:numPr>
          <w:ilvl w:val="255"/>
          <w:numId w:val="0"/>
        </w:numPr>
        <w:spacing w:line="360" w:lineRule="auto"/>
      </w:pPr>
      <w:r>
        <w:rPr>
          <w:rFonts w:hint="eastAsia"/>
          <w:b/>
          <w:bCs/>
        </w:rPr>
        <w:t>（2）科研与实习</w:t>
      </w:r>
    </w:p>
    <w:p>
      <w:pPr>
        <w:pStyle w:val="49"/>
      </w:pPr>
      <w:r>
        <w:rPr>
          <w:rFonts w:hint="eastAsia"/>
        </w:rPr>
        <w:t>科研与实习是彰显自己科研能力和动手能力的重要指标。在申请Ph</w:t>
      </w:r>
      <w:r>
        <w:t>.D.</w:t>
      </w:r>
      <w:r>
        <w:rPr>
          <w:rFonts w:hint="eastAsia"/>
        </w:rPr>
        <w:t>的时候，论文是硬通货。发表过有多少文章，什么水平的文章可以基本用来判断申请者的科研水平。计算机和别的专业不同，做实验没那么严格依赖实验室设备，很多研究都可以远程完成。这边小思建议同学们如果有读博的想法，在有一定专业基础的情况下，尽早联系方向相符的导师，能够早日接触到科研，进入实验室实习。</w:t>
      </w:r>
    </w:p>
    <w:p>
      <w:pPr>
        <w:pStyle w:val="49"/>
      </w:pPr>
      <w:r>
        <w:rPr>
          <w:rFonts w:hint="eastAsia"/>
        </w:rPr>
        <w:t>在实习方面，对于申请Ph</w:t>
      </w:r>
      <w:r>
        <w:t>.D.</w:t>
      </w:r>
      <w:r>
        <w:rPr>
          <w:rFonts w:hint="eastAsia"/>
        </w:rPr>
        <w:t>来说，一般是优先级是：相关领域内的国际公司科研岗＞国内公司科研岗≥国际公司开发岗大于国内公司开发岗。虽然说国际公司的科研岗非常难进（比如微软亚洲研究院的科研实习），但国内的一些互联网大厂的研究岗还是有机会的，像阿里、腾讯、百度的相关实验室，都是不错的选择。</w:t>
      </w:r>
    </w:p>
    <w:p>
      <w:pPr>
        <w:numPr>
          <w:ilvl w:val="255"/>
          <w:numId w:val="0"/>
        </w:numPr>
        <w:spacing w:line="360" w:lineRule="auto"/>
        <w:rPr>
          <w:b/>
          <w:bCs/>
        </w:rPr>
      </w:pPr>
      <w:r>
        <w:rPr>
          <w:rFonts w:hint="eastAsia"/>
          <w:b/>
          <w:bCs/>
        </w:rPr>
        <w:t>（3）暑研</w:t>
      </w:r>
    </w:p>
    <w:p>
      <w:pPr>
        <w:pStyle w:val="49"/>
      </w:pPr>
      <w:r>
        <w:rPr>
          <w:rFonts w:hint="eastAsia"/>
        </w:rPr>
        <w:t>暑研指的是暑期科研项目，一般是指在假期到对方学校参与教授的实际科研项目。除了常规的科研，还有一种能够快速和国外老师拉近关系，甚至直接拿到Offer的机会，那就是暑研。</w:t>
      </w:r>
      <w:r>
        <w:t>此处的暑研不包括一些中介推荐的“科研实习”项目，而是应该切切实实地参与了学科前沿的研究，最好能够有高水平论文发表的机会（如计算机类最好能够有CCF B类以上会议论文发表的机会）。</w:t>
      </w:r>
      <w:r>
        <w:rPr>
          <w:rFonts w:hint="eastAsia"/>
        </w:rPr>
        <w:t>暑研虽然叫暑研，但持续时间往往不止一个暑假（这时候需要协调好自己的课程），一般包含大三到大四的暑假和大四的上半学期，时长从一个月到九个月不等。暑研一般是到对方学校进行一段时间的研究，结束之后可以找导师要推荐信，运气好的话也可以有论文发表。如果自己和导师都对对方比较满意，甚至可以直接拿到录取机会。</w:t>
      </w:r>
    </w:p>
    <w:p>
      <w:pPr>
        <w:numPr>
          <w:ilvl w:val="255"/>
          <w:numId w:val="0"/>
        </w:numPr>
        <w:spacing w:line="360" w:lineRule="auto"/>
        <w:rPr>
          <w:b/>
          <w:bCs/>
        </w:rPr>
      </w:pPr>
      <w:r>
        <w:rPr>
          <w:rFonts w:hint="eastAsia"/>
          <w:b/>
          <w:bCs/>
        </w:rPr>
        <w:t>（4）比赛/项目经历</w:t>
      </w:r>
    </w:p>
    <w:p>
      <w:pPr>
        <w:ind w:firstLine="480" w:firstLineChars="200"/>
      </w:pPr>
      <w:r>
        <w:rPr>
          <w:rFonts w:hint="eastAsia"/>
        </w:rPr>
        <w:t>比赛和项目经历也是自己动手能力的证明。创新创业类的比赛可以一定程度上证明自己的创新潜质，专业性强的比赛也可以证明自己在专业领域内有深入研究。比如参加过CTF比赛，主攻二进制漏洞方向，会对申请系统安全、软件漏洞检测、模糊测试等方面的博士有一定的帮助。参加过的开源项目也能够证明自己的专业水平，给知名的项目，如LLVM等贡献过代码，证明了自己在相关领域内（如LLVM所在的编译器领域）有所深入，会对申请相关方向的博士产生帮助。</w:t>
      </w:r>
    </w:p>
    <w:p>
      <w:pPr>
        <w:numPr>
          <w:ilvl w:val="255"/>
          <w:numId w:val="0"/>
        </w:numPr>
        <w:spacing w:line="360" w:lineRule="auto"/>
        <w:rPr>
          <w:b/>
          <w:bCs/>
        </w:rPr>
      </w:pPr>
      <w:r>
        <w:rPr>
          <w:rFonts w:hint="eastAsia"/>
          <w:b/>
          <w:bCs/>
        </w:rPr>
        <w:t>（5）</w:t>
      </w:r>
      <w:r>
        <w:rPr>
          <w:b/>
          <w:bCs/>
        </w:rPr>
        <w:t>推荐信</w:t>
      </w:r>
    </w:p>
    <w:p>
      <w:pPr>
        <w:spacing w:line="360" w:lineRule="auto"/>
        <w:ind w:firstLine="480" w:firstLineChars="200"/>
      </w:pPr>
      <w:r>
        <w:t>推荐信是申请时必须要提交的也是比较重要的一类材料。申请博士项目时，推荐信一般要求由学术方面的指导老师提供，推荐人应该是对申请人的水平有较为深入地了解、与申请人合作参与过相关科研项目的。对于这类申请来说，推荐信一般不会来源于中介推荐的比较“水”的科研项目，也不会来源于平时不太熟悉但是愿意帮忙的学院领导。推荐信可以来源于本科做课题时的指导老师，也可以来源于暑研跟着国外老师进行研究时的指导老师。</w:t>
      </w:r>
    </w:p>
    <w:p>
      <w:pPr>
        <w:keepNext/>
        <w:keepLines/>
        <w:outlineLvl w:val="3"/>
        <w:rPr>
          <w:rFonts w:cs="Times New Roman"/>
          <w:b/>
          <w:bCs/>
        </w:rPr>
      </w:pPr>
      <w:r>
        <w:rPr>
          <w:rFonts w:hint="eastAsia"/>
          <w:b/>
          <w:bCs/>
        </w:rPr>
        <w:t>3</w:t>
      </w:r>
      <w:r>
        <w:rPr>
          <w:b/>
          <w:bCs/>
        </w:rPr>
        <w:t>.</w:t>
      </w:r>
      <w:r>
        <w:rPr>
          <w:rFonts w:hint="eastAsia"/>
          <w:b/>
          <w:bCs/>
        </w:rPr>
        <w:t>商科类就业导向Master背景提升</w:t>
      </w:r>
    </w:p>
    <w:p>
      <w:pPr>
        <w:ind w:firstLine="413"/>
      </w:pPr>
      <w:r>
        <w:rPr>
          <w:rFonts w:hint="eastAsia"/>
        </w:rPr>
        <w:t>针对于商科类Master项目，除了需要拥有硬性指标，譬如本科院校背景、GPA、出国语言考试（TOEFL / IELTS/PTE等）以及研究生入学考试（GRE / GMAT）分数等决定性因素之外，还需要能够证明自己非常适合所申请的Master项目所需的专业背景以及具备卓越的专业软实力：相关课程、实习、科研、竞赛等。</w:t>
      </w:r>
    </w:p>
    <w:p>
      <w:pPr>
        <w:numPr>
          <w:ilvl w:val="255"/>
          <w:numId w:val="0"/>
        </w:numPr>
        <w:spacing w:line="360" w:lineRule="auto"/>
        <w:rPr>
          <w:b/>
          <w:bCs/>
        </w:rPr>
      </w:pPr>
      <w:r>
        <w:rPr>
          <w:rFonts w:hint="eastAsia"/>
          <w:b/>
          <w:bCs/>
        </w:rPr>
        <w:t>（1）课程配置</w:t>
      </w:r>
    </w:p>
    <w:p>
      <w:pPr>
        <w:pStyle w:val="49"/>
        <w:jc w:val="left"/>
      </w:pPr>
      <w:r>
        <w:rPr>
          <w:rFonts w:hint="eastAsia"/>
        </w:rPr>
        <w:t>对于金融类项目，大致分为量化金融/金融工程(Quantitative/Computational Finance, Financial</w:t>
      </w:r>
      <w:r>
        <w:t xml:space="preserve"> E</w:t>
      </w:r>
      <w:r>
        <w:rPr>
          <w:rFonts w:hint="eastAsia"/>
        </w:rPr>
        <w:t>ngineering</w:t>
      </w:r>
      <w:r>
        <w:t>, Financial Technology</w:t>
      </w:r>
      <w:r>
        <w:rPr>
          <w:rFonts w:hint="eastAsia"/>
        </w:rPr>
        <w:t>)、数据科学（Data Science）、商业分析(Business Analytics)、金融经济和纯金融（F</w:t>
      </w:r>
      <w:r>
        <w:t>inance</w:t>
      </w:r>
      <w:r>
        <w:rPr>
          <w:rFonts w:hint="eastAsia"/>
        </w:rPr>
        <w:t>,</w:t>
      </w:r>
      <w:r>
        <w:t xml:space="preserve"> Accounting, Financial Economics</w:t>
      </w:r>
      <w:r>
        <w:rPr>
          <w:rFonts w:hint="eastAsia"/>
        </w:rPr>
        <w:t>）等方向，对量化技能（编程、数学）的要求大致依次递减。小思想告诉大家的是，目前商科类Master的普遍趋势都需要申请者具有较强的数理分析、数据处理和编程能力，因此大家要对数学类课程、数据分析类课程及编程类课程的学习加以重视，取得一个较好的成绩。以美国为例，美国纯金融项目较少，前面几个方向在某种程度上更偏向数理、编程背景的申请者，同时如果考虑在美国找实习，编程可以说是必须的技能，因此如果想申请量化金融和数据科学，为了提升竞争力，编程和数学（包含统计）也是需要进行额外学习的，例如数据结构与算法、机器学习、编程语言课程等等。如果选课有困难，也可以考虑学习国外学校认可的网课，例如coursera的课程，还有某些著名学校的网课，例如巴鲁克学院开设的C++课程，含金量较高，但费用可能较高。如果想申请Business Analytics专业，则除了基本的数学、商业和金融相关课程之外，还比较看重申请者在数据分析、计算机相关课程上取得的成绩。</w:t>
      </w:r>
    </w:p>
    <w:p>
      <w:pPr>
        <w:numPr>
          <w:ilvl w:val="255"/>
          <w:numId w:val="0"/>
        </w:numPr>
        <w:spacing w:line="360" w:lineRule="auto"/>
        <w:rPr>
          <w:b/>
          <w:bCs/>
        </w:rPr>
      </w:pPr>
      <w:r>
        <w:rPr>
          <w:rFonts w:hint="eastAsia"/>
          <w:b/>
          <w:bCs/>
        </w:rPr>
        <w:t>（2）科研与实习</w:t>
      </w:r>
    </w:p>
    <w:p>
      <w:pPr>
        <w:pStyle w:val="49"/>
      </w:pPr>
      <w:r>
        <w:rPr>
          <w:rFonts w:hint="eastAsia"/>
        </w:rPr>
        <w:t>在申请Master商科方向时，科研与实习属于“锦上添花”的内容，能够较好的反应申请者的实践能力。在科研方面，小思建议大家积极申报大创等科研项目，有了想法可以与老师交流，或者积极参与老师申报的课题，这样不仅能拥有宝贵的实践经验，还可以为个人陈述、导师推荐信准备素材。同时，科研中也积累数据处理、编程等实践经验，也是对个人能力较好的佐证。</w:t>
      </w:r>
    </w:p>
    <w:p>
      <w:pPr>
        <w:pStyle w:val="49"/>
      </w:pPr>
      <w:r>
        <w:rPr>
          <w:rFonts w:hint="eastAsia"/>
        </w:rPr>
        <w:t>在实习方面，券商、基金、商业银行、会计师事务所等金融机构都有Analyst</w:t>
      </w:r>
      <w:r>
        <w:t xml:space="preserve"> </w:t>
      </w:r>
      <w:r>
        <w:rPr>
          <w:rFonts w:hint="eastAsia"/>
        </w:rPr>
        <w:t>Intern或Data</w:t>
      </w:r>
      <w:r>
        <w:t xml:space="preserve"> </w:t>
      </w:r>
      <w:r>
        <w:rPr>
          <w:rFonts w:hint="eastAsia"/>
        </w:rPr>
        <w:t>Analyst</w:t>
      </w:r>
      <w:r>
        <w:t xml:space="preserve"> </w:t>
      </w:r>
      <w:r>
        <w:rPr>
          <w:rFonts w:hint="eastAsia"/>
        </w:rPr>
        <w:t>Intern岗位可供选择，计算机编程能力较强的同学也可以选择前往互联网企业实习，主要处理的也是一些Data</w:t>
      </w:r>
      <w:r>
        <w:t xml:space="preserve"> </w:t>
      </w:r>
      <w:r>
        <w:rPr>
          <w:rFonts w:hint="eastAsia"/>
        </w:rPr>
        <w:t>Analysis类工作。对于本科低年级的同学，小思还是建议以学业为主并不断积累简历素材，在假期或学有余力的时间参与实习。倘若无法有足够的时间实地实习，远程实习也是一个不错的选择。实习资源可以从如应届生求职网等求职网站，以及一些求职类微信公众号、求职类APP上获取。</w:t>
      </w:r>
    </w:p>
    <w:p>
      <w:pPr>
        <w:numPr>
          <w:ilvl w:val="255"/>
          <w:numId w:val="0"/>
        </w:numPr>
        <w:spacing w:line="360" w:lineRule="auto"/>
        <w:rPr>
          <w:b/>
          <w:bCs/>
        </w:rPr>
      </w:pPr>
      <w:r>
        <w:rPr>
          <w:rFonts w:hint="eastAsia"/>
          <w:b/>
          <w:bCs/>
        </w:rPr>
        <w:t>（3）比赛经历</w:t>
      </w:r>
    </w:p>
    <w:p>
      <w:pPr>
        <w:pStyle w:val="49"/>
      </w:pPr>
      <w:r>
        <w:rPr>
          <w:rFonts w:hint="eastAsia"/>
        </w:rPr>
        <w:t>除了科研与实习，比赛也能很好地提升软性背景。对于要申请量化、数据分析类项目的同学，可以积极参加数学竞赛、数学建模比赛、编程/数据分析类相关比赛，可供选择的还包括大学生英语竞赛、“中金所杯”全国大学生金融知识衍生品大赛、“挑战杯”系列比赛、四川省营销策划大赛、康腾案例分析大赛、光华案例分析大赛等等，除此之外还有一系列校级院级的小比赛。小思建议大家在学有余力的同时积极参加各种比赛，从小比赛做起不断积累经验，最终一定能取得卓越的成绩和奖项。</w:t>
      </w:r>
    </w:p>
    <w:p>
      <w:pPr>
        <w:keepNext/>
        <w:keepLines/>
        <w:outlineLvl w:val="3"/>
        <w:rPr>
          <w:rFonts w:cs="微软雅黑"/>
          <w:b/>
          <w:bCs/>
          <w:color w:val="333333"/>
          <w:sz w:val="22"/>
        </w:rPr>
      </w:pPr>
      <w:r>
        <w:rPr>
          <w:rFonts w:hint="eastAsia"/>
          <w:b/>
          <w:bCs/>
        </w:rPr>
        <w:t>4</w:t>
      </w:r>
      <w:r>
        <w:rPr>
          <w:b/>
          <w:bCs/>
        </w:rPr>
        <w:t>.</w:t>
      </w:r>
      <w:r>
        <w:rPr>
          <w:rFonts w:hint="eastAsia"/>
          <w:b/>
          <w:bCs/>
        </w:rPr>
        <w:t>生物、化学、物理等理科类Ph</w:t>
      </w:r>
      <w:r>
        <w:rPr>
          <w:b/>
          <w:bCs/>
        </w:rPr>
        <w:t>.</w:t>
      </w:r>
      <w:r>
        <w:rPr>
          <w:rFonts w:hint="eastAsia"/>
          <w:b/>
          <w:bCs/>
        </w:rPr>
        <w:t>D</w:t>
      </w:r>
      <w:r>
        <w:rPr>
          <w:b/>
          <w:bCs/>
        </w:rPr>
        <w:t>.</w:t>
      </w:r>
      <w:r>
        <w:rPr>
          <w:rFonts w:hint="eastAsia"/>
          <w:b/>
          <w:bCs/>
        </w:rPr>
        <w:t>背景提升</w:t>
      </w:r>
      <w:r>
        <w:rPr>
          <w:b/>
          <w:bCs/>
        </w:rPr>
        <w:t xml:space="preserve"> </w:t>
      </w:r>
    </w:p>
    <w:p>
      <w:pPr>
        <w:pStyle w:val="49"/>
      </w:pPr>
      <w:r>
        <w:rPr>
          <w:rFonts w:hint="eastAsia"/>
        </w:rPr>
        <w:t>生物类（或者化学、物理这些理科）的Ph</w:t>
      </w:r>
      <w:r>
        <w:t>.D.</w:t>
      </w:r>
      <w:r>
        <w:rPr>
          <w:rFonts w:hint="eastAsia"/>
        </w:rPr>
        <w:t>申请中，除了GPA体现出来的学习能力之外，会更加注重申请者的科研能力、科研素养和项目匹配度。科研能力可以通过申请者的科研经历和科研成果来体现；科研素养则可以通过申请者的推荐信体现；项目匹配度就是大家的背景和意向实验室的研究方向的匹配度，一般来说，老师会尽可能地招背景与该实验室未来研究方向匹配的学生。比如某个实验室专门做测序技术开发，而同学们的主要研究经历都是通路研究，那可能就不是非常合适。总的来说，在申请时，相关材料造成的影响程度一般满足如下规律：论文≥推荐信&gt;硬核的科研实习&gt;&gt;普通科研经历&gt;三维。由于生物相关的领域的研究周期比较长，因此本科申请直博时导师可能不会特别在意大家有没有论文。但是一定要有比较好的推荐信和硬核的科研经历作为支撑。</w:t>
      </w:r>
    </w:p>
    <w:p>
      <w:pPr>
        <w:numPr>
          <w:ilvl w:val="255"/>
          <w:numId w:val="0"/>
        </w:numPr>
        <w:spacing w:line="360" w:lineRule="auto"/>
        <w:rPr>
          <w:b/>
          <w:bCs/>
        </w:rPr>
      </w:pPr>
      <w:r>
        <w:rPr>
          <w:rFonts w:hint="eastAsia"/>
          <w:b/>
          <w:bCs/>
        </w:rPr>
        <w:t>（1）课程基础</w:t>
      </w:r>
    </w:p>
    <w:p>
      <w:pPr>
        <w:pStyle w:val="49"/>
      </w:pPr>
      <w:r>
        <w:rPr>
          <w:rFonts w:hint="eastAsia"/>
        </w:rPr>
        <w:t>课程基础主要指的是相关的专业课。GPA可以体现出整个的课程学习能力，但更多时候，导师可能更看重大家的专业学习能力，比如遗传学、分子生物学、细胞生物学、基因组学等等核心课程的分数。对于生物信息/计算生物学专业的申请者来说，数学课（如线性代数、微积分、随机过程）以及计算机课（如数据结构、程序语言设计）也需要取得较高的分数。</w:t>
      </w:r>
    </w:p>
    <w:p>
      <w:pPr>
        <w:numPr>
          <w:ilvl w:val="255"/>
          <w:numId w:val="0"/>
        </w:numPr>
        <w:spacing w:line="360" w:lineRule="auto"/>
        <w:rPr>
          <w:b/>
          <w:bCs/>
        </w:rPr>
      </w:pPr>
      <w:r>
        <w:rPr>
          <w:rFonts w:hint="eastAsia"/>
          <w:b/>
          <w:bCs/>
        </w:rPr>
        <w:t>（2）科研经历</w:t>
      </w:r>
    </w:p>
    <w:p>
      <w:pPr>
        <w:autoSpaceDE w:val="0"/>
        <w:autoSpaceDN w:val="0"/>
        <w:ind w:firstLine="480" w:firstLineChars="200"/>
        <w:rPr>
          <w:rFonts w:cs="仿宋"/>
          <w:kern w:val="0"/>
          <w:lang w:val="zh-CN" w:bidi="zh-CN"/>
        </w:rPr>
      </w:pPr>
      <w:r>
        <w:rPr>
          <w:rFonts w:hint="eastAsia" w:cs="仿宋"/>
          <w:kern w:val="0"/>
          <w:lang w:val="zh-CN" w:bidi="zh-CN"/>
        </w:rPr>
        <w:t>科研经历在很多时候直接决定了导师想不想要你。在申请Ph</w:t>
      </w:r>
      <w:r>
        <w:rPr>
          <w:rFonts w:cs="仿宋"/>
          <w:kern w:val="0"/>
          <w:lang w:val="zh-CN" w:bidi="zh-CN"/>
        </w:rPr>
        <w:t>.D.</w:t>
      </w:r>
      <w:r>
        <w:rPr>
          <w:rFonts w:hint="eastAsia" w:cs="仿宋"/>
          <w:kern w:val="0"/>
          <w:lang w:val="zh-CN" w:bidi="zh-CN"/>
        </w:rPr>
        <w:t>的时候，一般会要求本科生有1-</w:t>
      </w:r>
      <w:r>
        <w:rPr>
          <w:rFonts w:cs="仿宋"/>
          <w:kern w:val="0"/>
          <w:lang w:val="zh-CN" w:bidi="zh-CN"/>
        </w:rPr>
        <w:t>2</w:t>
      </w:r>
      <w:r>
        <w:rPr>
          <w:rFonts w:hint="eastAsia" w:cs="仿宋"/>
          <w:kern w:val="0"/>
          <w:lang w:val="zh-CN" w:bidi="zh-CN"/>
        </w:rPr>
        <w:t>段比较硬核的科研经历。硬核的意思是同学们的这段研究经历对自己的思维、眼界具有很大的提升，或者说这段研究很有希望写成文章发表在高质量的期刊上。</w:t>
      </w:r>
    </w:p>
    <w:p>
      <w:pPr>
        <w:autoSpaceDE w:val="0"/>
        <w:autoSpaceDN w:val="0"/>
        <w:ind w:firstLine="480" w:firstLineChars="200"/>
        <w:rPr>
          <w:rFonts w:cs="仿宋"/>
          <w:kern w:val="0"/>
          <w:lang w:val="zh-CN" w:bidi="zh-CN"/>
        </w:rPr>
      </w:pPr>
      <w:r>
        <w:rPr>
          <w:rFonts w:hint="eastAsia" w:cs="仿宋"/>
          <w:kern w:val="0"/>
          <w:lang w:val="zh-CN" w:bidi="zh-CN"/>
        </w:rPr>
        <w:t>小思建议同学们如果有读博的想法，在有一定专业基础的情况下，可以参照如下的时间线进行科研训练：在大一时可以根据自己的兴趣找一个校内青年导师参与基础的科研训练（如论文阅读能力、基础实验操作能力）；在大二时，有一定科研素养后，可以思考未来想做的研究方向，并找一个校内导师开始相关的研究。刚开始可能是跟着师兄师姐熟悉科研流程，当同学觉得自己有独当一面的能力之后可以尝试自己lead一个项目（如果有自己独立lead一个项目的经历，往往会在申请时受到很高的青睐）；在大二暑假或大三暑假，非常建议同学们去境外（香港、美国、欧洲、加拿大等地）参加暑期科研，去做更前沿的科研。</w:t>
      </w:r>
    </w:p>
    <w:p>
      <w:pPr>
        <w:numPr>
          <w:ilvl w:val="255"/>
          <w:numId w:val="0"/>
        </w:numPr>
        <w:spacing w:line="360" w:lineRule="auto"/>
        <w:rPr>
          <w:b/>
          <w:bCs/>
        </w:rPr>
      </w:pPr>
      <w:r>
        <w:rPr>
          <w:rFonts w:hint="eastAsia"/>
          <w:b/>
          <w:bCs/>
        </w:rPr>
        <w:t>（3）暑研</w:t>
      </w:r>
    </w:p>
    <w:p>
      <w:pPr>
        <w:autoSpaceDE w:val="0"/>
        <w:autoSpaceDN w:val="0"/>
        <w:ind w:firstLine="480" w:firstLineChars="200"/>
        <w:rPr>
          <w:rFonts w:cs="仿宋"/>
          <w:kern w:val="0"/>
          <w:lang w:val="zh-CN" w:bidi="zh-CN"/>
        </w:rPr>
      </w:pPr>
      <w:r>
        <w:rPr>
          <w:rFonts w:hint="eastAsia" w:cs="仿宋"/>
          <w:kern w:val="0"/>
          <w:lang w:val="zh-CN" w:bidi="zh-CN"/>
        </w:rPr>
        <w:t>暑研对于Ph</w:t>
      </w:r>
      <w:r>
        <w:rPr>
          <w:rFonts w:cs="仿宋"/>
          <w:kern w:val="0"/>
          <w:lang w:val="zh-CN" w:bidi="zh-CN"/>
        </w:rPr>
        <w:t>.D</w:t>
      </w:r>
      <w:r>
        <w:rPr>
          <w:rFonts w:hint="eastAsia" w:cs="仿宋"/>
          <w:kern w:val="0"/>
          <w:lang w:val="zh-CN" w:bidi="zh-CN"/>
        </w:rPr>
        <w:t>.申请者来说非常重要，不仅可以接触到最前沿的科研，拿到高质量的推荐信，还有可能直接拿到导师给的return</w:t>
      </w:r>
      <w:r>
        <w:rPr>
          <w:rFonts w:cs="仿宋"/>
          <w:kern w:val="0"/>
          <w:lang w:val="zh-CN" w:bidi="zh-CN"/>
        </w:rPr>
        <w:t xml:space="preserve"> </w:t>
      </w:r>
      <w:r>
        <w:rPr>
          <w:rFonts w:hint="eastAsia" w:cs="仿宋"/>
          <w:kern w:val="0"/>
          <w:lang w:val="zh-CN" w:bidi="zh-CN"/>
        </w:rPr>
        <w:t>offer。一般来说，拿到暑研的途径有三种：</w:t>
      </w:r>
    </w:p>
    <w:p>
      <w:pPr>
        <w:pStyle w:val="57"/>
        <w:numPr>
          <w:ilvl w:val="0"/>
          <w:numId w:val="22"/>
        </w:numPr>
        <w:autoSpaceDE w:val="0"/>
        <w:autoSpaceDN w:val="0"/>
        <w:ind w:firstLineChars="0"/>
        <w:rPr>
          <w:rFonts w:cs="仿宋"/>
          <w:kern w:val="0"/>
          <w:lang w:val="zh-CN" w:bidi="zh-CN"/>
        </w:rPr>
      </w:pPr>
      <w:r>
        <w:rPr>
          <w:rFonts w:hint="eastAsia" w:cs="仿宋"/>
          <w:kern w:val="0"/>
          <w:lang w:val="zh-CN" w:bidi="zh-CN"/>
        </w:rPr>
        <w:t>校际合作。小思所在的四川大学有不少这种合作项目，比如UCLA</w:t>
      </w:r>
      <w:r>
        <w:rPr>
          <w:rFonts w:cs="仿宋"/>
          <w:kern w:val="0"/>
          <w:lang w:val="zh-CN" w:bidi="zh-CN"/>
        </w:rPr>
        <w:t>-CSST</w:t>
      </w:r>
      <w:r>
        <w:rPr>
          <w:rFonts w:hint="eastAsia" w:cs="仿宋"/>
          <w:kern w:val="0"/>
          <w:lang w:val="zh-CN" w:bidi="zh-CN"/>
        </w:rPr>
        <w:t>、加拿大M</w:t>
      </w:r>
      <w:r>
        <w:rPr>
          <w:rFonts w:cs="仿宋"/>
          <w:kern w:val="0"/>
          <w:lang w:val="zh-CN" w:bidi="zh-CN"/>
        </w:rPr>
        <w:t>atics</w:t>
      </w:r>
      <w:r>
        <w:rPr>
          <w:rFonts w:hint="eastAsia" w:cs="仿宋"/>
          <w:kern w:val="0"/>
          <w:lang w:val="zh-CN" w:bidi="zh-CN"/>
        </w:rPr>
        <w:t>科研项目等等；</w:t>
      </w:r>
    </w:p>
    <w:p>
      <w:pPr>
        <w:pStyle w:val="57"/>
        <w:numPr>
          <w:ilvl w:val="0"/>
          <w:numId w:val="12"/>
        </w:numPr>
        <w:autoSpaceDE w:val="0"/>
        <w:autoSpaceDN w:val="0"/>
        <w:ind w:firstLineChars="0"/>
        <w:rPr>
          <w:rFonts w:cs="仿宋"/>
          <w:kern w:val="0"/>
          <w:lang w:val="zh-CN" w:bidi="zh-CN"/>
        </w:rPr>
      </w:pPr>
      <w:r>
        <w:rPr>
          <w:rFonts w:hint="eastAsia" w:cs="仿宋"/>
          <w:kern w:val="0"/>
          <w:lang w:val="zh-CN" w:bidi="zh-CN"/>
        </w:rPr>
        <w:t>实验室合作。当同学们在本校的实验室做了一些比较出彩的工作之后，可以考虑让本校导师推荐自己去一些他认识的国外老师那里做暑研，这种是去顶尖实验室最容易的途径；</w:t>
      </w:r>
    </w:p>
    <w:p>
      <w:pPr>
        <w:autoSpaceDE w:val="0"/>
        <w:autoSpaceDN w:val="0"/>
        <w:ind w:firstLine="480" w:firstLineChars="200"/>
        <w:rPr>
          <w:rFonts w:cs="仿宋"/>
          <w:color w:val="000000" w:themeColor="text1"/>
          <w:kern w:val="0"/>
          <w:lang w:val="zh-CN" w:bidi="zh-CN"/>
          <w14:textFill>
            <w14:solidFill>
              <w14:schemeClr w14:val="tx1"/>
            </w14:solidFill>
          </w14:textFill>
        </w:rPr>
      </w:pPr>
      <w:r>
        <w:rPr>
          <w:rFonts w:hint="eastAsia" w:cs="仿宋"/>
          <w:color w:val="000000" w:themeColor="text1"/>
          <w:kern w:val="0"/>
          <w:lang w:val="zh-CN" w:bidi="zh-CN"/>
          <w14:textFill>
            <w14:solidFill>
              <w14:schemeClr w14:val="tx1"/>
            </w14:solidFill>
          </w14:textFill>
        </w:rPr>
        <w:t>③自己联系。就是通过各种途径（如</w:t>
      </w:r>
      <w:r>
        <w:rPr>
          <w:rFonts w:cs="仿宋"/>
          <w:color w:val="000000" w:themeColor="text1"/>
          <w:kern w:val="0"/>
          <w:lang w:val="zh-CN" w:bidi="zh-CN"/>
          <w14:textFill>
            <w14:solidFill>
              <w14:schemeClr w14:val="tx1"/>
            </w14:solidFill>
          </w14:textFill>
        </w:rPr>
        <w:t>E-mail，通过访学认识）联系到自己想去的导师，表达自己的意向和研究计划。</w:t>
      </w:r>
    </w:p>
    <w:p>
      <w:pPr>
        <w:numPr>
          <w:ilvl w:val="255"/>
          <w:numId w:val="0"/>
        </w:numPr>
        <w:tabs>
          <w:tab w:val="left" w:pos="2860"/>
        </w:tabs>
        <w:spacing w:line="360" w:lineRule="auto"/>
        <w:rPr>
          <w:b/>
          <w:bCs/>
        </w:rPr>
      </w:pPr>
      <w:r>
        <w:rPr>
          <w:rFonts w:hint="eastAsia"/>
          <w:b/>
          <w:bCs/>
        </w:rPr>
        <w:t>（4）推荐信</w:t>
      </w:r>
    </w:p>
    <w:p>
      <w:pPr>
        <w:tabs>
          <w:tab w:val="left" w:pos="2860"/>
        </w:tabs>
        <w:ind w:firstLine="480" w:firstLineChars="200"/>
      </w:pPr>
      <w:r>
        <w:rPr>
          <w:rFonts w:hint="eastAsia"/>
        </w:rPr>
        <w:t>推荐信是未来导师认识自己的最直接途径，来自大牛的强推有时候甚至比论文还管用。在一段实验室科研或者访学中，优异的表现都有可能让同学们拿到大牛的推荐信。对于海外学校的Ph</w:t>
      </w:r>
      <w:r>
        <w:t>.D.</w:t>
      </w:r>
      <w:r>
        <w:rPr>
          <w:rFonts w:hint="eastAsia"/>
        </w:rPr>
        <w:t>申请，一般需要1-</w:t>
      </w:r>
      <w:r>
        <w:t>2</w:t>
      </w:r>
      <w:r>
        <w:rPr>
          <w:rFonts w:hint="eastAsia"/>
        </w:rPr>
        <w:t>封来自海外的推荐信，同学们也要抓住各种机会。</w:t>
      </w:r>
    </w:p>
    <w:p>
      <w:pPr>
        <w:keepNext/>
        <w:keepLines/>
        <w:outlineLvl w:val="3"/>
        <w:rPr>
          <w:rFonts w:cs="微软雅黑"/>
          <w:b/>
          <w:bCs/>
          <w:color w:val="333333"/>
          <w:sz w:val="22"/>
        </w:rPr>
      </w:pPr>
      <w:r>
        <w:rPr>
          <w:rFonts w:hint="eastAsia"/>
          <w:b/>
          <w:bCs/>
        </w:rPr>
        <w:t>5</w:t>
      </w:r>
      <w:r>
        <w:rPr>
          <w:b/>
          <w:bCs/>
        </w:rPr>
        <w:t>.工科授课型Master申请背景提升</w:t>
      </w:r>
    </w:p>
    <w:p>
      <w:pPr>
        <w:autoSpaceDE w:val="0"/>
        <w:autoSpaceDN w:val="0"/>
        <w:ind w:firstLine="480" w:firstLineChars="200"/>
        <w:rPr>
          <w:rFonts w:cs="仿宋"/>
          <w:kern w:val="0"/>
          <w:lang w:val="zh-CN" w:bidi="zh-CN"/>
        </w:rPr>
      </w:pPr>
      <w:r>
        <w:rPr>
          <w:rFonts w:hint="eastAsia" w:cs="仿宋"/>
          <w:kern w:val="0"/>
          <w:lang w:val="zh-CN" w:bidi="zh-CN"/>
        </w:rPr>
        <w:t>川大作为一所综合类的高校，每年也有不少同学在工科专业就读。工科生在申请硕士的时候应当从哪些方面入手？哪些是提高录取率的因素？在回答这些问题之前，同学们首先要搞明白一个问题，那就是硕士也分许多种类型。国外院校大致有两种硕士：</w:t>
      </w:r>
    </w:p>
    <w:p>
      <w:pPr>
        <w:autoSpaceDE w:val="0"/>
        <w:autoSpaceDN w:val="0"/>
        <w:ind w:firstLine="480" w:firstLineChars="200"/>
        <w:rPr>
          <w:rFonts w:cs="仿宋"/>
          <w:kern w:val="0"/>
          <w:lang w:val="zh-CN" w:bidi="zh-CN"/>
        </w:rPr>
      </w:pPr>
      <w:r>
        <w:rPr>
          <w:rFonts w:hint="eastAsia" w:cs="仿宋"/>
          <w:kern w:val="0"/>
          <w:lang w:val="zh-CN" w:bidi="zh-CN"/>
        </w:rPr>
        <w:t>授课型硕士：这类硕士在攻读硕士学位期间主要以上课、实习为主，欧洲大部分学校都是这种类型的硕士，如人们熟知的瑞典皇家理工学院K</w:t>
      </w:r>
      <w:r>
        <w:rPr>
          <w:rFonts w:cs="仿宋"/>
          <w:kern w:val="0"/>
          <w:lang w:val="zh-CN" w:bidi="zh-CN"/>
        </w:rPr>
        <w:t>TH</w:t>
      </w:r>
      <w:r>
        <w:rPr>
          <w:rFonts w:hint="eastAsia" w:cs="仿宋"/>
          <w:kern w:val="0"/>
          <w:lang w:val="zh-CN" w:bidi="zh-CN"/>
        </w:rPr>
        <w:t>；</w:t>
      </w:r>
    </w:p>
    <w:p>
      <w:pPr>
        <w:autoSpaceDE w:val="0"/>
        <w:autoSpaceDN w:val="0"/>
        <w:ind w:firstLine="480" w:firstLineChars="200"/>
        <w:rPr>
          <w:rFonts w:cs="仿宋"/>
          <w:kern w:val="0"/>
          <w:lang w:val="zh-CN" w:bidi="zh-CN"/>
        </w:rPr>
      </w:pPr>
      <w:r>
        <w:rPr>
          <w:rFonts w:hint="eastAsia" w:cs="仿宋"/>
          <w:kern w:val="0"/>
          <w:lang w:val="zh-CN" w:bidi="zh-CN"/>
        </w:rPr>
        <w:t>研究型硕士：这类硕士在供读硕士学位期间主要以进实验室研究为主，一些美国高校、欧洲高校都是这种类型的硕士，如爱因斯坦母校——瑞士苏黎世联邦理工大学E</w:t>
      </w:r>
      <w:r>
        <w:rPr>
          <w:rFonts w:cs="仿宋"/>
          <w:kern w:val="0"/>
          <w:lang w:val="zh-CN" w:bidi="zh-CN"/>
        </w:rPr>
        <w:t>THZ</w:t>
      </w:r>
      <w:r>
        <w:rPr>
          <w:rFonts w:hint="eastAsia" w:cs="仿宋"/>
          <w:kern w:val="0"/>
          <w:lang w:val="zh-CN" w:bidi="zh-CN"/>
        </w:rPr>
        <w:t>。</w:t>
      </w:r>
    </w:p>
    <w:p>
      <w:pPr>
        <w:autoSpaceDE w:val="0"/>
        <w:autoSpaceDN w:val="0"/>
        <w:ind w:firstLine="480" w:firstLineChars="200"/>
        <w:rPr>
          <w:rFonts w:cs="仿宋"/>
          <w:kern w:val="0"/>
          <w:lang w:val="zh-CN" w:bidi="zh-CN"/>
        </w:rPr>
      </w:pPr>
      <w:r>
        <w:rPr>
          <w:rFonts w:hint="eastAsia" w:cs="仿宋"/>
          <w:kern w:val="0"/>
          <w:lang w:val="zh-CN" w:bidi="zh-CN"/>
        </w:rPr>
        <w:t>正如本小节的标题所指明的那样，下面本文以</w:t>
      </w:r>
      <w:r>
        <w:rPr>
          <w:rFonts w:hint="eastAsia" w:cs="仿宋"/>
          <w:b/>
          <w:bCs/>
          <w:kern w:val="0"/>
          <w:lang w:val="zh-CN" w:bidi="zh-CN"/>
        </w:rPr>
        <w:t>授课型硕士</w:t>
      </w:r>
      <w:r>
        <w:rPr>
          <w:rFonts w:hint="eastAsia" w:cs="仿宋"/>
          <w:kern w:val="0"/>
          <w:lang w:val="zh-CN" w:bidi="zh-CN"/>
        </w:rPr>
        <w:t>为例，分析如何提升自己申请的竞争力。总的而言，同学们应当从提升自己的本科成绩、参加科研活动（或竞赛活动）两个方面入手。接下来，大家来分别考察为什么上述两方面十分重要。</w:t>
      </w:r>
    </w:p>
    <w:p>
      <w:pPr>
        <w:numPr>
          <w:ilvl w:val="255"/>
          <w:numId w:val="0"/>
        </w:numPr>
        <w:spacing w:line="360" w:lineRule="auto"/>
        <w:rPr>
          <w:b/>
          <w:bCs/>
        </w:rPr>
      </w:pPr>
      <w:r>
        <w:rPr>
          <w:rFonts w:hint="eastAsia"/>
          <w:b/>
          <w:bCs/>
        </w:rPr>
        <w:t>（1）本科成绩</w:t>
      </w:r>
    </w:p>
    <w:p>
      <w:pPr>
        <w:autoSpaceDE w:val="0"/>
        <w:autoSpaceDN w:val="0"/>
        <w:ind w:firstLine="480" w:firstLineChars="200"/>
        <w:rPr>
          <w:rFonts w:cs="仿宋"/>
          <w:kern w:val="0"/>
          <w:lang w:val="zh-CN" w:bidi="zh-CN"/>
        </w:rPr>
      </w:pPr>
      <w:r>
        <w:rPr>
          <w:rFonts w:hint="eastAsia" w:cs="仿宋"/>
          <w:kern w:val="0"/>
          <w:lang w:val="zh-CN" w:bidi="zh-CN"/>
        </w:rPr>
        <w:t>事实上，申请授课型硕士，大家的本科成绩（综合绩点G</w:t>
      </w:r>
      <w:r>
        <w:rPr>
          <w:rFonts w:cs="仿宋"/>
          <w:kern w:val="0"/>
          <w:lang w:val="zh-CN" w:bidi="zh-CN"/>
        </w:rPr>
        <w:t>PA</w:t>
      </w:r>
      <w:r>
        <w:rPr>
          <w:rFonts w:hint="eastAsia" w:cs="仿宋"/>
          <w:kern w:val="0"/>
          <w:lang w:val="zh-CN" w:bidi="zh-CN"/>
        </w:rPr>
        <w:t>）是</w:t>
      </w:r>
      <w:r>
        <w:rPr>
          <w:rFonts w:hint="eastAsia" w:cs="仿宋"/>
          <w:b/>
          <w:bCs/>
          <w:kern w:val="0"/>
          <w:lang w:val="zh-CN" w:bidi="zh-CN"/>
        </w:rPr>
        <w:t>最重要的</w:t>
      </w:r>
      <w:r>
        <w:rPr>
          <w:rFonts w:hint="eastAsia" w:cs="仿宋"/>
          <w:kern w:val="0"/>
          <w:lang w:val="zh-CN" w:bidi="zh-CN"/>
        </w:rPr>
        <w:t>材料。前面在介绍授课型硕士和研究型硕士的时候，相信同学们已经明白，授课型硕士主要考验同学们学习的能力。很显然，这一能力的最直观体现就是本科成绩：一个人如果连本科课程都不能应付，怎么有能力应对更困难的硕士类课程呢？</w:t>
      </w:r>
    </w:p>
    <w:p>
      <w:pPr>
        <w:autoSpaceDE w:val="0"/>
        <w:autoSpaceDN w:val="0"/>
        <w:ind w:firstLine="480" w:firstLineChars="200"/>
        <w:rPr>
          <w:rFonts w:cs="仿宋"/>
          <w:kern w:val="0"/>
          <w:lang w:val="zh-CN" w:bidi="zh-CN"/>
        </w:rPr>
      </w:pPr>
      <w:r>
        <w:rPr>
          <w:rFonts w:hint="eastAsia" w:cs="仿宋"/>
          <w:kern w:val="0"/>
          <w:lang w:val="zh-CN" w:bidi="zh-CN"/>
        </w:rPr>
        <w:t>正如前文指出的那样，虽然留学申请的成绩单是将选修课成绩计算在内的，但这并不意味着所有课程的分量（或者说“含金量”）是一样的。一个优异的总体成绩可能会让招生官眼前一亮，但关键课程的糟糕成绩可能让招生官大跌眼镜。</w:t>
      </w:r>
    </w:p>
    <w:p>
      <w:pPr>
        <w:autoSpaceDE w:val="0"/>
        <w:autoSpaceDN w:val="0"/>
        <w:ind w:firstLine="480" w:firstLineChars="200"/>
        <w:rPr>
          <w:rFonts w:cs="仿宋"/>
          <w:kern w:val="0"/>
          <w:lang w:val="zh-CN" w:bidi="zh-CN"/>
        </w:rPr>
      </w:pPr>
      <w:r>
        <w:rPr>
          <w:rFonts w:hint="eastAsia" w:cs="仿宋"/>
          <w:kern w:val="0"/>
          <w:lang w:val="zh-CN" w:bidi="zh-CN"/>
        </w:rPr>
        <w:t>如下情形是申请季的真实案例。某工科同学大一上课不认真，导致微积分、线性代数等重要基础课60分飘过。该同学大三突然决定要留学深造，</w:t>
      </w:r>
      <w:r>
        <w:rPr>
          <w:rFonts w:cs="仿宋"/>
          <w:kern w:val="0"/>
          <w:lang w:val="zh-CN" w:bidi="zh-CN"/>
        </w:rPr>
        <w:t>TA</w:t>
      </w:r>
      <w:r>
        <w:rPr>
          <w:rFonts w:hint="eastAsia" w:cs="仿宋"/>
          <w:kern w:val="0"/>
          <w:lang w:val="zh-CN" w:bidi="zh-CN"/>
        </w:rPr>
        <w:t>抓住成绩单要计算选修课成绩这一特点，特地选修所谓“分多课水”的选修课，最后如愿以偿地用自己的选修课成绩拉高了综合成绩。然而，该同学申请时得到的拒信打破了</w:t>
      </w:r>
      <w:r>
        <w:rPr>
          <w:rFonts w:cs="仿宋"/>
          <w:kern w:val="0"/>
          <w:lang w:val="zh-CN" w:bidi="zh-CN"/>
        </w:rPr>
        <w:t>TA</w:t>
      </w:r>
      <w:r>
        <w:rPr>
          <w:rFonts w:hint="eastAsia" w:cs="仿宋"/>
          <w:kern w:val="0"/>
          <w:lang w:val="zh-CN" w:bidi="zh-CN"/>
        </w:rPr>
        <w:t>对留学申请的幻想，拒信理由如下：你的基础数学课程成绩不符合我们的期望，你未能向我们证明你具有足够的能力攻读硕士学位。</w:t>
      </w:r>
    </w:p>
    <w:p>
      <w:pPr>
        <w:autoSpaceDE w:val="0"/>
        <w:autoSpaceDN w:val="0"/>
        <w:ind w:firstLine="480" w:firstLineChars="200"/>
        <w:rPr>
          <w:rFonts w:cs="仿宋"/>
          <w:kern w:val="0"/>
          <w:lang w:val="zh-CN" w:bidi="zh-CN"/>
        </w:rPr>
      </w:pPr>
      <w:r>
        <w:rPr>
          <w:rFonts w:hint="eastAsia" w:cs="仿宋"/>
          <w:kern w:val="0"/>
          <w:lang w:val="zh-CN" w:bidi="zh-CN"/>
        </w:rPr>
        <w:t>上述案例为我们提升本科成绩指明了方向：</w:t>
      </w:r>
    </w:p>
    <w:p>
      <w:pPr>
        <w:widowControl/>
        <w:spacing w:after="160"/>
        <w:ind w:firstLine="480" w:firstLineChars="200"/>
        <w:contextualSpacing/>
      </w:pPr>
      <w:r>
        <w:rPr>
          <w:rFonts w:hint="eastAsia"/>
        </w:rPr>
        <w:t>①如下课程必须取得优异成绩：</w:t>
      </w:r>
    </w:p>
    <w:p>
      <w:pPr>
        <w:widowControl/>
        <w:numPr>
          <w:ilvl w:val="0"/>
          <w:numId w:val="23"/>
        </w:numPr>
        <w:spacing w:after="160"/>
        <w:contextualSpacing/>
      </w:pPr>
      <w:r>
        <w:rPr>
          <w:rFonts w:hint="eastAsia"/>
        </w:rPr>
        <w:t>所有数学课（如微积分、线性代数、概率统计、复变函数积分变换等）；</w:t>
      </w:r>
    </w:p>
    <w:p>
      <w:pPr>
        <w:widowControl/>
        <w:numPr>
          <w:ilvl w:val="0"/>
          <w:numId w:val="23"/>
        </w:numPr>
        <w:spacing w:after="160"/>
        <w:contextualSpacing/>
      </w:pPr>
      <w:r>
        <w:rPr>
          <w:rFonts w:hint="eastAsia"/>
        </w:rPr>
        <w:t>重要的专业课（如学机械的工科生——机械原理、机械设计等；又如学电气的工科生——电路原理、电机学、电力系统分析等）；</w:t>
      </w:r>
    </w:p>
    <w:p>
      <w:pPr>
        <w:widowControl/>
        <w:numPr>
          <w:ilvl w:val="0"/>
          <w:numId w:val="23"/>
        </w:numPr>
        <w:spacing w:after="160"/>
        <w:contextualSpacing/>
      </w:pPr>
      <w:r>
        <w:rPr>
          <w:rFonts w:hint="eastAsia"/>
        </w:rPr>
        <w:t>所有重要的实践课程（如工程训练、各类实验课）。</w:t>
      </w:r>
    </w:p>
    <w:p>
      <w:pPr>
        <w:widowControl/>
        <w:spacing w:after="160"/>
        <w:ind w:firstLine="480" w:firstLineChars="200"/>
        <w:contextualSpacing/>
      </w:pPr>
      <w:r>
        <w:rPr>
          <w:rFonts w:hint="eastAsia"/>
        </w:rPr>
        <w:t>②在保证第①条满足的条件下，努力提升自己其余所有必修课、选修课的成绩，确保自己拥有一个漂亮的综合成绩单。</w:t>
      </w:r>
    </w:p>
    <w:p>
      <w:pPr>
        <w:ind w:firstLine="480" w:firstLineChars="200"/>
      </w:pPr>
      <w:r>
        <w:rPr>
          <w:rFonts w:hint="eastAsia"/>
        </w:rPr>
        <w:t>除了确保拥有一个优异的本科成绩，科研活动（或竞赛活动）也具有非常重要的作用，接下来分析之。</w:t>
      </w:r>
    </w:p>
    <w:p>
      <w:pPr>
        <w:numPr>
          <w:ilvl w:val="255"/>
          <w:numId w:val="0"/>
        </w:numPr>
        <w:spacing w:line="360" w:lineRule="auto"/>
        <w:rPr>
          <w:b/>
          <w:bCs/>
        </w:rPr>
      </w:pPr>
      <w:r>
        <w:rPr>
          <w:rFonts w:hint="eastAsia"/>
          <w:b/>
          <w:bCs/>
        </w:rPr>
        <w:t>（2） 科研活动（或竞赛活动）</w:t>
      </w:r>
    </w:p>
    <w:p>
      <w:pPr>
        <w:ind w:firstLine="480" w:firstLineChars="200"/>
      </w:pPr>
      <w:r>
        <w:rPr>
          <w:rFonts w:hint="eastAsia"/>
        </w:rPr>
        <w:t>工科，顾名思义，它是一门注重实践的学科，这就说明同学们需要提升自己的动手能力。在大学四年期间，同学们有很多机会提升自己的动手能力，例如：</w:t>
      </w:r>
    </w:p>
    <w:p>
      <w:pPr>
        <w:widowControl/>
        <w:spacing w:after="160"/>
        <w:ind w:firstLine="480" w:firstLineChars="200"/>
        <w:contextualSpacing/>
      </w:pPr>
      <w:r>
        <w:rPr>
          <w:rFonts w:hint="eastAsia"/>
        </w:rPr>
        <w:t>①走进实验室，与老师一同完成科研。为了向未来申请的院校证明同学们确实走进实验室，提升了自己的动手能力，就需要一些证明材料。有可能，是通过在实验室的工作，和老师一同发表了一篇论文；也有可能，是同学们通过在实验室的工作，让老师更加了解自己，邀请老师为自己出具一封推荐信。</w:t>
      </w:r>
    </w:p>
    <w:p>
      <w:pPr>
        <w:widowControl/>
        <w:spacing w:after="160"/>
        <w:ind w:firstLine="480" w:firstLineChars="200"/>
        <w:contextualSpacing/>
      </w:pPr>
      <w:r>
        <w:rPr>
          <w:rFonts w:hint="eastAsia"/>
        </w:rPr>
        <w:t>②与同学合作，参加学科竞赛。在川大，每年都有很多优质的学科竞赛等待同学们参加。例如，机械和电气（甚至是计算机）的同学可以参加“全国大学生机器人大赛RoboMaster”这一竞赛。再例如，中国“互联网+”大学生创新创业大赛、全国大学生数学建模竞赛都是很好的选择。</w:t>
      </w:r>
    </w:p>
    <w:p>
      <w:pPr>
        <w:widowControl/>
        <w:spacing w:after="160"/>
        <w:ind w:firstLine="480" w:firstLineChars="200"/>
        <w:contextualSpacing/>
      </w:pPr>
      <w:r>
        <w:rPr>
          <w:rFonts w:hint="eastAsia"/>
        </w:rPr>
        <w:t>③自主学习，自主参加学科竞赛。这些竞赛可以进一步证明自己自主学习的能力，例如：全国大学生数学竞赛、全国大学生英语竞赛等。</w:t>
      </w:r>
    </w:p>
    <w:p>
      <w:pPr>
        <w:numPr>
          <w:ilvl w:val="255"/>
          <w:numId w:val="0"/>
        </w:numPr>
        <w:ind w:firstLine="480" w:firstLineChars="200"/>
      </w:pPr>
      <w:r>
        <w:t>总而言之，上述这些科研活动（竞赛活动）只是为了丰富自己申请材料而做的，同学们在做这些活动的同时，就将收获一些提升自己竞争力的材料（如推荐信、论文、竞赛获奖证明等）。按照这种思路，一些假期交换项目也可能为同学们的申请带来积极作用，因为同学们可能参加交换后会收获证明、国外导师推荐信等证明材料。</w:t>
      </w:r>
    </w:p>
    <w:p>
      <w:pPr>
        <w:tabs>
          <w:tab w:val="left" w:pos="2860"/>
        </w:tabs>
      </w:pPr>
    </w:p>
    <w:p>
      <w:pPr>
        <w:keepNext/>
        <w:keepLines/>
        <w:outlineLvl w:val="3"/>
        <w:rPr>
          <w:b/>
          <w:bCs/>
        </w:rPr>
      </w:pPr>
      <w:r>
        <w:rPr>
          <w:rFonts w:hint="eastAsia"/>
          <w:b/>
          <w:bCs/>
        </w:rPr>
        <w:t>6</w:t>
      </w:r>
      <w:r>
        <w:rPr>
          <w:b/>
          <w:bCs/>
        </w:rPr>
        <w:t>.传媒类Master背景提升</w:t>
      </w:r>
    </w:p>
    <w:p>
      <w:pPr>
        <w:autoSpaceDE w:val="0"/>
        <w:autoSpaceDN w:val="0"/>
        <w:ind w:firstLine="480" w:firstLineChars="200"/>
        <w:rPr>
          <w:rFonts w:cs="仿宋"/>
          <w:kern w:val="0"/>
          <w:lang w:val="zh-CN" w:bidi="zh-CN"/>
        </w:rPr>
      </w:pPr>
      <w:r>
        <w:rPr>
          <w:rFonts w:cs="仿宋"/>
          <w:kern w:val="0"/>
          <w:lang w:val="zh-CN" w:bidi="zh-CN"/>
        </w:rPr>
        <w:t>需要明确的是，传媒类的Master也分就业类和研究类两个方向，但由于传媒研究本身和实践项目的关联度较高，因此为方便阅读这里将两类进行合并处理进行总结，研究类Master的背景提升方法同样适用于Ph</w:t>
      </w:r>
      <w:r>
        <w:rPr>
          <w:rFonts w:hint="eastAsia" w:cs="仿宋"/>
          <w:kern w:val="0"/>
          <w:lang w:val="zh-CN" w:bidi="zh-CN"/>
        </w:rPr>
        <w:t>.</w:t>
      </w:r>
      <w:r>
        <w:rPr>
          <w:rFonts w:cs="仿宋"/>
          <w:kern w:val="0"/>
          <w:lang w:val="zh-CN" w:bidi="zh-CN"/>
        </w:rPr>
        <w:t>D项目申请。</w:t>
      </w:r>
    </w:p>
    <w:p>
      <w:pPr>
        <w:autoSpaceDE w:val="0"/>
        <w:autoSpaceDN w:val="0"/>
        <w:ind w:firstLine="480" w:firstLineChars="200"/>
        <w:rPr>
          <w:rFonts w:cs="仿宋"/>
          <w:kern w:val="0"/>
          <w:lang w:val="zh-CN" w:bidi="zh-CN"/>
        </w:rPr>
      </w:pPr>
      <w:r>
        <w:rPr>
          <w:rFonts w:cs="仿宋"/>
          <w:kern w:val="0"/>
          <w:lang w:val="zh-CN" w:bidi="zh-CN"/>
        </w:rPr>
        <w:t>作为一个可以和许多领域结合起来的大类，传媒方向的专业其实有很多，所以大家需要先通过项目课程设置明确这一类专业的重点到底在于对实践能力的培养还是研究水平的提升。专业的类型不能通过项目名称简单的一概而论，举例而言，同样是“Journalism”，可能有的专业是聚焦于新闻制作水平的培养，课程设置多为写作、采访、编辑、后期等需要上手操作的课程，比如香港大学的Master of Journalism；而有的专业更倾向于对新闻学科的理论深化和案例研究，课程里一般会包括对新闻学理论、具体案例分析以及量化和质性研究方法的学习，比如利兹大学的International Journalism。</w:t>
      </w:r>
    </w:p>
    <w:p>
      <w:pPr>
        <w:autoSpaceDE w:val="0"/>
        <w:autoSpaceDN w:val="0"/>
        <w:ind w:firstLine="480" w:firstLineChars="200"/>
        <w:rPr>
          <w:rFonts w:cs="仿宋"/>
          <w:kern w:val="0"/>
          <w:lang w:val="zh-CN" w:bidi="zh-CN"/>
        </w:rPr>
      </w:pPr>
      <w:r>
        <w:rPr>
          <w:rFonts w:cs="仿宋"/>
          <w:kern w:val="0"/>
          <w:lang w:val="zh-CN" w:bidi="zh-CN"/>
        </w:rPr>
        <w:t>确定好自己心仪的项目到底是偏向就业还是偏向研究以后再去做针对性的背景提升，会达到事半功倍的效果。总体来说，对于传媒类项目申请有帮助的软背景提升包括三类，分别是实习、科研以及比赛。学期交流经历本质上是强调对GPA的提升和海外推荐信的获得，和前文总结的概要没有太大的差异，不具备传媒方向的特殊性，这里略过不表。</w:t>
      </w:r>
    </w:p>
    <w:p>
      <w:pPr>
        <w:autoSpaceDE w:val="0"/>
        <w:autoSpaceDN w:val="0"/>
        <w:ind w:firstLine="480" w:firstLineChars="200"/>
        <w:rPr>
          <w:rFonts w:cs="仿宋"/>
          <w:kern w:val="0"/>
          <w:lang w:val="zh-CN" w:bidi="zh-CN"/>
        </w:rPr>
      </w:pPr>
      <w:r>
        <w:rPr>
          <w:rFonts w:cs="仿宋"/>
          <w:kern w:val="0"/>
          <w:lang w:val="zh-CN" w:bidi="zh-CN"/>
        </w:rPr>
        <w:t>对于就业导向的同学来说，实习和比赛经历会比科研更加重要，科研往往只是一个锦上添花的经历，而和项目方向一致的实习经历才是真正的“硬通货”，相反，对于研究型导向的同学来说，如果能参与到科研项目中，则会比实习和比赛更有用，但在这个方向的申请上，由于传媒（传播）本身是一个从实践中观察现象、总结规律的社会科学，在科研经历不够的情况下，大家可以考虑将自己的实习和比赛经历总结升华到理论层面进行文书的写作（而不是偏重于强调自己从中学习的技能和积累的经验），对于背景的优化也有一定的帮助。</w:t>
      </w:r>
    </w:p>
    <w:p>
      <w:pPr>
        <w:numPr>
          <w:ilvl w:val="255"/>
          <w:numId w:val="0"/>
        </w:numPr>
        <w:spacing w:line="360" w:lineRule="auto"/>
        <w:rPr>
          <w:b/>
          <w:bCs/>
        </w:rPr>
      </w:pPr>
      <w:r>
        <w:rPr>
          <w:rFonts w:hint="eastAsia"/>
          <w:b/>
          <w:bCs/>
        </w:rPr>
        <w:t>（1）</w:t>
      </w:r>
      <w:r>
        <w:rPr>
          <w:b/>
          <w:bCs/>
        </w:rPr>
        <w:t>实习经历</w:t>
      </w:r>
    </w:p>
    <w:p>
      <w:pPr>
        <w:autoSpaceDE w:val="0"/>
        <w:autoSpaceDN w:val="0"/>
        <w:ind w:firstLine="480" w:firstLineChars="200"/>
        <w:rPr>
          <w:rFonts w:cs="仿宋"/>
          <w:kern w:val="0"/>
          <w:lang w:val="zh-CN" w:bidi="zh-CN"/>
        </w:rPr>
      </w:pPr>
      <w:r>
        <w:rPr>
          <w:rFonts w:cs="仿宋"/>
          <w:kern w:val="0"/>
          <w:lang w:val="zh-CN" w:bidi="zh-CN"/>
        </w:rPr>
        <w:t>一般来说需要和申请方向紧密相关，包括记者、编辑、广告文案、公关、内容运营等等。如果想要申请新闻学方向，那么在媒体中记者和编辑岗位的实习是最有意义的，传统媒体和新媒体一般都会招大二及以上的本科学生进行短期实习，具体的机会可以关注一些传媒实习类的微信公众号（直接在微信页面关键词搜索就可以找到），如果是本科新传专业的学生，偶尔辅导员可能会通知到一些类似于新华社、四川日报的学习等的实习项目，大家都可以考虑投递。同理，如果是广告学方向，那么就专注一些广告设计、广告文案以及运营等岗位，主要参考岗位职责和目标项目课程设置的适配度进行选择。</w:t>
      </w:r>
    </w:p>
    <w:p>
      <w:pPr>
        <w:autoSpaceDE w:val="0"/>
        <w:autoSpaceDN w:val="0"/>
        <w:ind w:firstLine="480" w:firstLineChars="200"/>
        <w:rPr>
          <w:rFonts w:cs="仿宋"/>
          <w:kern w:val="0"/>
          <w:lang w:val="zh-CN" w:bidi="zh-CN"/>
        </w:rPr>
      </w:pPr>
      <w:r>
        <w:rPr>
          <w:rFonts w:cs="仿宋"/>
          <w:kern w:val="0"/>
          <w:lang w:val="zh-CN" w:bidi="zh-CN"/>
        </w:rPr>
        <w:t>实习本身“做了什么”比“在哪里做”更加重要，不管是新闻、广告、新媒体还是公关，最重要的是</w:t>
      </w:r>
      <w:r>
        <w:rPr>
          <w:rFonts w:hint="eastAsia" w:cs="仿宋"/>
          <w:kern w:val="0"/>
          <w:lang w:val="zh-CN" w:bidi="zh-CN"/>
        </w:rPr>
        <w:t>自己</w:t>
      </w:r>
      <w:r>
        <w:rPr>
          <w:rFonts w:cs="仿宋"/>
          <w:kern w:val="0"/>
          <w:lang w:val="zh-CN" w:bidi="zh-CN"/>
        </w:rPr>
        <w:t>能通过实习经历接触到内容生产的过程并（最好能）产出自己的作品，而不是在一个名字漂亮的公司单位里打杂。</w:t>
      </w:r>
    </w:p>
    <w:p>
      <w:pPr>
        <w:numPr>
          <w:ilvl w:val="255"/>
          <w:numId w:val="0"/>
        </w:numPr>
        <w:spacing w:line="360" w:lineRule="auto"/>
        <w:rPr>
          <w:b/>
          <w:bCs/>
        </w:rPr>
      </w:pPr>
      <w:r>
        <w:rPr>
          <w:rFonts w:hint="eastAsia"/>
          <w:b/>
          <w:bCs/>
        </w:rPr>
        <w:t>（2）</w:t>
      </w:r>
      <w:r>
        <w:rPr>
          <w:b/>
          <w:bCs/>
        </w:rPr>
        <w:t>科研项目</w:t>
      </w:r>
    </w:p>
    <w:p>
      <w:pPr>
        <w:autoSpaceDE w:val="0"/>
        <w:autoSpaceDN w:val="0"/>
        <w:ind w:firstLine="480" w:firstLineChars="200"/>
        <w:rPr>
          <w:rFonts w:cs="仿宋"/>
          <w:kern w:val="0"/>
          <w:lang w:val="zh-CN" w:bidi="zh-CN"/>
        </w:rPr>
      </w:pPr>
      <w:r>
        <w:rPr>
          <w:rFonts w:cs="仿宋"/>
          <w:kern w:val="0"/>
          <w:lang w:val="zh-CN" w:bidi="zh-CN"/>
        </w:rPr>
        <w:t>科研项目主要是指（已发表的）论文，大创和大小挑项目也可以是论文的写作，一部分相关的调研报告也可以包括在内。传媒类不像部分理工科的学院会有老师招本科学生做项目研究的项目组，一般需要大家主动一点和老师联系。论文的准备可以自己写作感兴趣且具备可行性的研究计划和相同方向的老师讨论，可以在老师的指导下进行写作、投递和发表，包括部分接受投稿的学术论坛，也可以关注后将个人的论文进行投递，接受一些业界领先的教授的评述并做修改，参会过程本身也是很棒的写作素材。调研报告可以是自己前期调查后主导的项目，有时候也仰赖于既有的项目基础（如川大的“文化行者”项目），但调研报告往往和传媒类的相关性较弱，更偏向于人类学研究的方向。</w:t>
      </w:r>
    </w:p>
    <w:p>
      <w:pPr>
        <w:numPr>
          <w:ilvl w:val="255"/>
          <w:numId w:val="0"/>
        </w:numPr>
        <w:spacing w:line="360" w:lineRule="auto"/>
        <w:rPr>
          <w:b/>
          <w:bCs/>
        </w:rPr>
      </w:pPr>
      <w:r>
        <w:rPr>
          <w:rFonts w:hint="eastAsia"/>
          <w:b/>
          <w:bCs/>
        </w:rPr>
        <w:t>（3）</w:t>
      </w:r>
      <w:r>
        <w:rPr>
          <w:b/>
          <w:bCs/>
        </w:rPr>
        <w:t>比赛经验</w:t>
      </w:r>
    </w:p>
    <w:p>
      <w:pPr>
        <w:autoSpaceDE w:val="0"/>
        <w:autoSpaceDN w:val="0"/>
        <w:ind w:firstLine="480" w:firstLineChars="200"/>
        <w:rPr>
          <w:rFonts w:cs="仿宋"/>
          <w:kern w:val="0"/>
          <w:lang w:val="zh-CN" w:bidi="zh-CN"/>
        </w:rPr>
      </w:pPr>
      <w:r>
        <w:rPr>
          <w:rFonts w:cs="仿宋"/>
          <w:kern w:val="0"/>
          <w:lang w:val="zh-CN" w:bidi="zh-CN"/>
        </w:rPr>
        <w:t>和传媒相关的比赛一般指向很多小分的方向，比如广告学方向的“全国大学生广告艺术大赛”（简称“大广赛”），也包括一些其他的比赛，比如商业挑战赛，因为一般这一类比赛都需要队员完成创意构想、文案写作和视觉设计等的工作，类似的比赛经验甚至由此积累的作品集能够很好地帮助大家展示自己。</w:t>
      </w:r>
    </w:p>
    <w:p>
      <w:pPr>
        <w:jc w:val="right"/>
        <w:rPr>
          <w:rFonts w:ascii="楷体" w:hAnsi="楷体" w:eastAsia="楷体"/>
        </w:rPr>
      </w:pPr>
      <w:r>
        <w:rPr>
          <w:rFonts w:hint="eastAsia" w:ascii="楷体" w:hAnsi="楷体" w:eastAsia="楷体"/>
        </w:rPr>
        <w:t>（</w:t>
      </w:r>
      <w:r>
        <w:rPr>
          <w:rFonts w:ascii="楷体" w:hAnsi="楷体" w:eastAsia="楷体" w:cs="仿宋"/>
          <w:kern w:val="0"/>
          <w:lang w:val="zh-CN" w:bidi="zh-CN"/>
        </w:rPr>
        <w:t>周逸鸣</w:t>
      </w:r>
      <w:r>
        <w:rPr>
          <w:rFonts w:hint="eastAsia" w:ascii="楷体" w:hAnsi="楷体" w:eastAsia="楷体" w:cs="仿宋"/>
          <w:kern w:val="0"/>
          <w:lang w:val="zh-CN" w:bidi="zh-CN"/>
        </w:rPr>
        <w:t xml:space="preserve"> </w:t>
      </w:r>
      <w:r>
        <w:rPr>
          <w:rFonts w:hint="eastAsia" w:ascii="楷体" w:hAnsi="楷体" w:eastAsia="楷体"/>
        </w:rPr>
        <w:t xml:space="preserve">郭遇尔 孙宇强 沈昳岑 </w:t>
      </w:r>
      <w:r>
        <w:rPr>
          <w:rFonts w:hint="eastAsia" w:ascii="楷体" w:hAnsi="楷体" w:eastAsia="楷体" w:cs="仿宋"/>
          <w:kern w:val="0"/>
          <w:lang w:val="zh-CN" w:bidi="zh-CN"/>
        </w:rPr>
        <w:t xml:space="preserve">张之栋 </w:t>
      </w:r>
      <w:r>
        <w:rPr>
          <w:rFonts w:hint="eastAsia" w:ascii="楷体" w:hAnsi="楷体" w:eastAsia="楷体"/>
        </w:rPr>
        <w:t>陈隽可 刘东亮）</w:t>
      </w:r>
    </w:p>
    <w:p>
      <w:pPr>
        <w:pStyle w:val="4"/>
        <w:rPr>
          <w:b w:val="0"/>
        </w:rPr>
      </w:pPr>
      <w:bookmarkStart w:id="359" w:name="_Toc75364294"/>
      <w:r>
        <w:rPr>
          <w:rFonts w:hint="eastAsia"/>
          <w:b w:val="0"/>
        </w:rPr>
        <w:t>（七）留学小贴士</w:t>
      </w:r>
      <w:bookmarkEnd w:id="359"/>
    </w:p>
    <w:p>
      <w:pPr>
        <w:pStyle w:val="5"/>
      </w:pPr>
      <w:r>
        <w:rPr>
          <w:rFonts w:hint="eastAsia"/>
        </w:rPr>
        <w:t>1.Q：为什么出国？我适合不适合出国留学？</w:t>
      </w:r>
      <w:r>
        <w:rPr>
          <w:rFonts w:ascii="Calibri" w:hAnsi="Calibri" w:cs="Calibri"/>
        </w:rPr>
        <w:t> </w:t>
      </w:r>
    </w:p>
    <w:p>
      <w:pPr>
        <w:autoSpaceDE w:val="0"/>
        <w:autoSpaceDN w:val="0"/>
        <w:ind w:firstLine="241" w:firstLineChars="100"/>
        <w:rPr>
          <w:rFonts w:cs="仿宋"/>
          <w:b/>
          <w:bCs/>
          <w:kern w:val="0"/>
          <w:lang w:val="zh-CN" w:bidi="zh-CN"/>
        </w:rPr>
      </w:pPr>
      <w:r>
        <w:rPr>
          <w:rFonts w:hint="eastAsia" w:cs="仿宋"/>
          <w:b/>
          <w:bCs/>
          <w:kern w:val="0"/>
          <w:lang w:val="zh-CN" w:bidi="zh-CN"/>
        </w:rPr>
        <w:t>A：</w:t>
      </w:r>
    </w:p>
    <w:p>
      <w:pPr>
        <w:pStyle w:val="49"/>
        <w:ind w:firstLine="482"/>
      </w:pPr>
      <w:r>
        <w:rPr>
          <w:b/>
          <w:bCs/>
        </w:rPr>
        <w:t>hx</w:t>
      </w:r>
      <w:r>
        <w:rPr>
          <w:rFonts w:hint="eastAsia"/>
          <w:b/>
          <w:bCs/>
        </w:rPr>
        <w:t>：</w:t>
      </w:r>
      <w:r>
        <w:rPr>
          <w:rFonts w:hint="eastAsia"/>
        </w:rPr>
        <w:t>我选择出国一个很重要的原因在于我申请的研究生专业方向为企业人力资源管理，该专业所属的企业管理学起源于近现代西方企业的管理制度，因此出国留学是我能够更好的学习该专业的内容，更系统地掌握相关知识并付诸实践，与此同时，出国留学可以极大地拓宽我的视野，让我在未来的工作学习中具备国际化视野，更好的处理文化差异所带来的问题。关于适不适合留学的问题，个人认为需要考虑三大因素：学科内容，资金问题和人生或职业规划，综合考虑这三个问题并积极与父母、老师进行沟通，慎重选择出国留学之路，毕竟这条路需要漫长时间的准备和较多的金钱开销，草率决定可能会错失良机亦或是一无所获。</w:t>
      </w:r>
      <w:r>
        <w:rPr>
          <w:rFonts w:ascii="Calibri" w:hAnsi="Calibri" w:cs="Calibri"/>
        </w:rPr>
        <w:t> </w:t>
      </w:r>
    </w:p>
    <w:p>
      <w:pPr>
        <w:pStyle w:val="49"/>
        <w:ind w:firstLine="482"/>
      </w:pPr>
      <w:r>
        <w:rPr>
          <w:b/>
          <w:bCs/>
        </w:rPr>
        <w:t>Wjk：</w:t>
      </w:r>
      <w:r>
        <w:rPr>
          <w:rFonts w:hint="eastAsia"/>
        </w:rPr>
        <w:t>一开始对于“出国”这件事的考虑就是“世界这么大，我想出去看看。”虽然以前有过出国旅游的经历，但是跟常住一个国家的感觉肯定是不一样的。于是就抱着这样的心态大三的时候转学到了美国。留美两年，现在再回来看这个问题便是另一种心态。在这两年中，从一开始的紧张不适应到现在的“此心安处是吾乡”成长了很多也失去了很多。第一学期想家想的厉害，记得有一次搜我们学院的教授，她的本科在清华大学，北京。当看到“北京”两个字的时候，思乡心切，眼泪哗哗哗的往下掉</w:t>
      </w:r>
      <w:r>
        <w:t>。</w:t>
      </w:r>
      <w:r>
        <w:rPr>
          <w:rFonts w:hint="eastAsia"/>
        </w:rPr>
        <w:t>在最崩溃自闭的时候真的思考过转学回川大。出国留学会遇到很多从未想过的困难：没有父母的帮助及经验传授只能自己开辟新天地</w:t>
      </w:r>
      <w:r>
        <w:t>；</w:t>
      </w:r>
      <w:r>
        <w:rPr>
          <w:rFonts w:hint="eastAsia"/>
        </w:rPr>
        <w:t>从多数群体到少数群体的转变；甚至如何用英语跟别人自信的交流（美国人对留学生的期待是听说读写全面开花）等等。不可否认，我在这两年成长了太多。英语提高了很多，对自我的认知提高了很多，坚强了很多，各方面的能力也提高了很多。我很感谢出国留学所带来的成长。但是再让我拥有一次选择的机会，我不知道会不会依旧选择跳出舒适圈</w:t>
      </w:r>
      <w:r>
        <w:t>。</w:t>
      </w:r>
      <w:r>
        <w:rPr>
          <w:rFonts w:hint="eastAsia"/>
        </w:rPr>
        <w:t>我特别建议比较敏感的学弟学妹在出国前仔细思考自己是否合适以及是否能承受所面对的种种。不是给大家泄气，但是成长的背后必定是伤痛撑起来的。</w:t>
      </w:r>
      <w:r>
        <w:rPr>
          <w:rFonts w:ascii="Calibri" w:hAnsi="Calibri" w:cs="Calibri"/>
        </w:rPr>
        <w:t> </w:t>
      </w:r>
    </w:p>
    <w:p>
      <w:pPr>
        <w:autoSpaceDE w:val="0"/>
        <w:autoSpaceDN w:val="0"/>
        <w:ind w:firstLine="482" w:firstLineChars="200"/>
        <w:rPr>
          <w:rFonts w:cs="仿宋"/>
          <w:kern w:val="0"/>
          <w:lang w:val="zh-CN" w:bidi="zh-CN"/>
        </w:rPr>
      </w:pPr>
      <w:r>
        <w:rPr>
          <w:rFonts w:cs="仿宋"/>
          <w:b/>
          <w:bCs/>
          <w:kern w:val="0"/>
          <w:lang w:val="zh-CN" w:bidi="zh-CN"/>
        </w:rPr>
        <w:t>Cjk:</w:t>
      </w:r>
      <w:r>
        <w:rPr>
          <w:rFonts w:hint="eastAsia" w:cs="Segoe UI"/>
          <w:kern w:val="0"/>
          <w:lang w:val="zh-CN" w:bidi="zh-CN"/>
        </w:rPr>
        <w:t>第一是因为自己想换个生活环境，从出生到上大学我都一直待在成都，虽然中途也有出去旅行的机会，但我几乎没有尝试过完全的依靠自己在境外生活，可能觉得这样的经历对于培养自己的独立能力很有意义。而且和国内不用的生活方式和环境导致可以窥见的文化观念差异非常有趣，对于新闻传播学来说，对这样差异的观察是一些有趣而宝贵的经验。 </w:t>
      </w:r>
    </w:p>
    <w:p>
      <w:pPr>
        <w:autoSpaceDE w:val="0"/>
        <w:autoSpaceDN w:val="0"/>
        <w:ind w:firstLine="480" w:firstLineChars="200"/>
        <w:rPr>
          <w:rFonts w:cs="Segoe UI"/>
          <w:kern w:val="0"/>
          <w:lang w:val="zh-CN" w:bidi="zh-CN"/>
        </w:rPr>
      </w:pPr>
      <w:r>
        <w:rPr>
          <w:rFonts w:hint="eastAsia" w:cs="Segoe UI"/>
          <w:kern w:val="0"/>
          <w:lang w:val="zh-CN" w:bidi="zh-CN"/>
        </w:rPr>
        <w:t>其次，在更专业的方面，不管是新闻学还是传播学，无论是实践还是理论，国内外都有着较大的差异，出国学习本身算是一种取长补短的过程。在本科的培养过程中，不管是传播学理论还是新闻传播史的学习都离不开对国外理论流派发展脉络的梳理，在国外学习的过程有助于对于专业的深化的理解，这也是我选择出国的重要原因之一。 </w:t>
      </w:r>
    </w:p>
    <w:p>
      <w:pPr>
        <w:autoSpaceDE w:val="0"/>
        <w:autoSpaceDN w:val="0"/>
        <w:ind w:firstLine="480" w:firstLineChars="200"/>
        <w:rPr>
          <w:rFonts w:cs="Segoe UI"/>
          <w:kern w:val="0"/>
          <w:lang w:val="zh-CN" w:bidi="zh-CN"/>
        </w:rPr>
      </w:pPr>
      <w:r>
        <w:rPr>
          <w:rFonts w:cs="仿宋"/>
          <w:kern w:val="0"/>
          <w:lang w:val="zh-CN" w:bidi="zh-CN"/>
        </w:rPr>
        <w:t> </w:t>
      </w:r>
    </w:p>
    <w:p>
      <w:pPr>
        <w:pStyle w:val="5"/>
        <w:rPr>
          <w:lang w:val="zh-CN" w:bidi="zh-CN"/>
        </w:rPr>
      </w:pPr>
      <w:r>
        <w:rPr>
          <w:rFonts w:hint="eastAsia"/>
          <w:lang w:val="zh-CN" w:bidi="zh-CN"/>
        </w:rPr>
        <w:t>2.</w:t>
      </w:r>
      <w:r>
        <w:rPr>
          <w:lang w:val="zh-CN" w:bidi="zh-CN"/>
        </w:rPr>
        <w:t>Q:</w:t>
      </w:r>
      <w:r>
        <w:rPr>
          <w:rFonts w:hint="eastAsia"/>
          <w:lang w:val="zh-CN" w:bidi="zh-CN"/>
        </w:rPr>
        <w:t>跨专业申请需要准备什么？</w:t>
      </w:r>
      <w:r>
        <w:rPr>
          <w:lang w:val="zh-CN" w:bidi="zh-CN"/>
        </w:rPr>
        <w:t xml:space="preserve"> </w:t>
      </w:r>
    </w:p>
    <w:p>
      <w:pPr>
        <w:autoSpaceDE w:val="0"/>
        <w:autoSpaceDN w:val="0"/>
        <w:ind w:firstLine="241" w:firstLineChars="100"/>
        <w:rPr>
          <w:rFonts w:cs="Segoe UI"/>
          <w:kern w:val="0"/>
          <w:lang w:val="zh-CN" w:bidi="zh-CN"/>
        </w:rPr>
      </w:pPr>
      <w:r>
        <w:rPr>
          <w:rFonts w:hint="eastAsia" w:cs="Segoe UI"/>
          <w:b/>
          <w:bCs/>
          <w:kern w:val="0"/>
          <w:lang w:val="zh-CN" w:bidi="zh-CN"/>
        </w:rPr>
        <w:t>A</w:t>
      </w:r>
      <w:r>
        <w:rPr>
          <w:rFonts w:cs="Segoe UI"/>
          <w:b/>
          <w:bCs/>
          <w:kern w:val="0"/>
          <w:lang w:val="zh-CN" w:bidi="zh-CN"/>
        </w:rPr>
        <w:t>:</w:t>
      </w:r>
      <w:r>
        <w:rPr>
          <w:rFonts w:hint="eastAsia" w:cs="Segoe UI"/>
          <w:kern w:val="0"/>
          <w:lang w:val="zh-CN" w:bidi="zh-CN"/>
        </w:rPr>
        <w:t>跨专业申请是许多同学在出国留学时所面临的一个问题，可能是由于国内外高校学科专业设置的差异，亦或是受自身兴趣爱好或者职业规划的影响，在留学时同学们可能会选择跨专业，但不论如何这都是一个需要三思而后行的选择。跨专业可行但需要谨慎，并且着重考虑一下几个问题并做出相对应的准备工作： </w:t>
      </w:r>
    </w:p>
    <w:p>
      <w:pPr>
        <w:autoSpaceDE w:val="0"/>
        <w:autoSpaceDN w:val="0"/>
        <w:ind w:firstLine="480" w:firstLineChars="200"/>
        <w:rPr>
          <w:rFonts w:cs="仿宋"/>
          <w:kern w:val="0"/>
          <w:lang w:val="zh-CN" w:bidi="zh-CN"/>
        </w:rPr>
      </w:pPr>
      <w:r>
        <w:rPr>
          <w:rFonts w:hint="eastAsia" w:cs="仿宋"/>
          <w:kern w:val="0"/>
          <w:lang w:val="zh-CN" w:bidi="zh-CN"/>
        </w:rPr>
        <w:t>选择申请不用于本科的新专业方向是否符合自身的人生和职业规划？一部分同学选择跨专业完全是一时的冲动，在热情消散后便会陷入到后悔的泥潭中。因此跨专业申请前，大家应当充分了解新专业领域，了解该专业的就业前景、学科发展、实用性等多方面特征然后再进行考虑； </w:t>
      </w:r>
    </w:p>
    <w:p>
      <w:pPr>
        <w:autoSpaceDE w:val="0"/>
        <w:autoSpaceDN w:val="0"/>
        <w:ind w:firstLine="480" w:firstLineChars="200"/>
        <w:rPr>
          <w:rFonts w:cs="仿宋"/>
          <w:kern w:val="0"/>
          <w:lang w:val="zh-CN" w:bidi="zh-CN"/>
        </w:rPr>
      </w:pPr>
      <w:r>
        <w:rPr>
          <w:rFonts w:hint="eastAsia" w:cs="仿宋"/>
          <w:kern w:val="0"/>
          <w:lang w:val="zh-CN" w:bidi="zh-CN"/>
        </w:rPr>
        <w:t>专业跨度是否太大？本科背景是否足够？由于硕博留学申请时，招生官会依据当前学生的专业进行考察，如果申请的新专业与当前的专业跨度太多甚至是毫无交集，招生官会认为学生的背景知识或基础能力不足而选择拒绝。因此在跨专业申请前，大家应当通过学校官网查看学校的招生要求，尤其是对于专业背景的要求，如果符合则可以申请； </w:t>
      </w:r>
    </w:p>
    <w:p>
      <w:pPr>
        <w:autoSpaceDE w:val="0"/>
        <w:autoSpaceDN w:val="0"/>
        <w:ind w:firstLine="480" w:firstLineChars="200"/>
        <w:rPr>
          <w:rFonts w:cs="仿宋"/>
          <w:kern w:val="0"/>
          <w:lang w:val="zh-CN" w:bidi="zh-CN"/>
        </w:rPr>
      </w:pPr>
      <w:r>
        <w:rPr>
          <w:rFonts w:hint="eastAsia" w:cs="仿宋"/>
          <w:kern w:val="0"/>
          <w:lang w:val="zh-CN" w:bidi="zh-CN"/>
        </w:rPr>
        <w:t>自身是否具备新专业的基础知识或能力？跨专业申请需要同学们具备一定的基础知识，这样才能从容的应对新专业的课程，因此大家应当提前阅读相关教材，书籍与文献，掌握相关基础知识，对新专业提前开展学习和研究； </w:t>
      </w:r>
    </w:p>
    <w:p>
      <w:pPr>
        <w:autoSpaceDE w:val="0"/>
        <w:autoSpaceDN w:val="0"/>
        <w:ind w:firstLine="480" w:firstLineChars="200"/>
        <w:rPr>
          <w:rFonts w:cs="Segoe UI"/>
          <w:kern w:val="0"/>
          <w:lang w:val="zh-CN" w:bidi="zh-CN"/>
        </w:rPr>
      </w:pPr>
      <w:r>
        <w:rPr>
          <w:rFonts w:hint="eastAsia" w:cs="Segoe UI"/>
          <w:kern w:val="0"/>
          <w:lang w:val="zh-CN" w:bidi="zh-CN"/>
        </w:rPr>
        <w:t>还需准备申请新专业可能需要的证书、入学考试等…… </w:t>
      </w:r>
    </w:p>
    <w:p>
      <w:pPr>
        <w:pStyle w:val="5"/>
        <w:rPr>
          <w:lang w:val="zh-CN" w:bidi="zh-CN"/>
        </w:rPr>
      </w:pPr>
      <w:r>
        <w:rPr>
          <w:rFonts w:hint="eastAsia"/>
          <w:lang w:val="zh-CN" w:bidi="zh-CN"/>
        </w:rPr>
        <w:t>3.Q：一年制硕士的含金量大码？有什么优点和缺点？</w:t>
      </w:r>
      <w:r>
        <w:rPr>
          <w:rFonts w:hint="eastAsia" w:cs="Calibri"/>
          <w:lang w:val="zh-CN" w:bidi="zh-CN"/>
        </w:rPr>
        <w:t> </w:t>
      </w:r>
    </w:p>
    <w:p>
      <w:pPr>
        <w:autoSpaceDE w:val="0"/>
        <w:autoSpaceDN w:val="0"/>
        <w:ind w:firstLine="241" w:firstLineChars="100"/>
        <w:rPr>
          <w:rFonts w:cs="Segoe UI"/>
          <w:kern w:val="0"/>
          <w:lang w:val="zh-CN" w:bidi="zh-CN"/>
        </w:rPr>
      </w:pPr>
      <w:r>
        <w:rPr>
          <w:rFonts w:hint="eastAsia" w:cs="Segoe UI"/>
          <w:b/>
          <w:bCs/>
          <w:kern w:val="0"/>
          <w:lang w:val="zh-CN" w:bidi="zh-CN"/>
        </w:rPr>
        <w:t>A：</w:t>
      </w:r>
      <w:r>
        <w:rPr>
          <w:rFonts w:hint="eastAsia" w:cs="Segoe UI"/>
          <w:kern w:val="0"/>
          <w:lang w:val="zh-CN" w:bidi="zh-CN"/>
        </w:rPr>
        <w:t>一年制硕士的确往往被认为是含金量更低的选择，主要是因为其学制短，一般实际授课时间在</w:t>
      </w:r>
      <w:r>
        <w:rPr>
          <w:rFonts w:cs="仿宋"/>
          <w:kern w:val="0"/>
          <w:lang w:val="zh-CN" w:bidi="zh-CN"/>
        </w:rPr>
        <w:t>10</w:t>
      </w:r>
      <w:r>
        <w:rPr>
          <w:rFonts w:hint="eastAsia" w:cs="Segoe UI"/>
          <w:kern w:val="0"/>
          <w:lang w:val="zh-CN" w:bidi="zh-CN"/>
        </w:rPr>
        <w:t>个月以内。但实际上，不管是美国方向的两年制研究生还是国内的两年和三年制研究生，需要上研究生课程的时间也在一年左右，剩下的时间一般是跟着导师进行学术训练为发刊做准备、或积累大量的实习经验。加之一年制硕士项目同学在国外所面对的仍然是名校的课程设置和相关资源，也因此，就能够在课程中学习到的内容而言，一年制硕士的含金量并不比其他学制低，甚至要更加辛苦和充实。 </w:t>
      </w:r>
    </w:p>
    <w:p>
      <w:pPr>
        <w:autoSpaceDE w:val="0"/>
        <w:autoSpaceDN w:val="0"/>
        <w:ind w:firstLine="480" w:firstLineChars="200"/>
        <w:rPr>
          <w:rFonts w:cs="Segoe UI"/>
          <w:kern w:val="0"/>
          <w:lang w:val="zh-CN" w:bidi="zh-CN"/>
        </w:rPr>
      </w:pPr>
      <w:r>
        <w:rPr>
          <w:rFonts w:hint="eastAsia" w:cs="Segoe UI"/>
          <w:kern w:val="0"/>
          <w:lang w:val="zh-CN" w:bidi="zh-CN"/>
        </w:rPr>
        <w:t>当然，需要承认的是，一年制的硕士对于不管是找工作还是要继续读博的同学来说，都在一定程度上压缩了“缓冲”和“适应”的时间。对于硕士毕业后就要工作的同学来说，一年制硕士意味着同学们需要在入学时就开始准备以应届生的身份找工作，而对于有读博计划的同学，一年制硕士压缩了积累学术成果的时间，只能通过进校后直接找导师沟通以及其他方法来进行弥补。也因此，同学们在选择是否要就读一年制硕士时，可以考虑到时间成本的节省带来的压力的问题。 </w:t>
      </w:r>
    </w:p>
    <w:p>
      <w:pPr>
        <w:pStyle w:val="5"/>
        <w:rPr>
          <w:lang w:val="zh-CN" w:bidi="zh-CN"/>
        </w:rPr>
      </w:pPr>
      <w:r>
        <w:rPr>
          <w:rFonts w:hint="eastAsia"/>
          <w:lang w:val="zh-CN" w:bidi="zh-CN"/>
        </w:rPr>
        <w:t>4.Q：什么时候准备语言考试合适？</w:t>
      </w:r>
      <w:r>
        <w:rPr>
          <w:lang w:val="zh-CN" w:bidi="zh-CN"/>
        </w:rPr>
        <w:t xml:space="preserve"> </w:t>
      </w:r>
    </w:p>
    <w:p>
      <w:pPr>
        <w:autoSpaceDE w:val="0"/>
        <w:autoSpaceDN w:val="0"/>
        <w:ind w:firstLine="241" w:firstLineChars="100"/>
        <w:rPr>
          <w:rFonts w:cs="Segoe UI"/>
          <w:kern w:val="0"/>
          <w:lang w:val="zh-CN" w:bidi="zh-CN"/>
        </w:rPr>
      </w:pPr>
      <w:r>
        <w:rPr>
          <w:rFonts w:hint="eastAsia" w:cs="Segoe UI"/>
          <w:b/>
          <w:bCs/>
          <w:kern w:val="0"/>
          <w:lang w:val="zh-CN" w:bidi="zh-CN"/>
        </w:rPr>
        <w:t>A：</w:t>
      </w:r>
      <w:r>
        <w:rPr>
          <w:rFonts w:hint="eastAsia" w:cs="Segoe UI"/>
          <w:kern w:val="0"/>
          <w:lang w:val="zh-CN" w:bidi="zh-CN"/>
        </w:rPr>
        <w:t>以申请研究生</w:t>
      </w:r>
      <w:r>
        <w:rPr>
          <w:rFonts w:cs="仿宋"/>
          <w:kern w:val="0"/>
          <w:lang w:val="zh-CN" w:bidi="zh-CN"/>
        </w:rPr>
        <w:t>（</w:t>
      </w:r>
      <w:r>
        <w:rPr>
          <w:rFonts w:hint="eastAsia" w:cs="Segoe UI"/>
          <w:kern w:val="0"/>
          <w:lang w:val="zh-CN" w:bidi="zh-CN"/>
        </w:rPr>
        <w:t>大四上为申请提交截止日期）为标准</w:t>
      </w:r>
      <w:r>
        <w:rPr>
          <w:rFonts w:cs="仿宋"/>
          <w:kern w:val="0"/>
          <w:lang w:val="zh-CN" w:bidi="zh-CN"/>
        </w:rPr>
        <w:t>，</w:t>
      </w:r>
      <w:r>
        <w:rPr>
          <w:rFonts w:hint="eastAsia" w:cs="Segoe UI"/>
          <w:kern w:val="0"/>
          <w:lang w:val="zh-CN" w:bidi="zh-CN"/>
        </w:rPr>
        <w:t>应该至少在大三下的刚开学进行第一次考试，根据自己的情况，可以报考多次。同时请注意，托福的考试有效期为两年，所以大家最早不应在大二下前考取正式成绩，否则会无效。 </w:t>
      </w:r>
    </w:p>
    <w:p>
      <w:pPr>
        <w:autoSpaceDE w:val="0"/>
        <w:autoSpaceDN w:val="0"/>
        <w:ind w:firstLine="480" w:firstLineChars="200"/>
        <w:rPr>
          <w:rFonts w:cs="Segoe UI"/>
          <w:kern w:val="0"/>
          <w:lang w:val="zh-CN" w:bidi="zh-CN"/>
        </w:rPr>
      </w:pPr>
      <w:r>
        <w:rPr>
          <w:rFonts w:hint="eastAsia" w:cs="Segoe UI"/>
          <w:kern w:val="0"/>
          <w:lang w:val="zh-CN" w:bidi="zh-CN"/>
        </w:rPr>
        <w:t>具体的复习时间可以根据大家自己的英语水平视情况而定。英语水平中等的同学可以进行如下训练：基础能力训练可以从大一开始（最晚应该于大三上开始准备）。听力可以采用精听的形式：推荐使用小站托福的听力精听模式；口语可以跟同学互相学习美剧的语音语调并相互纠正</w:t>
      </w:r>
      <w:r>
        <w:rPr>
          <w:rFonts w:cs="仿宋"/>
          <w:kern w:val="0"/>
          <w:lang w:val="zh-CN" w:bidi="zh-CN"/>
        </w:rPr>
        <w:t>；</w:t>
      </w:r>
      <w:r>
        <w:rPr>
          <w:rFonts w:hint="eastAsia" w:cs="Segoe UI"/>
          <w:kern w:val="0"/>
          <w:lang w:val="zh-CN" w:bidi="zh-CN"/>
        </w:rPr>
        <w:t>写作可以进行好词好句积累；阅读可以进行英文原著阅读</w:t>
      </w:r>
      <w:r>
        <w:rPr>
          <w:rFonts w:cs="仿宋"/>
          <w:kern w:val="0"/>
          <w:lang w:val="zh-CN" w:bidi="zh-CN"/>
        </w:rPr>
        <w:t>。</w:t>
      </w:r>
      <w:r>
        <w:rPr>
          <w:rFonts w:hint="eastAsia" w:cs="Segoe UI"/>
          <w:kern w:val="0"/>
          <w:lang w:val="zh-CN" w:bidi="zh-CN"/>
        </w:rPr>
        <w:t>正式备考应该在第一次考前三个月开始进行大量刷题（刷阅读听力；想口语写作的思路）并根据错题进行总结归纳</w:t>
      </w:r>
      <w:r>
        <w:rPr>
          <w:rFonts w:cs="仿宋"/>
          <w:kern w:val="0"/>
          <w:lang w:val="zh-CN" w:bidi="zh-CN"/>
        </w:rPr>
        <w:t>。</w:t>
      </w:r>
      <w:r>
        <w:rPr>
          <w:rFonts w:hint="eastAsia" w:cs="Segoe UI"/>
          <w:kern w:val="0"/>
          <w:lang w:val="zh-CN" w:bidi="zh-CN"/>
        </w:rPr>
        <w:t>在考前一周进行总结归纳的浏览。 </w:t>
      </w:r>
    </w:p>
    <w:p>
      <w:pPr>
        <w:pStyle w:val="5"/>
        <w:rPr>
          <w:lang w:val="zh-CN" w:bidi="zh-CN"/>
        </w:rPr>
      </w:pPr>
      <w:r>
        <w:rPr>
          <w:rFonts w:hint="eastAsia"/>
          <w:lang w:val="zh-CN" w:bidi="zh-CN"/>
        </w:rPr>
        <w:t>5.Q：如何计算留学一年的花费？</w:t>
      </w:r>
      <w:r>
        <w:rPr>
          <w:lang w:val="zh-CN" w:bidi="zh-CN"/>
        </w:rPr>
        <w:t xml:space="preserve"> </w:t>
      </w:r>
    </w:p>
    <w:p>
      <w:pPr>
        <w:autoSpaceDE w:val="0"/>
        <w:autoSpaceDN w:val="0"/>
        <w:ind w:firstLine="241" w:firstLineChars="100"/>
        <w:rPr>
          <w:rFonts w:cs="Segoe UI"/>
          <w:kern w:val="0"/>
          <w:lang w:val="zh-CN" w:bidi="zh-CN"/>
        </w:rPr>
      </w:pPr>
      <w:r>
        <w:rPr>
          <w:rFonts w:hint="eastAsia" w:cs="Segoe UI"/>
          <w:b/>
          <w:bCs/>
          <w:kern w:val="0"/>
          <w:lang w:val="zh-CN" w:bidi="zh-CN"/>
        </w:rPr>
        <w:t>A：</w:t>
      </w:r>
      <w:r>
        <w:rPr>
          <w:rFonts w:hint="eastAsia" w:cs="Segoe UI"/>
          <w:kern w:val="0"/>
          <w:lang w:val="zh-CN" w:bidi="zh-CN"/>
        </w:rPr>
        <w:t>留学一年的花费主要包括三方面，即学费、住宿费用以及日常生活花销。由于不同地区不同专业的留学费用差异巨大，这里无法为同学们提供一个盖棺定论的数字，但可以为大家提供一个可供参考的计算方法。 </w:t>
      </w:r>
    </w:p>
    <w:p>
      <w:pPr>
        <w:autoSpaceDE w:val="0"/>
        <w:autoSpaceDN w:val="0"/>
        <w:ind w:firstLine="480" w:firstLineChars="200"/>
        <w:rPr>
          <w:rFonts w:cs="Segoe UI"/>
          <w:kern w:val="0"/>
          <w:lang w:val="zh-CN" w:bidi="zh-CN"/>
        </w:rPr>
      </w:pPr>
      <w:r>
        <w:rPr>
          <w:rFonts w:hint="eastAsia" w:cs="Segoe UI"/>
          <w:kern w:val="0"/>
          <w:lang w:val="zh-CN" w:bidi="zh-CN"/>
        </w:rPr>
        <w:t>学费方面，一般是商科大于理工科大于人文社科，每一年的学费从15万左右到30万左右不等，可以通过具体研究生项目的学校官网查到；住宿费用可以参考学校的</w:t>
      </w:r>
      <w:r>
        <w:rPr>
          <w:rFonts w:cs="仿宋"/>
          <w:kern w:val="0"/>
          <w:lang w:val="zh-CN" w:bidi="zh-CN"/>
        </w:rPr>
        <w:t>FAQ</w:t>
      </w:r>
      <w:r>
        <w:rPr>
          <w:rFonts w:hint="eastAsia" w:cs="Segoe UI"/>
          <w:kern w:val="0"/>
          <w:lang w:val="zh-CN" w:bidi="zh-CN"/>
        </w:rPr>
        <w:t>中给出的花费，一些学校会提供自己的宿舍（比如英国方面的大部分校园），但宿舍的费用和租房相比并不一定就更加便宜，另外一些学校不会提供住宿，尤其不会为</w:t>
      </w:r>
      <w:r>
        <w:rPr>
          <w:rFonts w:cs="仿宋"/>
          <w:kern w:val="0"/>
          <w:lang w:val="zh-CN" w:bidi="zh-CN"/>
        </w:rPr>
        <w:t>master</w:t>
      </w:r>
      <w:r>
        <w:rPr>
          <w:rFonts w:hint="eastAsia" w:cs="Segoe UI"/>
          <w:kern w:val="0"/>
          <w:lang w:val="zh-CN" w:bidi="zh-CN"/>
        </w:rPr>
        <w:t>学生提供宿舍（比如香港地区的高校），这一点会在其报名系统或项目网页中说明，而这些地区的住宿费可以参考一些地区留学公众号，根据地区、房型、舍友数量会有较大的浮动；日常生活花销同样可以参考公众号的指导意见。 </w:t>
      </w:r>
    </w:p>
    <w:p>
      <w:pPr>
        <w:autoSpaceDE w:val="0"/>
        <w:autoSpaceDN w:val="0"/>
        <w:ind w:firstLine="480" w:firstLineChars="200"/>
        <w:rPr>
          <w:rFonts w:cs="Segoe UI"/>
          <w:kern w:val="0"/>
          <w:lang w:val="zh-CN" w:bidi="zh-CN"/>
        </w:rPr>
      </w:pPr>
      <w:r>
        <w:rPr>
          <w:rFonts w:hint="eastAsia" w:cs="Segoe UI"/>
          <w:kern w:val="0"/>
          <w:lang w:val="zh-CN" w:bidi="zh-CN"/>
        </w:rPr>
        <w:t>总的来说，对于学费相对较低的文科专业来说，一年的花销最少可以压缩在</w:t>
      </w:r>
      <w:r>
        <w:rPr>
          <w:rFonts w:cs="仿宋"/>
          <w:kern w:val="0"/>
          <w:lang w:val="zh-CN" w:bidi="zh-CN"/>
        </w:rPr>
        <w:t>25</w:t>
      </w:r>
      <w:r>
        <w:rPr>
          <w:rFonts w:hint="eastAsia" w:cs="Segoe UI"/>
          <w:kern w:val="0"/>
          <w:lang w:val="zh-CN" w:bidi="zh-CN"/>
        </w:rPr>
        <w:t>万左右（以香港地区为例），上不封顶。 </w:t>
      </w:r>
    </w:p>
    <w:p>
      <w:pPr>
        <w:pStyle w:val="5"/>
        <w:rPr>
          <w:lang w:val="zh-CN" w:bidi="zh-CN"/>
        </w:rPr>
      </w:pPr>
      <w:r>
        <w:rPr>
          <w:rFonts w:hint="eastAsia"/>
          <w:lang w:val="zh-CN" w:bidi="zh-CN"/>
        </w:rPr>
        <w:t>6.Q：不同排行榜的排名有什么区别？各有什么侧重？</w:t>
      </w:r>
      <w:r>
        <w:rPr>
          <w:lang w:val="zh-CN" w:bidi="zh-CN"/>
        </w:rPr>
        <w:t xml:space="preserve"> </w:t>
      </w:r>
    </w:p>
    <w:p>
      <w:pPr>
        <w:autoSpaceDE w:val="0"/>
        <w:autoSpaceDN w:val="0"/>
        <w:ind w:firstLine="241" w:firstLineChars="100"/>
        <w:rPr>
          <w:rFonts w:cs="Segoe UI"/>
          <w:kern w:val="0"/>
          <w:lang w:val="zh-CN" w:bidi="zh-CN"/>
        </w:rPr>
      </w:pPr>
      <w:r>
        <w:rPr>
          <w:rFonts w:hint="eastAsia" w:cs="Segoe UI"/>
          <w:b/>
          <w:bCs/>
          <w:color w:val="000000"/>
          <w:kern w:val="0"/>
          <w:lang w:val="zh-CN" w:bidi="zh-CN"/>
        </w:rPr>
        <w:t>A：</w:t>
      </w:r>
      <w:r>
        <w:rPr>
          <w:rFonts w:hint="eastAsia" w:cs="Segoe UI"/>
          <w:color w:val="000000"/>
          <w:kern w:val="0"/>
          <w:lang w:val="zh-CN" w:bidi="zh-CN"/>
        </w:rPr>
        <w:t>不同的学校排行榜有不同的侧重点，常见的高校排行榜主要分为学校综合实力排行榜（比如申请美国同学常参考的US News排名和申请其他国家同学常参考的QS排名）和面向某个特定领域或专业的排行榜（比如计算机专业的CS</w:t>
      </w:r>
      <w:r>
        <w:rPr>
          <w:rFonts w:cs="Times New Roman"/>
          <w:color w:val="000000"/>
          <w:kern w:val="0"/>
          <w:lang w:val="zh-CN" w:bidi="zh-CN"/>
        </w:rPr>
        <w:t> Rankings</w:t>
      </w:r>
      <w:r>
        <w:rPr>
          <w:rFonts w:hint="eastAsia" w:cs="Segoe UI"/>
          <w:color w:val="000000"/>
          <w:kern w:val="0"/>
          <w:lang w:val="zh-CN" w:bidi="zh-CN"/>
        </w:rPr>
        <w:t>，金融工程专业的Quantnet</w:t>
      </w:r>
      <w:r>
        <w:rPr>
          <w:rFonts w:hint="eastAsia" w:cs="Calibri"/>
          <w:color w:val="000000"/>
          <w:kern w:val="0"/>
          <w:lang w:val="zh-CN" w:bidi="zh-CN"/>
        </w:rPr>
        <w:t> </w:t>
      </w:r>
      <w:r>
        <w:rPr>
          <w:rFonts w:hint="eastAsia" w:cs="Segoe UI"/>
          <w:color w:val="000000"/>
          <w:kern w:val="0"/>
          <w:lang w:val="zh-CN" w:bidi="zh-CN"/>
        </w:rPr>
        <w:t>Rankings，或者QS/US News中的专业排名）。</w:t>
      </w:r>
      <w:r>
        <w:rPr>
          <w:rFonts w:hint="eastAsia" w:cs="Calibri"/>
          <w:color w:val="000000"/>
          <w:kern w:val="0"/>
          <w:lang w:val="zh-CN" w:bidi="zh-CN"/>
        </w:rPr>
        <w:t> </w:t>
      </w:r>
    </w:p>
    <w:p>
      <w:pPr>
        <w:autoSpaceDE w:val="0"/>
        <w:autoSpaceDN w:val="0"/>
        <w:ind w:firstLine="480" w:firstLineChars="200"/>
        <w:rPr>
          <w:rFonts w:cs="Segoe UI"/>
          <w:kern w:val="0"/>
          <w:lang w:val="zh-CN" w:bidi="zh-CN"/>
        </w:rPr>
      </w:pPr>
      <w:r>
        <w:rPr>
          <w:rFonts w:hint="eastAsia" w:cs="Segoe UI"/>
          <w:color w:val="000000"/>
          <w:kern w:val="0"/>
          <w:lang w:val="zh-CN" w:bidi="zh-CN"/>
        </w:rPr>
        <w:t>综合实力排名会</w:t>
      </w:r>
      <w:r>
        <w:rPr>
          <w:rFonts w:cs="Times New Roman"/>
          <w:color w:val="000000"/>
          <w:kern w:val="0"/>
          <w:lang w:val="zh-CN" w:bidi="zh-CN"/>
        </w:rPr>
        <w:t>考虑各方面的因素，如</w:t>
      </w:r>
      <w:r>
        <w:rPr>
          <w:rFonts w:hint="eastAsia" w:cs="Segoe UI"/>
          <w:color w:val="000000"/>
          <w:kern w:val="0"/>
          <w:lang w:val="zh-CN" w:bidi="zh-CN"/>
        </w:rPr>
        <w:t>QS排名就会考虑国际师生占比，师生比例，教员平均引用率，学术声誉和雇主声誉等各方面因素。</w:t>
      </w:r>
      <w:r>
        <w:rPr>
          <w:rFonts w:cs="Times New Roman"/>
          <w:color w:val="000000"/>
          <w:kern w:val="0"/>
          <w:lang w:val="zh-CN" w:bidi="zh-CN"/>
        </w:rPr>
        <w:t>而专业领域内的排行有时候更为简单，只侧重某一个方面进行排名，比如CS</w:t>
      </w:r>
      <w:r>
        <w:rPr>
          <w:rFonts w:hint="eastAsia" w:cs="Calibri"/>
          <w:color w:val="000000"/>
          <w:kern w:val="0"/>
          <w:lang w:val="zh-CN" w:bidi="zh-CN"/>
        </w:rPr>
        <w:t> </w:t>
      </w:r>
      <w:r>
        <w:rPr>
          <w:rFonts w:cs="Times New Roman"/>
          <w:color w:val="000000"/>
          <w:kern w:val="0"/>
          <w:lang w:val="zh-CN" w:bidi="zh-CN"/>
        </w:rPr>
        <w:t>Rankings</w:t>
      </w:r>
      <w:r>
        <w:rPr>
          <w:rFonts w:hint="eastAsia" w:cs="Segoe UI"/>
          <w:color w:val="000000"/>
          <w:kern w:val="0"/>
          <w:lang w:val="zh-CN" w:bidi="zh-CN"/>
        </w:rPr>
        <w:t>，只通过学校发表的顶级论文数量进行排名，而Quantnet排名则主要依赖学生的就业率数据进行排名。</w:t>
      </w:r>
      <w:r>
        <w:rPr>
          <w:rFonts w:hint="eastAsia" w:cs="Calibri"/>
          <w:color w:val="000000"/>
          <w:kern w:val="0"/>
          <w:lang w:val="zh-CN" w:bidi="zh-CN"/>
        </w:rPr>
        <w:t> </w:t>
      </w:r>
    </w:p>
    <w:p>
      <w:pPr>
        <w:autoSpaceDE w:val="0"/>
        <w:autoSpaceDN w:val="0"/>
        <w:ind w:firstLine="480" w:firstLineChars="200"/>
        <w:rPr>
          <w:rFonts w:cs="Segoe UI"/>
          <w:kern w:val="0"/>
          <w:lang w:val="zh-CN" w:bidi="zh-CN"/>
        </w:rPr>
      </w:pPr>
      <w:r>
        <w:rPr>
          <w:rFonts w:hint="eastAsia" w:cs="Segoe UI"/>
          <w:color w:val="000000"/>
          <w:kern w:val="0"/>
          <w:lang w:val="zh-CN" w:bidi="zh-CN"/>
        </w:rPr>
        <w:t>对于不同规划的同学，需要参考的排名也有所不同。对于毕业后想要在当地就业的同学，则主要参考专业排名，因为这直接反映出学校特定专业的竞争力和认可度，不少国内并不知名的大学因为较高的专业排名取得了极高的当地就业率。而对于毕业后想回国发展的同学，学校的综合排名则是更为重要的考虑因素，一定程度上决定了学校在国内的知名度</w:t>
      </w:r>
      <w:r>
        <w:rPr>
          <w:rFonts w:cs="Times New Roman"/>
          <w:color w:val="000000"/>
          <w:kern w:val="0"/>
          <w:lang w:val="zh-CN" w:bidi="zh-CN"/>
        </w:rPr>
        <w:t>。甚至不少公司在招聘时会明确表示学校</w:t>
      </w:r>
      <w:r>
        <w:rPr>
          <w:rFonts w:hint="eastAsia" w:cs="Segoe UI"/>
          <w:color w:val="000000"/>
          <w:kern w:val="0"/>
          <w:lang w:val="zh-CN" w:bidi="zh-CN"/>
        </w:rPr>
        <w:t>QS排名100/50名以内的候选人优先。</w:t>
      </w:r>
      <w:r>
        <w:rPr>
          <w:rFonts w:hint="eastAsia" w:cs="Calibri"/>
          <w:color w:val="000000"/>
          <w:kern w:val="0"/>
          <w:lang w:val="zh-CN" w:bidi="zh-CN"/>
        </w:rPr>
        <w:t> </w:t>
      </w:r>
    </w:p>
    <w:p>
      <w:pPr>
        <w:autoSpaceDE w:val="0"/>
        <w:autoSpaceDN w:val="0"/>
        <w:ind w:firstLine="480" w:firstLineChars="200"/>
        <w:rPr>
          <w:rFonts w:cs="Segoe UI"/>
          <w:kern w:val="0"/>
          <w:lang w:val="zh-CN" w:bidi="zh-CN"/>
        </w:rPr>
      </w:pPr>
      <w:r>
        <w:rPr>
          <w:rFonts w:hint="eastAsia" w:cs="Segoe UI"/>
          <w:color w:val="000000"/>
          <w:kern w:val="0"/>
          <w:lang w:val="zh-CN" w:bidi="zh-CN"/>
        </w:rPr>
        <w:t>而对于申请Ph.D.的同学来说</w:t>
      </w:r>
      <w:r>
        <w:rPr>
          <w:rFonts w:cs="Times New Roman"/>
          <w:color w:val="000000"/>
          <w:kern w:val="0"/>
          <w:lang w:val="zh-CN" w:bidi="zh-CN"/>
        </w:rPr>
        <w:t>，</w:t>
      </w:r>
      <w:r>
        <w:rPr>
          <w:rFonts w:hint="eastAsia" w:cs="Segoe UI"/>
          <w:color w:val="000000"/>
          <w:kern w:val="0"/>
          <w:lang w:val="zh-CN" w:bidi="zh-CN"/>
        </w:rPr>
        <w:t>教师/学校的专业水平和在学术界的认可度应该是考虑的首要因素。此时，向CS Ranking这种偏向于学术的排名可以提供很好的参考。</w:t>
      </w:r>
      <w:r>
        <w:rPr>
          <w:rFonts w:hint="eastAsia" w:cs="Calibri"/>
          <w:color w:val="000000"/>
          <w:kern w:val="0"/>
          <w:lang w:val="zh-CN" w:bidi="zh-CN"/>
        </w:rPr>
        <w:t> </w:t>
      </w:r>
    </w:p>
    <w:p>
      <w:pPr>
        <w:autoSpaceDE w:val="0"/>
        <w:autoSpaceDN w:val="0"/>
        <w:ind w:firstLine="480" w:firstLineChars="200"/>
        <w:rPr>
          <w:rFonts w:cs="Segoe UI"/>
          <w:kern w:val="0"/>
          <w:lang w:val="zh-CN" w:bidi="zh-CN"/>
        </w:rPr>
      </w:pPr>
      <w:r>
        <w:rPr>
          <w:rFonts w:hint="eastAsia" w:cs="Calibri"/>
          <w:kern w:val="0"/>
          <w:lang w:val="zh-CN" w:bidi="zh-CN"/>
        </w:rPr>
        <w:t> </w:t>
      </w:r>
    </w:p>
    <w:p>
      <w:pPr>
        <w:pStyle w:val="5"/>
        <w:rPr>
          <w:lang w:val="zh-CN" w:bidi="zh-CN"/>
        </w:rPr>
      </w:pPr>
      <w:r>
        <w:rPr>
          <w:rFonts w:hint="eastAsia"/>
          <w:lang w:val="zh-CN" w:bidi="zh-CN"/>
        </w:rPr>
        <w:t xml:space="preserve">7.Q：有什么留学博主资源推荐呢？ </w:t>
      </w:r>
    </w:p>
    <w:p>
      <w:pPr>
        <w:autoSpaceDE w:val="0"/>
        <w:autoSpaceDN w:val="0"/>
        <w:ind w:firstLine="241" w:firstLineChars="100"/>
        <w:rPr>
          <w:rFonts w:cs="Segoe UI"/>
          <w:kern w:val="0"/>
          <w:lang w:val="zh-CN" w:bidi="zh-CN"/>
        </w:rPr>
      </w:pPr>
      <w:r>
        <w:rPr>
          <w:rFonts w:hint="eastAsia" w:cs="Segoe UI"/>
          <w:b/>
          <w:bCs/>
          <w:color w:val="000000"/>
          <w:kern w:val="0"/>
          <w:lang w:val="zh-CN" w:bidi="zh-CN"/>
        </w:rPr>
        <w:t>A：</w:t>
      </w:r>
      <w:r>
        <w:rPr>
          <w:rFonts w:hint="eastAsia" w:cs="Segoe UI"/>
          <w:color w:val="000000"/>
          <w:kern w:val="0"/>
          <w:lang w:val="zh-CN" w:bidi="zh-CN"/>
        </w:rPr>
        <w:t>一般来说获得留学信息的主要途径有如下几种：</w:t>
      </w:r>
      <w:r>
        <w:rPr>
          <w:rFonts w:hint="eastAsia" w:cs="Calibri"/>
          <w:color w:val="000000"/>
          <w:kern w:val="0"/>
          <w:lang w:val="zh-CN" w:bidi="zh-CN"/>
        </w:rPr>
        <w:t> </w:t>
      </w:r>
    </w:p>
    <w:p>
      <w:pPr>
        <w:autoSpaceDE w:val="0"/>
        <w:autoSpaceDN w:val="0"/>
        <w:ind w:firstLine="480" w:firstLineChars="200"/>
        <w:rPr>
          <w:rFonts w:cs="Segoe UI"/>
          <w:kern w:val="0"/>
          <w:lang w:val="zh-CN" w:bidi="zh-CN"/>
        </w:rPr>
      </w:pPr>
      <w:r>
        <w:rPr>
          <w:rFonts w:hint="eastAsia" w:cs="仿宋"/>
          <w:color w:val="000000"/>
          <w:kern w:val="0"/>
          <w:lang w:val="zh-CN" w:bidi="zh-CN"/>
        </w:rPr>
        <w:t>（1）</w:t>
      </w:r>
      <w:r>
        <w:rPr>
          <w:rFonts w:hint="eastAsia" w:cs="Segoe UI"/>
          <w:color w:val="000000"/>
          <w:kern w:val="0"/>
          <w:lang w:val="zh-CN" w:bidi="zh-CN"/>
        </w:rPr>
        <w:t>留学论坛：</w:t>
      </w:r>
      <w:r>
        <w:rPr>
          <w:rFonts w:cs="仿宋"/>
          <w:color w:val="000000"/>
          <w:kern w:val="0"/>
          <w:lang w:val="zh-CN" w:bidi="zh-CN"/>
        </w:rPr>
        <w:t>ChaseDream</w:t>
      </w:r>
      <w:r>
        <w:rPr>
          <w:rFonts w:hint="eastAsia" w:cs="Segoe UI"/>
          <w:color w:val="000000"/>
          <w:kern w:val="0"/>
          <w:lang w:val="zh-CN" w:bidi="zh-CN"/>
        </w:rPr>
        <w:t>、一亩三分地、寄托等，上面可以寻找到关于留学的各类信息，包括开始的选校、申请时各个学校的进度、入学后的实际就读感受，都可以在这类论坛上找到。除了上述综合论坛以外，不少专业还会有自己的小论坛，比如对于美国金融工程</w:t>
      </w:r>
      <w:r>
        <w:rPr>
          <w:rFonts w:cs="仿宋"/>
          <w:color w:val="000000"/>
          <w:kern w:val="0"/>
          <w:lang w:val="zh-CN" w:bidi="zh-CN"/>
        </w:rPr>
        <w:t>/</w:t>
      </w:r>
      <w:r>
        <w:rPr>
          <w:rFonts w:hint="eastAsia" w:cs="Segoe UI"/>
          <w:color w:val="000000"/>
          <w:kern w:val="0"/>
          <w:lang w:val="zh-CN" w:bidi="zh-CN"/>
        </w:rPr>
        <w:t>金融数学的申请者来说，</w:t>
      </w:r>
      <w:r>
        <w:rPr>
          <w:rFonts w:cs="仿宋"/>
          <w:color w:val="000000"/>
          <w:kern w:val="0"/>
          <w:lang w:val="zh-CN" w:bidi="zh-CN"/>
        </w:rPr>
        <w:t>quantnet</w:t>
      </w:r>
      <w:r>
        <w:rPr>
          <w:rFonts w:hint="eastAsia" w:cs="Segoe UI"/>
          <w:color w:val="000000"/>
          <w:kern w:val="0"/>
          <w:lang w:val="zh-CN" w:bidi="zh-CN"/>
        </w:rPr>
        <w:t>就是一个更为有效的小论坛。</w:t>
      </w:r>
      <w:r>
        <w:rPr>
          <w:rFonts w:hint="eastAsia" w:cs="Calibri"/>
          <w:color w:val="000000"/>
          <w:kern w:val="0"/>
          <w:lang w:val="zh-CN" w:bidi="zh-CN"/>
        </w:rPr>
        <w:t> </w:t>
      </w:r>
    </w:p>
    <w:p>
      <w:pPr>
        <w:autoSpaceDE w:val="0"/>
        <w:autoSpaceDN w:val="0"/>
        <w:ind w:firstLine="480" w:firstLineChars="200"/>
        <w:rPr>
          <w:rFonts w:cs="Segoe UI"/>
          <w:kern w:val="0"/>
          <w:lang w:val="zh-CN" w:bidi="zh-CN"/>
        </w:rPr>
      </w:pPr>
      <w:r>
        <w:rPr>
          <w:rFonts w:hint="eastAsia" w:cs="Segoe UI"/>
          <w:color w:val="000000"/>
          <w:kern w:val="0"/>
          <w:lang w:val="zh-CN" w:bidi="zh-CN"/>
        </w:rPr>
        <w:t>（2）微博博主：比如</w:t>
      </w:r>
      <w:r>
        <w:rPr>
          <w:rFonts w:cs="仿宋"/>
          <w:color w:val="000000"/>
          <w:kern w:val="0"/>
          <w:lang w:val="zh-CN" w:bidi="zh-CN"/>
        </w:rPr>
        <w:t>@</w:t>
      </w:r>
      <w:r>
        <w:rPr>
          <w:rFonts w:hint="eastAsia" w:cs="Segoe UI"/>
          <w:color w:val="000000"/>
          <w:kern w:val="0"/>
          <w:lang w:val="zh-CN" w:bidi="zh-CN"/>
        </w:rPr>
        <w:t>美研老阿姨</w:t>
      </w:r>
      <w:r>
        <w:rPr>
          <w:rFonts w:cs="仿宋"/>
          <w:color w:val="000000"/>
          <w:kern w:val="0"/>
          <w:lang w:val="zh-CN" w:bidi="zh-CN"/>
        </w:rPr>
        <w:t>Eva</w:t>
      </w:r>
      <w:r>
        <w:rPr>
          <w:rFonts w:hint="eastAsia" w:cs="Segoe UI"/>
          <w:color w:val="000000"/>
          <w:kern w:val="0"/>
          <w:lang w:val="zh-CN" w:bidi="zh-CN"/>
        </w:rPr>
        <w:t>，</w:t>
      </w:r>
      <w:r>
        <w:rPr>
          <w:rFonts w:cs="仿宋"/>
          <w:color w:val="000000"/>
          <w:kern w:val="0"/>
          <w:lang w:val="zh-CN" w:bidi="zh-CN"/>
        </w:rPr>
        <w:t>@Real</w:t>
      </w:r>
      <w:r>
        <w:rPr>
          <w:rFonts w:hint="eastAsia" w:cs="Segoe UI"/>
          <w:color w:val="000000"/>
          <w:kern w:val="0"/>
          <w:lang w:val="zh-CN" w:bidi="zh-CN"/>
        </w:rPr>
        <w:t>佩姐，</w:t>
      </w:r>
      <w:r>
        <w:rPr>
          <w:rFonts w:cs="仿宋"/>
          <w:color w:val="000000"/>
          <w:kern w:val="0"/>
          <w:lang w:val="zh-CN" w:bidi="zh-CN"/>
        </w:rPr>
        <w:t>@</w:t>
      </w:r>
      <w:r>
        <w:rPr>
          <w:rFonts w:hint="eastAsia" w:cs="Segoe UI"/>
          <w:color w:val="000000"/>
          <w:kern w:val="0"/>
          <w:lang w:val="zh-CN" w:bidi="zh-CN"/>
        </w:rPr>
        <w:t>英国朱迪</w:t>
      </w:r>
      <w:r>
        <w:rPr>
          <w:rFonts w:cs="仿宋"/>
          <w:color w:val="000000"/>
          <w:kern w:val="0"/>
          <w:lang w:val="zh-CN" w:bidi="zh-CN"/>
        </w:rPr>
        <w:t> </w:t>
      </w:r>
      <w:r>
        <w:rPr>
          <w:rFonts w:hint="eastAsia" w:cs="Segoe UI"/>
          <w:color w:val="000000"/>
          <w:kern w:val="0"/>
          <w:lang w:val="zh-CN" w:bidi="zh-CN"/>
        </w:rPr>
        <w:t>等，部分同学会在收到</w:t>
      </w:r>
      <w:r>
        <w:rPr>
          <w:rFonts w:cs="仿宋"/>
          <w:color w:val="000000"/>
          <w:kern w:val="0"/>
          <w:lang w:val="zh-CN" w:bidi="zh-CN"/>
        </w:rPr>
        <w:t>offer</w:t>
      </w:r>
      <w:r>
        <w:rPr>
          <w:rFonts w:hint="eastAsia" w:cs="Segoe UI"/>
          <w:color w:val="000000"/>
          <w:kern w:val="0"/>
          <w:lang w:val="zh-CN" w:bidi="zh-CN"/>
        </w:rPr>
        <w:t>或者拒信后向上述博主提供有关信息和自己的背景，可以为今后想要申请的同学的选校带来极大的参考价值。同时，这些博主还会不定期的更新一些关于留学的干货，经常关注也可以提升同学们对于出国申请的了解。</w:t>
      </w:r>
      <w:r>
        <w:rPr>
          <w:rFonts w:hint="eastAsia" w:cs="Calibri"/>
          <w:color w:val="000000"/>
          <w:kern w:val="0"/>
          <w:lang w:val="zh-CN" w:bidi="zh-CN"/>
        </w:rPr>
        <w:t> </w:t>
      </w:r>
    </w:p>
    <w:p>
      <w:pPr>
        <w:autoSpaceDE w:val="0"/>
        <w:autoSpaceDN w:val="0"/>
        <w:ind w:firstLine="480" w:firstLineChars="200"/>
        <w:rPr>
          <w:rFonts w:cs="Segoe UI"/>
          <w:kern w:val="0"/>
          <w:lang w:val="zh-CN" w:bidi="zh-CN"/>
        </w:rPr>
      </w:pPr>
      <w:r>
        <w:rPr>
          <w:rFonts w:hint="eastAsia" w:cs="仿宋"/>
          <w:color w:val="000000"/>
          <w:kern w:val="0"/>
          <w:lang w:val="zh-CN" w:bidi="zh-CN"/>
        </w:rPr>
        <w:t>（3）</w:t>
      </w:r>
      <w:r>
        <w:rPr>
          <w:rFonts w:hint="eastAsia" w:cs="Segoe UI"/>
          <w:color w:val="000000"/>
          <w:kern w:val="0"/>
          <w:lang w:val="zh-CN" w:bidi="zh-CN"/>
        </w:rPr>
        <w:t>学校官网：对于有目标院校的同学来说，学校官网永远是最为准确的信息来源。上面不仅有最权威的项目要求，申请时间等，部分项目还会在官网上告诉申请者他们的录取偏好以及背景提升方面的建议。此外，少部分项目（如纽约大学金融数学、普林斯顿大学金融学等）甚至会将在读学生的简历直接放到官网上，同学们通过阅读这些简历，可以很快的知晓项目在录取时的标准以及偏好。</w:t>
      </w:r>
      <w:r>
        <w:rPr>
          <w:rFonts w:hint="eastAsia" w:cs="Calibri"/>
          <w:color w:val="000000"/>
          <w:kern w:val="0"/>
          <w:lang w:val="zh-CN" w:bidi="zh-CN"/>
        </w:rPr>
        <w:t> </w:t>
      </w:r>
    </w:p>
    <w:p>
      <w:pPr>
        <w:autoSpaceDE w:val="0"/>
        <w:autoSpaceDN w:val="0"/>
        <w:ind w:firstLine="480" w:firstLineChars="200"/>
        <w:rPr>
          <w:rFonts w:cs="Segoe UI"/>
          <w:kern w:val="0"/>
          <w:lang w:val="zh-CN" w:bidi="zh-CN"/>
        </w:rPr>
      </w:pPr>
      <w:r>
        <w:rPr>
          <w:rFonts w:hint="eastAsia" w:cs="仿宋"/>
          <w:color w:val="000000"/>
          <w:kern w:val="0"/>
          <w:lang w:val="zh-CN" w:bidi="zh-CN"/>
        </w:rPr>
        <w:t>（4）</w:t>
      </w:r>
      <w:r>
        <w:rPr>
          <w:rFonts w:hint="eastAsia" w:cs="Segoe UI"/>
          <w:color w:val="000000"/>
          <w:kern w:val="0"/>
          <w:lang w:val="zh-CN" w:bidi="zh-CN"/>
        </w:rPr>
        <w:t>微信公众号：同学也可以直接使用微信的搜索功能搜索自己的意向学校与项目，一般来讲，只要不是过于冷门的项目，都会有留学中介对于此项目的详细解析或者“</w:t>
      </w:r>
      <w:r>
        <w:rPr>
          <w:rFonts w:cs="仿宋"/>
          <w:color w:val="000000"/>
          <w:kern w:val="0"/>
          <w:lang w:val="zh-CN" w:bidi="zh-CN"/>
        </w:rPr>
        <w:t>XX</w:t>
      </w:r>
      <w:r>
        <w:rPr>
          <w:rFonts w:hint="eastAsia" w:cs="Segoe UI"/>
          <w:color w:val="000000"/>
          <w:kern w:val="0"/>
          <w:lang w:val="zh-CN" w:bidi="zh-CN"/>
        </w:rPr>
        <w:t>思享”等账号发布的申请总结。虽然留学中介推送的主要目的是为了打广告，但其中仍不乏有一些干货。</w:t>
      </w:r>
      <w:r>
        <w:rPr>
          <w:rFonts w:hint="eastAsia" w:cs="Calibri"/>
          <w:color w:val="000000"/>
          <w:kern w:val="0"/>
          <w:lang w:val="zh-CN" w:bidi="zh-CN"/>
        </w:rPr>
        <w:t> </w:t>
      </w:r>
    </w:p>
    <w:p>
      <w:pPr>
        <w:autoSpaceDE w:val="0"/>
        <w:autoSpaceDN w:val="0"/>
        <w:ind w:firstLine="480" w:firstLineChars="200"/>
        <w:rPr>
          <w:rFonts w:cs="Segoe UI"/>
          <w:kern w:val="0"/>
          <w:lang w:val="zh-CN" w:bidi="zh-CN"/>
        </w:rPr>
      </w:pPr>
      <w:r>
        <w:rPr>
          <w:rFonts w:hint="eastAsia" w:cs="仿宋"/>
          <w:color w:val="000000"/>
          <w:kern w:val="0"/>
          <w:lang w:val="zh-CN" w:bidi="zh-CN"/>
        </w:rPr>
        <w:t>（5）</w:t>
      </w:r>
      <w:r>
        <w:rPr>
          <w:rFonts w:hint="eastAsia" w:cs="Segoe UI"/>
          <w:color w:val="000000"/>
          <w:kern w:val="0"/>
          <w:lang w:val="zh-CN" w:bidi="zh-CN"/>
        </w:rPr>
        <w:t>知乎：直接在知乎搜索“在</w:t>
      </w:r>
      <w:r>
        <w:rPr>
          <w:rFonts w:cs="仿宋"/>
          <w:color w:val="000000"/>
          <w:kern w:val="0"/>
          <w:lang w:val="zh-CN" w:bidi="zh-CN"/>
        </w:rPr>
        <w:t>XX</w:t>
      </w:r>
      <w:r>
        <w:rPr>
          <w:rFonts w:hint="eastAsia" w:cs="Segoe UI"/>
          <w:color w:val="000000"/>
          <w:kern w:val="0"/>
          <w:lang w:val="zh-CN" w:bidi="zh-CN"/>
        </w:rPr>
        <w:t>就读</w:t>
      </w:r>
      <w:r>
        <w:rPr>
          <w:rFonts w:cs="仿宋"/>
          <w:color w:val="000000"/>
          <w:kern w:val="0"/>
          <w:lang w:val="zh-CN" w:bidi="zh-CN"/>
        </w:rPr>
        <w:t>XX</w:t>
      </w:r>
      <w:r>
        <w:rPr>
          <w:rFonts w:hint="eastAsia" w:cs="Segoe UI"/>
          <w:color w:val="000000"/>
          <w:kern w:val="0"/>
          <w:lang w:val="zh-CN" w:bidi="zh-CN"/>
        </w:rPr>
        <w:t>项目是一种什么体验”，就可以搜索到大部分主流项目学生的实际体验。相较于留学公众号的信息，知乎上的信息往往都是同学的一手信息与实际体验，所以会更加的客观有效。</w:t>
      </w:r>
      <w:r>
        <w:rPr>
          <w:rFonts w:hint="eastAsia" w:cs="Calibri"/>
          <w:color w:val="000000"/>
          <w:kern w:val="0"/>
          <w:lang w:val="zh-CN" w:bidi="zh-CN"/>
        </w:rPr>
        <w:t> </w:t>
      </w:r>
    </w:p>
    <w:p>
      <w:pPr>
        <w:autoSpaceDE w:val="0"/>
        <w:autoSpaceDN w:val="0"/>
        <w:ind w:firstLine="480" w:firstLineChars="200"/>
        <w:rPr>
          <w:rFonts w:cs="Calibri"/>
          <w:color w:val="000000"/>
          <w:kern w:val="0"/>
          <w:lang w:val="zh-CN" w:bidi="zh-CN"/>
        </w:rPr>
      </w:pPr>
      <w:r>
        <w:rPr>
          <w:rFonts w:hint="eastAsia" w:cs="仿宋"/>
          <w:color w:val="000000"/>
          <w:kern w:val="0"/>
          <w:lang w:val="zh-CN" w:bidi="zh-CN"/>
        </w:rPr>
        <w:t>（6）</w:t>
      </w:r>
      <w:r>
        <w:rPr>
          <w:rFonts w:hint="eastAsia" w:cs="Segoe UI"/>
          <w:color w:val="000000"/>
          <w:kern w:val="0"/>
          <w:lang w:val="zh-CN" w:bidi="zh-CN"/>
        </w:rPr>
        <w:t>领英（</w:t>
      </w:r>
      <w:r>
        <w:rPr>
          <w:rFonts w:cs="仿宋"/>
          <w:color w:val="000000"/>
          <w:kern w:val="0"/>
          <w:lang w:val="zh-CN" w:bidi="zh-CN"/>
        </w:rPr>
        <w:t>LinkedIn</w:t>
      </w:r>
      <w:r>
        <w:rPr>
          <w:rFonts w:hint="eastAsia" w:cs="Segoe UI"/>
          <w:color w:val="000000"/>
          <w:kern w:val="0"/>
          <w:lang w:val="zh-CN" w:bidi="zh-CN"/>
        </w:rPr>
        <w:t>）：</w:t>
      </w:r>
      <w:r>
        <w:rPr>
          <w:rFonts w:cs="仿宋"/>
          <w:color w:val="000000"/>
          <w:kern w:val="0"/>
          <w:lang w:val="zh-CN" w:bidi="zh-CN"/>
        </w:rPr>
        <w:t>LinkedIn</w:t>
      </w:r>
      <w:r>
        <w:rPr>
          <w:rFonts w:hint="eastAsia" w:cs="Segoe UI"/>
          <w:color w:val="000000"/>
          <w:kern w:val="0"/>
          <w:lang w:val="zh-CN" w:bidi="zh-CN"/>
        </w:rPr>
        <w:t>虽然不是专门的留学社交平台，但对于要申请国外留学的同学仍具有很高的价值。首先，同学们可以通过意向项目的学长学姐的</w:t>
      </w:r>
      <w:r>
        <w:rPr>
          <w:rFonts w:cs="仿宋"/>
          <w:color w:val="000000"/>
          <w:kern w:val="0"/>
          <w:lang w:val="zh-CN" w:bidi="zh-CN"/>
        </w:rPr>
        <w:t>LinkedIn</w:t>
      </w:r>
      <w:r>
        <w:rPr>
          <w:rFonts w:hint="eastAsia" w:cs="Segoe UI"/>
          <w:color w:val="000000"/>
          <w:kern w:val="0"/>
          <w:lang w:val="zh-CN" w:bidi="zh-CN"/>
        </w:rPr>
        <w:t>履历了解到他们申请时大致的背景，以了解项目的录取要求。还可以通过学长学姐项目毕业后的去向了解到项目在找工作时的竞争力。此外，同学们可以直接加对方为好友一对一的问问题，相信大多数学长学姐都是很乐意帮助大家的。</w:t>
      </w:r>
      <w:r>
        <w:rPr>
          <w:rFonts w:hint="eastAsia" w:cs="Calibri"/>
          <w:color w:val="000000"/>
          <w:kern w:val="0"/>
          <w:lang w:val="zh-CN" w:bidi="zh-CN"/>
        </w:rPr>
        <w:t> </w:t>
      </w:r>
    </w:p>
    <w:p>
      <w:pPr>
        <w:widowControl/>
        <w:spacing w:line="240" w:lineRule="auto"/>
        <w:rPr>
          <w:rFonts w:cs="Calibri"/>
          <w:color w:val="000000"/>
          <w:kern w:val="0"/>
          <w:lang w:val="zh-CN" w:bidi="zh-CN"/>
        </w:rPr>
      </w:pPr>
      <w:r>
        <w:rPr>
          <w:rFonts w:cs="Calibri"/>
          <w:color w:val="000000"/>
          <w:kern w:val="0"/>
          <w:lang w:val="zh-CN" w:bidi="zh-CN"/>
        </w:rPr>
        <w:br w:type="page"/>
      </w:r>
    </w:p>
    <w:p>
      <w:pPr>
        <w:keepNext/>
        <w:keepLines/>
        <w:widowControl/>
        <w:spacing w:before="340" w:after="330" w:line="578" w:lineRule="auto"/>
        <w:outlineLvl w:val="0"/>
        <w:rPr>
          <w:rFonts w:ascii="Calibri" w:hAnsi="Calibri" w:eastAsia="等线" w:cs="Courier New"/>
          <w:b/>
          <w:bCs/>
          <w:kern w:val="44"/>
          <w:sz w:val="44"/>
          <w:szCs w:val="44"/>
        </w:rPr>
      </w:pPr>
      <w:bookmarkStart w:id="360" w:name="_Toc75364295"/>
      <w:r>
        <w:rPr>
          <w:rFonts w:hint="eastAsia" w:ascii="Calibri" w:hAnsi="Calibri" w:eastAsia="等线" w:cs="Times New Roman"/>
          <w:b/>
          <w:bCs/>
          <w:kern w:val="44"/>
          <w:sz w:val="44"/>
          <w:szCs w:val="44"/>
        </w:rPr>
        <w:t>参考文献</w:t>
      </w:r>
      <w:bookmarkEnd w:id="360"/>
    </w:p>
    <w:p>
      <w:pPr>
        <w:widowControl/>
        <w:spacing w:line="360" w:lineRule="auto"/>
        <w:ind w:firstLine="420" w:firstLineChars="200"/>
        <w:rPr>
          <w:rFonts w:cs="Courier New"/>
          <w:kern w:val="0"/>
          <w:sz w:val="21"/>
          <w:szCs w:val="21"/>
        </w:rPr>
      </w:pPr>
      <w:r>
        <w:rPr>
          <w:rFonts w:hint="eastAsia" w:cs="MS Gothic"/>
          <w:kern w:val="0"/>
          <w:sz w:val="21"/>
          <w:szCs w:val="21"/>
        </w:rPr>
        <w:t>［</w:t>
      </w:r>
      <w:r>
        <w:rPr>
          <w:rFonts w:cs="Courier New"/>
          <w:kern w:val="0"/>
          <w:sz w:val="21"/>
          <w:szCs w:val="21"/>
        </w:rPr>
        <w:t>1</w:t>
      </w:r>
      <w:r>
        <w:rPr>
          <w:rFonts w:hint="eastAsia" w:cs="MS Gothic"/>
          <w:kern w:val="0"/>
          <w:sz w:val="21"/>
          <w:szCs w:val="21"/>
        </w:rPr>
        <w:t>］托</w:t>
      </w:r>
      <w:r>
        <w:rPr>
          <w:rFonts w:hint="eastAsia" w:cs="Microsoft JhengHei"/>
          <w:kern w:val="0"/>
          <w:sz w:val="21"/>
          <w:szCs w:val="21"/>
        </w:rPr>
        <w:t>马斯</w:t>
      </w:r>
      <w:r>
        <w:rPr>
          <w:rFonts w:cs="Courier New"/>
          <w:kern w:val="0"/>
          <w:sz w:val="21"/>
          <w:szCs w:val="21"/>
        </w:rPr>
        <w:t>·</w:t>
      </w:r>
      <w:r>
        <w:rPr>
          <w:rFonts w:hint="eastAsia" w:cs="Microsoft JhengHei"/>
          <w:kern w:val="0"/>
          <w:sz w:val="21"/>
          <w:szCs w:val="21"/>
        </w:rPr>
        <w:t>萨金特</w:t>
      </w:r>
      <w:r>
        <w:rPr>
          <w:rFonts w:cs="Courier New"/>
          <w:kern w:val="0"/>
          <w:sz w:val="21"/>
          <w:szCs w:val="21"/>
        </w:rPr>
        <w:t>.</w:t>
      </w:r>
      <w:r>
        <w:rPr>
          <w:rFonts w:hint="eastAsia" w:cs="MS Gothic"/>
          <w:kern w:val="0"/>
          <w:sz w:val="21"/>
          <w:szCs w:val="21"/>
        </w:rPr>
        <w:t>数学和宏</w:t>
      </w:r>
      <w:r>
        <w:rPr>
          <w:rFonts w:hint="eastAsia" w:cs="Microsoft JhengHei"/>
          <w:kern w:val="0"/>
          <w:sz w:val="21"/>
          <w:szCs w:val="21"/>
        </w:rPr>
        <w:t>观经济学关系之解惑［</w:t>
      </w:r>
      <w:r>
        <w:rPr>
          <w:rFonts w:cs="Courier New"/>
          <w:kern w:val="0"/>
          <w:sz w:val="21"/>
          <w:szCs w:val="21"/>
        </w:rPr>
        <w:t>EB/OL</w:t>
      </w:r>
      <w:r>
        <w:rPr>
          <w:rFonts w:hint="eastAsia" w:cs="MS Gothic"/>
          <w:kern w:val="0"/>
          <w:sz w:val="21"/>
          <w:szCs w:val="21"/>
        </w:rPr>
        <w:t>］</w:t>
      </w:r>
      <w:r>
        <w:rPr>
          <w:rFonts w:cs="Courier New"/>
          <w:kern w:val="0"/>
          <w:sz w:val="21"/>
          <w:szCs w:val="21"/>
        </w:rPr>
        <w:t>.(20190916)</w:t>
      </w:r>
      <w:r>
        <w:rPr>
          <w:rFonts w:hint="eastAsia" w:cs="MS Gothic"/>
          <w:kern w:val="0"/>
          <w:sz w:val="21"/>
          <w:szCs w:val="21"/>
        </w:rPr>
        <w:t>［</w:t>
      </w:r>
      <w:r>
        <w:rPr>
          <w:rFonts w:cs="Courier New"/>
          <w:kern w:val="0"/>
          <w:sz w:val="21"/>
          <w:szCs w:val="21"/>
        </w:rPr>
        <w:t>202065</w:t>
      </w:r>
      <w:r>
        <w:rPr>
          <w:rFonts w:hint="eastAsia" w:cs="MS Gothic"/>
          <w:kern w:val="0"/>
          <w:sz w:val="21"/>
          <w:szCs w:val="21"/>
        </w:rPr>
        <w:t>］</w:t>
      </w:r>
      <w:r>
        <w:rPr>
          <w:rFonts w:cs="Courier New"/>
          <w:kern w:val="0"/>
          <w:sz w:val="21"/>
          <w:szCs w:val="21"/>
        </w:rPr>
        <w:t>.https</w:t>
      </w:r>
      <w:r>
        <w:rPr>
          <w:rFonts w:hint="eastAsia" w:cs="MS Gothic"/>
          <w:kern w:val="0"/>
          <w:sz w:val="21"/>
          <w:szCs w:val="21"/>
        </w:rPr>
        <w:t>：</w:t>
      </w:r>
      <w:r>
        <w:rPr>
          <w:rFonts w:cs="Courier New"/>
          <w:kern w:val="0"/>
          <w:sz w:val="21"/>
          <w:szCs w:val="21"/>
        </w:rPr>
        <w:t>//www.phbs.pku.edu.cn/2019/viewpoint_0916/6477.html.</w:t>
      </w:r>
    </w:p>
    <w:p>
      <w:pPr>
        <w:widowControl/>
        <w:spacing w:line="360" w:lineRule="auto"/>
        <w:ind w:firstLine="420" w:firstLineChars="200"/>
        <w:rPr>
          <w:rFonts w:cs="Courier New"/>
          <w:kern w:val="0"/>
          <w:sz w:val="21"/>
          <w:szCs w:val="21"/>
        </w:rPr>
      </w:pPr>
      <w:r>
        <w:rPr>
          <w:rFonts w:hint="eastAsia" w:cs="MS Gothic"/>
          <w:kern w:val="0"/>
          <w:sz w:val="21"/>
          <w:szCs w:val="21"/>
        </w:rPr>
        <w:t>［</w:t>
      </w:r>
      <w:r>
        <w:rPr>
          <w:rFonts w:cs="Courier New"/>
          <w:kern w:val="0"/>
          <w:sz w:val="21"/>
          <w:szCs w:val="21"/>
        </w:rPr>
        <w:t>2</w:t>
      </w:r>
      <w:r>
        <w:rPr>
          <w:rFonts w:hint="eastAsia" w:cs="MS Gothic"/>
          <w:kern w:val="0"/>
          <w:sz w:val="21"/>
          <w:szCs w:val="21"/>
        </w:rPr>
        <w:t>］郭磊</w:t>
      </w:r>
      <w:r>
        <w:rPr>
          <w:rFonts w:cs="Courier New"/>
          <w:kern w:val="0"/>
          <w:sz w:val="21"/>
          <w:szCs w:val="21"/>
        </w:rPr>
        <w:t>,</w:t>
      </w:r>
      <w:r>
        <w:rPr>
          <w:rFonts w:hint="eastAsia" w:cs="MS Gothic"/>
          <w:kern w:val="0"/>
          <w:sz w:val="21"/>
          <w:szCs w:val="21"/>
        </w:rPr>
        <w:t>脱秋菊</w:t>
      </w:r>
      <w:r>
        <w:rPr>
          <w:rFonts w:cs="Courier New"/>
          <w:kern w:val="0"/>
          <w:sz w:val="21"/>
          <w:szCs w:val="21"/>
        </w:rPr>
        <w:t>.</w:t>
      </w:r>
      <w:r>
        <w:rPr>
          <w:rFonts w:hint="eastAsia" w:cs="MS Gothic"/>
          <w:kern w:val="0"/>
          <w:sz w:val="21"/>
          <w:szCs w:val="21"/>
        </w:rPr>
        <w:t>面向自主学</w:t>
      </w:r>
      <w:r>
        <w:rPr>
          <w:rFonts w:hint="eastAsia" w:cs="Microsoft JhengHei"/>
          <w:kern w:val="0"/>
          <w:sz w:val="21"/>
          <w:szCs w:val="21"/>
        </w:rPr>
        <w:t>习能力提升的大学数学多媒体教学资源建设研究［</w:t>
      </w:r>
      <w:r>
        <w:rPr>
          <w:rFonts w:cs="Courier New"/>
          <w:kern w:val="0"/>
          <w:sz w:val="21"/>
          <w:szCs w:val="21"/>
        </w:rPr>
        <w:t>J</w:t>
      </w:r>
      <w:r>
        <w:rPr>
          <w:rFonts w:hint="eastAsia" w:cs="MS Gothic"/>
          <w:kern w:val="0"/>
          <w:sz w:val="21"/>
          <w:szCs w:val="21"/>
        </w:rPr>
        <w:t>］</w:t>
      </w:r>
      <w:r>
        <w:rPr>
          <w:rFonts w:cs="Courier New"/>
          <w:kern w:val="0"/>
          <w:sz w:val="21"/>
          <w:szCs w:val="21"/>
        </w:rPr>
        <w:t>.</w:t>
      </w:r>
      <w:r>
        <w:rPr>
          <w:rFonts w:hint="eastAsia" w:cs="MS Gothic"/>
          <w:kern w:val="0"/>
          <w:sz w:val="21"/>
          <w:szCs w:val="21"/>
        </w:rPr>
        <w:t>教育</w:t>
      </w:r>
      <w:r>
        <w:rPr>
          <w:rFonts w:hint="eastAsia" w:cs="Microsoft JhengHei"/>
          <w:kern w:val="0"/>
          <w:sz w:val="21"/>
          <w:szCs w:val="21"/>
        </w:rPr>
        <w:t>现代化，</w:t>
      </w:r>
      <w:r>
        <w:rPr>
          <w:rFonts w:cs="Courier New"/>
          <w:kern w:val="0"/>
          <w:sz w:val="21"/>
          <w:szCs w:val="21"/>
        </w:rPr>
        <w:t>2019(13)</w:t>
      </w:r>
      <w:r>
        <w:rPr>
          <w:rFonts w:hint="eastAsia" w:cs="MS Gothic"/>
          <w:kern w:val="0"/>
          <w:sz w:val="21"/>
          <w:szCs w:val="21"/>
        </w:rPr>
        <w:t>：</w:t>
      </w:r>
      <w:r>
        <w:rPr>
          <w:rFonts w:cs="Courier New"/>
          <w:kern w:val="0"/>
          <w:sz w:val="21"/>
          <w:szCs w:val="21"/>
        </w:rPr>
        <w:t>100102.</w:t>
      </w:r>
    </w:p>
    <w:p>
      <w:pPr>
        <w:widowControl/>
        <w:spacing w:line="360" w:lineRule="auto"/>
        <w:ind w:firstLine="420" w:firstLineChars="200"/>
        <w:rPr>
          <w:rFonts w:cs="Courier New"/>
          <w:kern w:val="0"/>
          <w:sz w:val="21"/>
          <w:szCs w:val="21"/>
        </w:rPr>
      </w:pPr>
      <w:r>
        <w:rPr>
          <w:rFonts w:hint="eastAsia" w:cs="MS Gothic"/>
          <w:kern w:val="0"/>
          <w:sz w:val="21"/>
          <w:szCs w:val="21"/>
        </w:rPr>
        <w:t>［</w:t>
      </w:r>
      <w:r>
        <w:rPr>
          <w:rFonts w:cs="Courier New"/>
          <w:kern w:val="0"/>
          <w:sz w:val="21"/>
          <w:szCs w:val="21"/>
        </w:rPr>
        <w:t>3</w:t>
      </w:r>
      <w:r>
        <w:rPr>
          <w:rFonts w:hint="eastAsia" w:cs="MS Gothic"/>
          <w:kern w:val="0"/>
          <w:sz w:val="21"/>
          <w:szCs w:val="21"/>
        </w:rPr>
        <w:t>］高秋菊</w:t>
      </w:r>
      <w:r>
        <w:rPr>
          <w:rFonts w:cs="Courier New"/>
          <w:kern w:val="0"/>
          <w:sz w:val="21"/>
          <w:szCs w:val="21"/>
        </w:rPr>
        <w:t>.</w:t>
      </w:r>
      <w:r>
        <w:rPr>
          <w:rFonts w:hint="eastAsia" w:cs="MS Gothic"/>
          <w:kern w:val="0"/>
          <w:sz w:val="21"/>
          <w:szCs w:val="21"/>
        </w:rPr>
        <w:t>关于从中学数学到大学数学学</w:t>
      </w:r>
      <w:r>
        <w:rPr>
          <w:rFonts w:hint="eastAsia" w:cs="Microsoft JhengHei"/>
          <w:kern w:val="0"/>
          <w:sz w:val="21"/>
          <w:szCs w:val="21"/>
        </w:rPr>
        <w:t>习方法转变的策略［</w:t>
      </w:r>
      <w:r>
        <w:rPr>
          <w:rFonts w:cs="Courier New"/>
          <w:kern w:val="0"/>
          <w:sz w:val="21"/>
          <w:szCs w:val="21"/>
        </w:rPr>
        <w:t>J</w:t>
      </w:r>
      <w:r>
        <w:rPr>
          <w:rFonts w:hint="eastAsia" w:cs="MS Gothic"/>
          <w:kern w:val="0"/>
          <w:sz w:val="21"/>
          <w:szCs w:val="21"/>
        </w:rPr>
        <w:t>］</w:t>
      </w:r>
      <w:r>
        <w:rPr>
          <w:rFonts w:cs="Courier New"/>
          <w:kern w:val="0"/>
          <w:sz w:val="21"/>
          <w:szCs w:val="21"/>
        </w:rPr>
        <w:t>.</w:t>
      </w:r>
      <w:r>
        <w:rPr>
          <w:rFonts w:hint="eastAsia" w:cs="MS Gothic"/>
          <w:kern w:val="0"/>
          <w:sz w:val="21"/>
          <w:szCs w:val="21"/>
        </w:rPr>
        <w:t>赤峰学院学</w:t>
      </w:r>
      <w:r>
        <w:rPr>
          <w:rFonts w:hint="eastAsia" w:cs="Microsoft JhengHei"/>
          <w:kern w:val="0"/>
          <w:sz w:val="21"/>
          <w:szCs w:val="21"/>
        </w:rPr>
        <w:t>报</w:t>
      </w:r>
      <w:r>
        <w:rPr>
          <w:rFonts w:cs="Courier New"/>
          <w:kern w:val="0"/>
          <w:sz w:val="21"/>
          <w:szCs w:val="21"/>
        </w:rPr>
        <w:t>(</w:t>
      </w:r>
      <w:r>
        <w:rPr>
          <w:rFonts w:hint="eastAsia" w:cs="MS Gothic"/>
          <w:kern w:val="0"/>
          <w:sz w:val="21"/>
          <w:szCs w:val="21"/>
        </w:rPr>
        <w:t>自然科学版</w:t>
      </w:r>
      <w:r>
        <w:rPr>
          <w:rFonts w:cs="Courier New"/>
          <w:kern w:val="0"/>
          <w:sz w:val="21"/>
          <w:szCs w:val="21"/>
        </w:rPr>
        <w:t>),2010(08)</w:t>
      </w:r>
      <w:r>
        <w:rPr>
          <w:rFonts w:hint="eastAsia" w:cs="MS Gothic"/>
          <w:kern w:val="0"/>
          <w:sz w:val="21"/>
          <w:szCs w:val="21"/>
        </w:rPr>
        <w:t>：</w:t>
      </w:r>
      <w:r>
        <w:rPr>
          <w:rFonts w:cs="Courier New"/>
          <w:kern w:val="0"/>
          <w:sz w:val="21"/>
          <w:szCs w:val="21"/>
        </w:rPr>
        <w:t>205206.</w:t>
      </w:r>
    </w:p>
    <w:p>
      <w:pPr>
        <w:widowControl/>
        <w:spacing w:line="360" w:lineRule="auto"/>
        <w:ind w:firstLine="420" w:firstLineChars="200"/>
        <w:rPr>
          <w:rFonts w:cs="Courier New"/>
          <w:kern w:val="0"/>
          <w:sz w:val="21"/>
          <w:szCs w:val="21"/>
        </w:rPr>
      </w:pPr>
      <w:r>
        <w:rPr>
          <w:rFonts w:hint="eastAsia" w:cs="MS Gothic"/>
          <w:kern w:val="0"/>
          <w:sz w:val="21"/>
          <w:szCs w:val="21"/>
        </w:rPr>
        <w:t>［</w:t>
      </w:r>
      <w:r>
        <w:rPr>
          <w:rFonts w:cs="Courier New"/>
          <w:kern w:val="0"/>
          <w:sz w:val="21"/>
          <w:szCs w:val="21"/>
        </w:rPr>
        <w:t>4</w:t>
      </w:r>
      <w:r>
        <w:rPr>
          <w:rFonts w:hint="eastAsia" w:cs="MS Gothic"/>
          <w:kern w:val="0"/>
          <w:sz w:val="21"/>
          <w:szCs w:val="21"/>
        </w:rPr>
        <w:t>］姚</w:t>
      </w:r>
      <w:r>
        <w:rPr>
          <w:rFonts w:hint="eastAsia" w:cs="Microsoft JhengHei"/>
          <w:kern w:val="0"/>
          <w:sz w:val="21"/>
          <w:szCs w:val="21"/>
        </w:rPr>
        <w:t>树桥</w:t>
      </w:r>
      <w:r>
        <w:rPr>
          <w:rFonts w:cs="Courier New"/>
          <w:kern w:val="0"/>
          <w:sz w:val="21"/>
          <w:szCs w:val="21"/>
        </w:rPr>
        <w:t>,</w:t>
      </w:r>
      <w:r>
        <w:rPr>
          <w:rFonts w:hint="eastAsia" w:cs="Microsoft JhengHei"/>
          <w:kern w:val="0"/>
          <w:sz w:val="21"/>
          <w:szCs w:val="21"/>
        </w:rPr>
        <w:t>杨艳杰</w:t>
      </w:r>
      <w:r>
        <w:rPr>
          <w:rFonts w:cs="Courier New"/>
          <w:kern w:val="0"/>
          <w:sz w:val="21"/>
          <w:szCs w:val="21"/>
        </w:rPr>
        <w:t>.</w:t>
      </w:r>
      <w:r>
        <w:rPr>
          <w:rFonts w:hint="eastAsia" w:cs="MS Gothic"/>
          <w:kern w:val="0"/>
          <w:sz w:val="21"/>
          <w:szCs w:val="21"/>
        </w:rPr>
        <w:t>医学心理学［</w:t>
      </w:r>
      <w:r>
        <w:rPr>
          <w:rFonts w:cs="Courier New"/>
          <w:kern w:val="0"/>
          <w:sz w:val="21"/>
          <w:szCs w:val="21"/>
        </w:rPr>
        <w:t>M</w:t>
      </w:r>
      <w:r>
        <w:rPr>
          <w:rFonts w:hint="eastAsia" w:cs="MS Gothic"/>
          <w:kern w:val="0"/>
          <w:sz w:val="21"/>
          <w:szCs w:val="21"/>
        </w:rPr>
        <w:t>］</w:t>
      </w:r>
      <w:r>
        <w:rPr>
          <w:rFonts w:cs="Courier New"/>
          <w:kern w:val="0"/>
          <w:sz w:val="21"/>
          <w:szCs w:val="21"/>
        </w:rPr>
        <w:t>.7</w:t>
      </w:r>
      <w:r>
        <w:rPr>
          <w:rFonts w:hint="eastAsia" w:cs="MS Gothic"/>
          <w:kern w:val="0"/>
          <w:sz w:val="21"/>
          <w:szCs w:val="21"/>
        </w:rPr>
        <w:t>版</w:t>
      </w:r>
      <w:r>
        <w:rPr>
          <w:rFonts w:cs="Courier New"/>
          <w:kern w:val="0"/>
          <w:sz w:val="21"/>
          <w:szCs w:val="21"/>
        </w:rPr>
        <w:t>.</w:t>
      </w:r>
      <w:r>
        <w:rPr>
          <w:rFonts w:hint="eastAsia" w:cs="MS Gothic"/>
          <w:kern w:val="0"/>
          <w:sz w:val="21"/>
          <w:szCs w:val="21"/>
        </w:rPr>
        <w:t>北京：人民</w:t>
      </w:r>
      <w:r>
        <w:rPr>
          <w:rFonts w:hint="eastAsia" w:cs="Microsoft JhengHei"/>
          <w:kern w:val="0"/>
          <w:sz w:val="21"/>
          <w:szCs w:val="21"/>
        </w:rPr>
        <w:t>卫生出版社</w:t>
      </w:r>
      <w:r>
        <w:rPr>
          <w:rFonts w:cs="Courier New"/>
          <w:kern w:val="0"/>
          <w:sz w:val="21"/>
          <w:szCs w:val="21"/>
        </w:rPr>
        <w:t>,2018</w:t>
      </w:r>
      <w:r>
        <w:rPr>
          <w:rFonts w:hint="eastAsia" w:cs="MS Gothic"/>
          <w:kern w:val="0"/>
          <w:sz w:val="21"/>
          <w:szCs w:val="21"/>
        </w:rPr>
        <w:t>：</w:t>
      </w:r>
      <w:r>
        <w:rPr>
          <w:rFonts w:cs="Courier New"/>
          <w:kern w:val="0"/>
          <w:sz w:val="21"/>
          <w:szCs w:val="21"/>
        </w:rPr>
        <w:t>167.</w:t>
      </w:r>
    </w:p>
    <w:p>
      <w:pPr>
        <w:widowControl/>
        <w:spacing w:line="360" w:lineRule="auto"/>
        <w:ind w:firstLine="420" w:firstLineChars="200"/>
        <w:rPr>
          <w:rFonts w:cs="Courier New"/>
          <w:kern w:val="0"/>
          <w:sz w:val="21"/>
          <w:szCs w:val="21"/>
        </w:rPr>
      </w:pPr>
      <w:r>
        <w:rPr>
          <w:rFonts w:hint="eastAsia" w:cs="MS Gothic"/>
          <w:kern w:val="0"/>
          <w:sz w:val="21"/>
          <w:szCs w:val="21"/>
        </w:rPr>
        <w:t>［</w:t>
      </w:r>
      <w:r>
        <w:rPr>
          <w:rFonts w:cs="Courier New"/>
          <w:kern w:val="0"/>
          <w:sz w:val="21"/>
          <w:szCs w:val="21"/>
        </w:rPr>
        <w:t>5</w:t>
      </w:r>
      <w:r>
        <w:rPr>
          <w:rFonts w:hint="eastAsia" w:cs="MS Gothic"/>
          <w:kern w:val="0"/>
          <w:sz w:val="21"/>
          <w:szCs w:val="21"/>
        </w:rPr>
        <w:t>］史蒂芬</w:t>
      </w:r>
      <w:r>
        <w:rPr>
          <w:rFonts w:cs="Courier New"/>
          <w:kern w:val="0"/>
          <w:sz w:val="21"/>
          <w:szCs w:val="21"/>
        </w:rPr>
        <w:t>·</w:t>
      </w:r>
      <w:r>
        <w:rPr>
          <w:rFonts w:hint="eastAsia" w:cs="MS Gothic"/>
          <w:kern w:val="0"/>
          <w:sz w:val="21"/>
          <w:szCs w:val="21"/>
        </w:rPr>
        <w:t>柯</w:t>
      </w:r>
      <w:r>
        <w:rPr>
          <w:rFonts w:hint="eastAsia" w:cs="Microsoft JhengHei"/>
          <w:kern w:val="0"/>
          <w:sz w:val="21"/>
          <w:szCs w:val="21"/>
        </w:rPr>
        <w:t>维，罗杰</w:t>
      </w:r>
      <w:r>
        <w:rPr>
          <w:rFonts w:cs="Courier New"/>
          <w:kern w:val="0"/>
          <w:sz w:val="21"/>
          <w:szCs w:val="21"/>
        </w:rPr>
        <w:t>·</w:t>
      </w:r>
      <w:r>
        <w:rPr>
          <w:rFonts w:hint="eastAsia" w:cs="MS Gothic"/>
          <w:kern w:val="0"/>
          <w:sz w:val="21"/>
          <w:szCs w:val="21"/>
        </w:rPr>
        <w:t>梅里</w:t>
      </w:r>
      <w:r>
        <w:rPr>
          <w:rFonts w:hint="eastAsia" w:cs="Malgun Gothic"/>
          <w:kern w:val="0"/>
          <w:sz w:val="21"/>
          <w:szCs w:val="21"/>
        </w:rPr>
        <w:t>尔，</w:t>
      </w:r>
      <w:r>
        <w:rPr>
          <w:rFonts w:hint="eastAsia" w:cs="Microsoft JhengHei"/>
          <w:kern w:val="0"/>
          <w:sz w:val="21"/>
          <w:szCs w:val="21"/>
        </w:rPr>
        <w:t>丽贝卡</w:t>
      </w:r>
      <w:r>
        <w:rPr>
          <w:rFonts w:cs="Courier New"/>
          <w:kern w:val="0"/>
          <w:sz w:val="21"/>
          <w:szCs w:val="21"/>
        </w:rPr>
        <w:t>·</w:t>
      </w:r>
      <w:r>
        <w:rPr>
          <w:rFonts w:hint="eastAsia" w:cs="MS Gothic"/>
          <w:kern w:val="0"/>
          <w:sz w:val="21"/>
          <w:szCs w:val="21"/>
        </w:rPr>
        <w:t>梅里</w:t>
      </w:r>
      <w:r>
        <w:rPr>
          <w:rFonts w:hint="eastAsia" w:cs="Malgun Gothic"/>
          <w:kern w:val="0"/>
          <w:sz w:val="21"/>
          <w:szCs w:val="21"/>
        </w:rPr>
        <w:t>尔</w:t>
      </w:r>
      <w:r>
        <w:rPr>
          <w:rFonts w:cs="Courier New"/>
          <w:kern w:val="0"/>
          <w:sz w:val="21"/>
          <w:szCs w:val="21"/>
        </w:rPr>
        <w:t>.</w:t>
      </w:r>
      <w:r>
        <w:rPr>
          <w:rFonts w:hint="eastAsia" w:cs="MS Gothic"/>
          <w:kern w:val="0"/>
          <w:sz w:val="21"/>
          <w:szCs w:val="21"/>
        </w:rPr>
        <w:t>要事第一［</w:t>
      </w:r>
      <w:r>
        <w:rPr>
          <w:rFonts w:cs="Courier New"/>
          <w:kern w:val="0"/>
          <w:sz w:val="21"/>
          <w:szCs w:val="21"/>
        </w:rPr>
        <w:t>M</w:t>
      </w:r>
      <w:r>
        <w:rPr>
          <w:rFonts w:hint="eastAsia" w:cs="MS Gothic"/>
          <w:kern w:val="0"/>
          <w:sz w:val="21"/>
          <w:szCs w:val="21"/>
        </w:rPr>
        <w:t>］</w:t>
      </w:r>
      <w:r>
        <w:rPr>
          <w:rFonts w:cs="Courier New"/>
          <w:kern w:val="0"/>
          <w:sz w:val="21"/>
          <w:szCs w:val="21"/>
        </w:rPr>
        <w:t>.</w:t>
      </w:r>
      <w:r>
        <w:rPr>
          <w:rFonts w:hint="eastAsia" w:cs="MS Gothic"/>
          <w:kern w:val="0"/>
          <w:sz w:val="21"/>
          <w:szCs w:val="21"/>
        </w:rPr>
        <w:t>北京：中国青年出版社，</w:t>
      </w:r>
      <w:r>
        <w:rPr>
          <w:rFonts w:cs="Courier New"/>
          <w:kern w:val="0"/>
          <w:sz w:val="21"/>
          <w:szCs w:val="21"/>
        </w:rPr>
        <w:t>2006.</w:t>
      </w:r>
    </w:p>
    <w:p>
      <w:pPr>
        <w:widowControl/>
        <w:spacing w:line="360" w:lineRule="auto"/>
        <w:ind w:firstLine="420" w:firstLineChars="200"/>
        <w:rPr>
          <w:rFonts w:cs="Courier New"/>
          <w:kern w:val="0"/>
          <w:sz w:val="21"/>
          <w:szCs w:val="21"/>
          <w:lang w:eastAsia="en-US"/>
        </w:rPr>
      </w:pPr>
      <w:r>
        <w:rPr>
          <w:rFonts w:hint="eastAsia" w:cs="MS Gothic"/>
          <w:kern w:val="0"/>
          <w:sz w:val="21"/>
          <w:szCs w:val="21"/>
          <w:lang w:eastAsia="en-US"/>
        </w:rPr>
        <w:t>［</w:t>
      </w:r>
      <w:r>
        <w:rPr>
          <w:rFonts w:cs="Courier New"/>
          <w:kern w:val="0"/>
          <w:sz w:val="21"/>
          <w:szCs w:val="21"/>
          <w:lang w:eastAsia="en-US"/>
        </w:rPr>
        <w:t>6</w:t>
      </w:r>
      <w:r>
        <w:rPr>
          <w:rFonts w:hint="eastAsia" w:cs="MS Gothic"/>
          <w:kern w:val="0"/>
          <w:sz w:val="21"/>
          <w:szCs w:val="21"/>
          <w:lang w:eastAsia="en-US"/>
        </w:rPr>
        <w:t>］</w:t>
      </w:r>
      <w:r>
        <w:rPr>
          <w:rFonts w:cs="Courier New"/>
          <w:kern w:val="0"/>
          <w:sz w:val="21"/>
          <w:szCs w:val="21"/>
          <w:lang w:eastAsia="en-US"/>
        </w:rPr>
        <w:t>Di Vesta,Francis J,Gray G S.Listening and note taking</w:t>
      </w:r>
      <w:r>
        <w:rPr>
          <w:rFonts w:hint="eastAsia" w:cs="MS Gothic"/>
          <w:kern w:val="0"/>
          <w:sz w:val="21"/>
          <w:szCs w:val="21"/>
          <w:lang w:eastAsia="en-US"/>
        </w:rPr>
        <w:t>［</w:t>
      </w:r>
      <w:r>
        <w:rPr>
          <w:rFonts w:cs="Courier New"/>
          <w:kern w:val="0"/>
          <w:sz w:val="21"/>
          <w:szCs w:val="21"/>
          <w:lang w:eastAsia="en-US"/>
        </w:rPr>
        <w:t>J</w:t>
      </w:r>
      <w:r>
        <w:rPr>
          <w:rFonts w:hint="eastAsia" w:cs="MS Gothic"/>
          <w:kern w:val="0"/>
          <w:sz w:val="21"/>
          <w:szCs w:val="21"/>
          <w:lang w:eastAsia="en-US"/>
        </w:rPr>
        <w:t>］</w:t>
      </w:r>
      <w:r>
        <w:rPr>
          <w:rFonts w:cs="Courier New"/>
          <w:kern w:val="0"/>
          <w:sz w:val="21"/>
          <w:szCs w:val="21"/>
          <w:lang w:eastAsia="en-US"/>
        </w:rPr>
        <w:t>.Journal of Educational Psychology,1972,63(1)</w:t>
      </w:r>
      <w:r>
        <w:rPr>
          <w:rFonts w:hint="eastAsia" w:cs="MS Gothic"/>
          <w:kern w:val="0"/>
          <w:sz w:val="21"/>
          <w:szCs w:val="21"/>
          <w:lang w:eastAsia="en-US"/>
        </w:rPr>
        <w:t>：</w:t>
      </w:r>
      <w:r>
        <w:rPr>
          <w:rFonts w:cs="Courier New"/>
          <w:kern w:val="0"/>
          <w:sz w:val="21"/>
          <w:szCs w:val="21"/>
          <w:lang w:eastAsia="en-US"/>
        </w:rPr>
        <w:t>8</w:t>
      </w:r>
      <w:r>
        <w:rPr>
          <w:rFonts w:hint="eastAsia" w:cs="MS Gothic"/>
          <w:kern w:val="0"/>
          <w:sz w:val="21"/>
          <w:szCs w:val="21"/>
          <w:lang w:eastAsia="en-US"/>
        </w:rPr>
        <w:t>，</w:t>
      </w:r>
      <w:r>
        <w:rPr>
          <w:rFonts w:cs="Courier New"/>
          <w:kern w:val="0"/>
          <w:sz w:val="21"/>
          <w:szCs w:val="21"/>
          <w:lang w:eastAsia="en-US"/>
        </w:rPr>
        <w:t>14.</w:t>
      </w:r>
    </w:p>
    <w:p>
      <w:pPr>
        <w:widowControl/>
        <w:spacing w:line="360" w:lineRule="auto"/>
        <w:ind w:firstLine="420" w:firstLineChars="200"/>
        <w:rPr>
          <w:rFonts w:cs="Courier New"/>
          <w:kern w:val="0"/>
          <w:sz w:val="21"/>
          <w:szCs w:val="21"/>
        </w:rPr>
      </w:pPr>
      <w:r>
        <w:rPr>
          <w:rFonts w:hint="eastAsia" w:cs="MS Gothic"/>
          <w:kern w:val="0"/>
          <w:sz w:val="21"/>
          <w:szCs w:val="21"/>
        </w:rPr>
        <w:t>［</w:t>
      </w:r>
      <w:r>
        <w:rPr>
          <w:rFonts w:cs="Courier New"/>
          <w:kern w:val="0"/>
          <w:sz w:val="21"/>
          <w:szCs w:val="21"/>
        </w:rPr>
        <w:t>7</w:t>
      </w:r>
      <w:r>
        <w:rPr>
          <w:rFonts w:hint="eastAsia" w:cs="MS Gothic"/>
          <w:kern w:val="0"/>
          <w:sz w:val="21"/>
          <w:szCs w:val="21"/>
        </w:rPr>
        <w:t>］</w:t>
      </w:r>
      <w:r>
        <w:rPr>
          <w:rFonts w:hint="eastAsia" w:cs="Microsoft JhengHei"/>
          <w:kern w:val="0"/>
          <w:sz w:val="21"/>
          <w:szCs w:val="21"/>
        </w:rPr>
        <w:t>缪建伟</w:t>
      </w:r>
      <w:r>
        <w:rPr>
          <w:rFonts w:cs="Courier New"/>
          <w:kern w:val="0"/>
          <w:sz w:val="21"/>
          <w:szCs w:val="21"/>
        </w:rPr>
        <w:t>.</w:t>
      </w:r>
      <w:r>
        <w:rPr>
          <w:rFonts w:hint="eastAsia" w:cs="Microsoft JhengHei"/>
          <w:kern w:val="0"/>
          <w:sz w:val="21"/>
          <w:szCs w:val="21"/>
        </w:rPr>
        <w:t>谈谈怎样记笔记［</w:t>
      </w:r>
      <w:r>
        <w:rPr>
          <w:rFonts w:cs="Courier New"/>
          <w:kern w:val="0"/>
          <w:sz w:val="21"/>
          <w:szCs w:val="21"/>
        </w:rPr>
        <w:t>J</w:t>
      </w:r>
      <w:r>
        <w:rPr>
          <w:rFonts w:hint="eastAsia" w:cs="MS Gothic"/>
          <w:kern w:val="0"/>
          <w:sz w:val="21"/>
          <w:szCs w:val="21"/>
        </w:rPr>
        <w:t>］</w:t>
      </w:r>
      <w:r>
        <w:rPr>
          <w:rFonts w:cs="Courier New"/>
          <w:kern w:val="0"/>
          <w:sz w:val="21"/>
          <w:szCs w:val="21"/>
        </w:rPr>
        <w:t>.</w:t>
      </w:r>
      <w:r>
        <w:rPr>
          <w:rFonts w:hint="eastAsia" w:cs="MS Gothic"/>
          <w:kern w:val="0"/>
          <w:sz w:val="21"/>
          <w:szCs w:val="21"/>
        </w:rPr>
        <w:t>外</w:t>
      </w:r>
      <w:r>
        <w:rPr>
          <w:rFonts w:hint="eastAsia" w:cs="Microsoft JhengHei"/>
          <w:kern w:val="0"/>
          <w:sz w:val="21"/>
          <w:szCs w:val="21"/>
        </w:rPr>
        <w:t>语教学</w:t>
      </w:r>
      <w:r>
        <w:rPr>
          <w:rFonts w:cs="Courier New"/>
          <w:kern w:val="0"/>
          <w:sz w:val="21"/>
          <w:szCs w:val="21"/>
        </w:rPr>
        <w:t>,1981(3)</w:t>
      </w:r>
      <w:r>
        <w:rPr>
          <w:rFonts w:hint="eastAsia" w:cs="MS Gothic"/>
          <w:kern w:val="0"/>
          <w:sz w:val="21"/>
          <w:szCs w:val="21"/>
        </w:rPr>
        <w:t>：</w:t>
      </w:r>
      <w:r>
        <w:rPr>
          <w:rFonts w:cs="Courier New"/>
          <w:kern w:val="0"/>
          <w:sz w:val="21"/>
          <w:szCs w:val="21"/>
        </w:rPr>
        <w:t>77,7881.</w:t>
      </w:r>
    </w:p>
    <w:p>
      <w:pPr>
        <w:widowControl/>
        <w:spacing w:line="360" w:lineRule="auto"/>
        <w:ind w:firstLine="420" w:firstLineChars="200"/>
        <w:rPr>
          <w:rFonts w:cs="Courier New"/>
          <w:kern w:val="0"/>
          <w:sz w:val="21"/>
          <w:szCs w:val="21"/>
        </w:rPr>
      </w:pPr>
      <w:r>
        <w:rPr>
          <w:rFonts w:hint="eastAsia" w:cs="MS Gothic"/>
          <w:kern w:val="0"/>
          <w:sz w:val="21"/>
          <w:szCs w:val="21"/>
        </w:rPr>
        <w:t>［</w:t>
      </w:r>
      <w:r>
        <w:rPr>
          <w:rFonts w:cs="Courier New"/>
          <w:kern w:val="0"/>
          <w:sz w:val="21"/>
          <w:szCs w:val="21"/>
        </w:rPr>
        <w:t>8</w:t>
      </w:r>
      <w:r>
        <w:rPr>
          <w:rFonts w:hint="eastAsia" w:cs="MS Gothic"/>
          <w:kern w:val="0"/>
          <w:sz w:val="21"/>
          <w:szCs w:val="21"/>
        </w:rPr>
        <w:t>］</w:t>
      </w:r>
      <w:r>
        <w:rPr>
          <w:rFonts w:hint="eastAsia" w:cs="Microsoft JhengHei"/>
          <w:kern w:val="0"/>
          <w:sz w:val="21"/>
          <w:szCs w:val="21"/>
        </w:rPr>
        <w:t>孙继民</w:t>
      </w:r>
      <w:r>
        <w:rPr>
          <w:rFonts w:cs="Courier New"/>
          <w:kern w:val="0"/>
          <w:sz w:val="21"/>
          <w:szCs w:val="21"/>
        </w:rPr>
        <w:t>.</w:t>
      </w:r>
      <w:r>
        <w:rPr>
          <w:rFonts w:hint="eastAsia" w:cs="Microsoft JhengHei"/>
          <w:kern w:val="0"/>
          <w:sz w:val="21"/>
          <w:szCs w:val="21"/>
        </w:rPr>
        <w:t>记笔记研究的理论模式与实践［</w:t>
      </w:r>
      <w:r>
        <w:rPr>
          <w:rFonts w:cs="Courier New"/>
          <w:kern w:val="0"/>
          <w:sz w:val="21"/>
          <w:szCs w:val="21"/>
        </w:rPr>
        <w:t>J</w:t>
      </w:r>
      <w:r>
        <w:rPr>
          <w:rFonts w:hint="eastAsia" w:cs="MS Gothic"/>
          <w:kern w:val="0"/>
          <w:sz w:val="21"/>
          <w:szCs w:val="21"/>
        </w:rPr>
        <w:t>］</w:t>
      </w:r>
      <w:r>
        <w:rPr>
          <w:rFonts w:cs="Courier New"/>
          <w:kern w:val="0"/>
          <w:sz w:val="21"/>
          <w:szCs w:val="21"/>
        </w:rPr>
        <w:t>.</w:t>
      </w:r>
      <w:r>
        <w:rPr>
          <w:rFonts w:hint="eastAsia" w:cs="MS Gothic"/>
          <w:kern w:val="0"/>
          <w:sz w:val="21"/>
          <w:szCs w:val="21"/>
        </w:rPr>
        <w:t>外国教育研究</w:t>
      </w:r>
      <w:r>
        <w:rPr>
          <w:rFonts w:cs="Courier New"/>
          <w:kern w:val="0"/>
          <w:sz w:val="21"/>
          <w:szCs w:val="21"/>
        </w:rPr>
        <w:t>,2004,31(8)</w:t>
      </w:r>
      <w:r>
        <w:rPr>
          <w:rFonts w:hint="eastAsia" w:cs="MS Gothic"/>
          <w:kern w:val="0"/>
          <w:sz w:val="21"/>
          <w:szCs w:val="21"/>
        </w:rPr>
        <w:t>：</w:t>
      </w:r>
      <w:r>
        <w:rPr>
          <w:rFonts w:cs="Courier New"/>
          <w:kern w:val="0"/>
          <w:sz w:val="21"/>
          <w:szCs w:val="21"/>
        </w:rPr>
        <w:t>2629.</w:t>
      </w:r>
    </w:p>
    <w:p>
      <w:pPr>
        <w:widowControl/>
        <w:spacing w:line="360" w:lineRule="auto"/>
        <w:ind w:firstLine="420" w:firstLineChars="200"/>
        <w:rPr>
          <w:rFonts w:cs="Courier New"/>
          <w:kern w:val="0"/>
          <w:sz w:val="21"/>
          <w:szCs w:val="21"/>
        </w:rPr>
      </w:pPr>
      <w:r>
        <w:rPr>
          <w:rFonts w:hint="eastAsia" w:cs="MS Gothic"/>
          <w:kern w:val="0"/>
          <w:sz w:val="21"/>
          <w:szCs w:val="21"/>
          <w:lang w:eastAsia="en-US"/>
        </w:rPr>
        <w:t>［</w:t>
      </w:r>
      <w:r>
        <w:rPr>
          <w:rFonts w:cs="Courier New"/>
          <w:kern w:val="0"/>
          <w:sz w:val="21"/>
          <w:szCs w:val="21"/>
          <w:lang w:eastAsia="en-US"/>
        </w:rPr>
        <w:t>9</w:t>
      </w:r>
      <w:r>
        <w:rPr>
          <w:rFonts w:hint="eastAsia" w:cs="MS Gothic"/>
          <w:kern w:val="0"/>
          <w:sz w:val="21"/>
          <w:szCs w:val="21"/>
          <w:lang w:eastAsia="en-US"/>
        </w:rPr>
        <w:t>］</w:t>
      </w:r>
      <w:r>
        <w:rPr>
          <w:rFonts w:cs="Courier New"/>
          <w:kern w:val="0"/>
          <w:sz w:val="21"/>
          <w:szCs w:val="21"/>
          <w:lang w:eastAsia="en-US"/>
        </w:rPr>
        <w:t>Zimmerman B J</w:t>
      </w:r>
      <w:r>
        <w:rPr>
          <w:rFonts w:hint="eastAsia" w:cs="MS Gothic"/>
          <w:kern w:val="0"/>
          <w:sz w:val="21"/>
          <w:szCs w:val="21"/>
          <w:lang w:eastAsia="en-US"/>
        </w:rPr>
        <w:t>，</w:t>
      </w:r>
      <w:r>
        <w:rPr>
          <w:rFonts w:cs="Courier New"/>
          <w:kern w:val="0"/>
          <w:sz w:val="21"/>
          <w:szCs w:val="21"/>
          <w:lang w:eastAsia="en-US"/>
        </w:rPr>
        <w:t>Schunk D H.Models of selfregulated learning and academic achievement</w:t>
      </w:r>
      <w:r>
        <w:rPr>
          <w:rFonts w:hint="eastAsia" w:cs="MS Gothic"/>
          <w:kern w:val="0"/>
          <w:sz w:val="21"/>
          <w:szCs w:val="21"/>
          <w:lang w:eastAsia="en-US"/>
        </w:rPr>
        <w:t>［</w:t>
      </w:r>
      <w:r>
        <w:rPr>
          <w:rFonts w:cs="Courier New"/>
          <w:kern w:val="0"/>
          <w:sz w:val="21"/>
          <w:szCs w:val="21"/>
          <w:lang w:eastAsia="en-US"/>
        </w:rPr>
        <w:t>M</w:t>
      </w:r>
      <w:r>
        <w:rPr>
          <w:rFonts w:hint="eastAsia" w:cs="MS Gothic"/>
          <w:kern w:val="0"/>
          <w:sz w:val="21"/>
          <w:szCs w:val="21"/>
          <w:lang w:eastAsia="en-US"/>
        </w:rPr>
        <w:t>］</w:t>
      </w:r>
      <w:r>
        <w:rPr>
          <w:rFonts w:cs="Courier New"/>
          <w:kern w:val="0"/>
          <w:sz w:val="21"/>
          <w:szCs w:val="21"/>
          <w:lang w:eastAsia="en-US"/>
        </w:rPr>
        <w:t>.New York</w:t>
      </w:r>
      <w:r>
        <w:rPr>
          <w:rFonts w:hint="eastAsia" w:cs="MS Gothic"/>
          <w:kern w:val="0"/>
          <w:sz w:val="21"/>
          <w:szCs w:val="21"/>
          <w:lang w:eastAsia="en-US"/>
        </w:rPr>
        <w:t>：</w:t>
      </w:r>
      <w:r>
        <w:rPr>
          <w:rFonts w:cs="Courier New"/>
          <w:kern w:val="0"/>
          <w:sz w:val="21"/>
          <w:szCs w:val="21"/>
          <w:lang w:eastAsia="en-US"/>
        </w:rPr>
        <w:t>SpringerVerlag</w:t>
      </w:r>
      <w:r>
        <w:rPr>
          <w:rFonts w:hint="eastAsia" w:cs="MS Gothic"/>
          <w:kern w:val="0"/>
          <w:sz w:val="21"/>
          <w:szCs w:val="21"/>
          <w:lang w:eastAsia="en-US"/>
        </w:rPr>
        <w:t>，</w:t>
      </w:r>
      <w:r>
        <w:rPr>
          <w:rFonts w:cs="Courier New"/>
          <w:kern w:val="0"/>
          <w:sz w:val="21"/>
          <w:szCs w:val="21"/>
          <w:lang w:eastAsia="en-US"/>
        </w:rPr>
        <w:t>2001</w:t>
      </w:r>
      <w:r>
        <w:rPr>
          <w:rFonts w:hint="eastAsia" w:cs="MS Gothic"/>
          <w:kern w:val="0"/>
          <w:sz w:val="21"/>
          <w:szCs w:val="21"/>
          <w:lang w:eastAsia="en-US"/>
        </w:rPr>
        <w:t>：</w:t>
      </w:r>
      <w:r>
        <w:rPr>
          <w:rFonts w:cs="Courier New"/>
          <w:kern w:val="0"/>
          <w:sz w:val="21"/>
          <w:szCs w:val="21"/>
          <w:lang w:eastAsia="en-US"/>
        </w:rPr>
        <w:t>125.</w:t>
      </w:r>
    </w:p>
    <w:p>
      <w:pPr>
        <w:widowControl/>
        <w:spacing w:line="360" w:lineRule="auto"/>
        <w:ind w:firstLine="420" w:firstLineChars="200"/>
        <w:rPr>
          <w:rFonts w:cs="Courier New"/>
          <w:color w:val="FF0000"/>
          <w:kern w:val="0"/>
          <w:sz w:val="21"/>
          <w:szCs w:val="21"/>
        </w:rPr>
      </w:pPr>
      <w:r>
        <w:rPr>
          <w:rFonts w:hint="eastAsia" w:cs="Courier New"/>
          <w:color w:val="FF0000"/>
          <w:kern w:val="0"/>
          <w:sz w:val="21"/>
          <w:szCs w:val="21"/>
        </w:rPr>
        <w:t>（待修正）</w:t>
      </w:r>
    </w:p>
    <w:p>
      <w:pPr>
        <w:widowControl/>
        <w:spacing w:line="240" w:lineRule="auto"/>
        <w:rPr>
          <w:rFonts w:cs="Courier New"/>
          <w:kern w:val="0"/>
          <w:sz w:val="21"/>
          <w:szCs w:val="21"/>
        </w:rPr>
      </w:pPr>
      <w:r>
        <w:rPr>
          <w:rFonts w:cs="Courier New"/>
          <w:kern w:val="0"/>
          <w:sz w:val="21"/>
          <w:szCs w:val="21"/>
        </w:rPr>
        <w:br w:type="page"/>
      </w:r>
    </w:p>
    <w:p>
      <w:pPr>
        <w:keepNext/>
        <w:keepLines/>
        <w:widowControl/>
        <w:spacing w:before="340" w:after="330" w:line="578" w:lineRule="auto"/>
        <w:outlineLvl w:val="0"/>
        <w:rPr>
          <w:rFonts w:ascii="Calibri" w:hAnsi="Calibri" w:eastAsia="等线" w:cs="Courier New"/>
          <w:b/>
          <w:bCs/>
          <w:kern w:val="44"/>
          <w:sz w:val="44"/>
          <w:szCs w:val="44"/>
        </w:rPr>
      </w:pPr>
      <w:bookmarkStart w:id="361" w:name="_Toc75364296"/>
      <w:r>
        <w:rPr>
          <w:rFonts w:hint="eastAsia" w:ascii="Calibri" w:hAnsi="Calibri" w:eastAsia="等线" w:cs="Times New Roman"/>
          <w:b/>
          <w:bCs/>
          <w:kern w:val="44"/>
          <w:sz w:val="44"/>
          <w:szCs w:val="44"/>
        </w:rPr>
        <w:t>后记</w:t>
      </w:r>
      <w:bookmarkEnd w:id="361"/>
    </w:p>
    <w:p>
      <w:pPr>
        <w:widowControl/>
        <w:spacing w:line="440" w:lineRule="exact"/>
        <w:ind w:firstLine="420" w:firstLineChars="200"/>
        <w:rPr>
          <w:rFonts w:cs="Courier New"/>
          <w:kern w:val="0"/>
          <w:sz w:val="21"/>
          <w:szCs w:val="21"/>
        </w:rPr>
      </w:pPr>
      <w:r>
        <w:rPr>
          <w:rFonts w:hint="eastAsia" w:cs="MS Gothic"/>
          <w:kern w:val="0"/>
          <w:sz w:val="21"/>
          <w:szCs w:val="21"/>
        </w:rPr>
        <w:t>学</w:t>
      </w:r>
      <w:r>
        <w:rPr>
          <w:rFonts w:hint="eastAsia" w:cs="Microsoft JhengHei"/>
          <w:kern w:val="0"/>
          <w:sz w:val="21"/>
          <w:szCs w:val="21"/>
        </w:rPr>
        <w:t>业指导源于西方，在欧美大学教育中已推进了超过一个世纪，是专职且专业的大学教育领域。</w:t>
      </w:r>
    </w:p>
    <w:p>
      <w:pPr>
        <w:widowControl/>
        <w:spacing w:line="440" w:lineRule="exact"/>
        <w:ind w:firstLine="420" w:firstLineChars="200"/>
        <w:rPr>
          <w:rFonts w:cs="Courier New"/>
          <w:kern w:val="0"/>
          <w:sz w:val="21"/>
          <w:szCs w:val="21"/>
        </w:rPr>
      </w:pPr>
      <w:r>
        <w:rPr>
          <w:rFonts w:hint="eastAsia" w:cs="MS Gothic"/>
          <w:kern w:val="0"/>
          <w:sz w:val="21"/>
          <w:szCs w:val="21"/>
        </w:rPr>
        <w:t>我国高校开展</w:t>
      </w:r>
      <w:r>
        <w:rPr>
          <w:rFonts w:hint="eastAsia" w:cs="Microsoft JhengHei"/>
          <w:kern w:val="0"/>
          <w:sz w:val="21"/>
          <w:szCs w:val="21"/>
        </w:rPr>
        <w:t>专业化学业指导工作的历史仅</w:t>
      </w:r>
      <w:r>
        <w:rPr>
          <w:rFonts w:cs="Courier New"/>
          <w:kern w:val="0"/>
          <w:sz w:val="21"/>
          <w:szCs w:val="21"/>
        </w:rPr>
        <w:t>10</w:t>
      </w:r>
      <w:r>
        <w:rPr>
          <w:rFonts w:hint="eastAsia" w:cs="MS Gothic"/>
          <w:kern w:val="0"/>
          <w:sz w:val="21"/>
          <w:szCs w:val="21"/>
        </w:rPr>
        <w:t>年左右，尚</w:t>
      </w:r>
      <w:r>
        <w:rPr>
          <w:rFonts w:hint="eastAsia" w:cs="Microsoft JhengHei"/>
          <w:kern w:val="0"/>
          <w:sz w:val="21"/>
          <w:szCs w:val="21"/>
        </w:rPr>
        <w:t>处于专职化起步阶段。近几年，在国家加快世界一流大学和一流学科建设的</w:t>
      </w:r>
      <w:r>
        <w:rPr>
          <w:rFonts w:hint="eastAsia" w:cs="MS Gothic"/>
          <w:kern w:val="0"/>
          <w:sz w:val="21"/>
          <w:szCs w:val="21"/>
        </w:rPr>
        <w:t>推</w:t>
      </w:r>
      <w:r>
        <w:rPr>
          <w:rFonts w:hint="eastAsia" w:cs="Microsoft JhengHei"/>
          <w:kern w:val="0"/>
          <w:sz w:val="21"/>
          <w:szCs w:val="21"/>
        </w:rPr>
        <w:t>动下，高校学业指导工作蓬勃发展。越来越多的高校成立了学业辅导机构</w:t>
      </w:r>
      <w:r>
        <w:rPr>
          <w:rFonts w:cs="Courier New"/>
          <w:kern w:val="0"/>
          <w:sz w:val="21"/>
          <w:szCs w:val="21"/>
        </w:rPr>
        <w:t>,</w:t>
      </w:r>
      <w:r>
        <w:rPr>
          <w:rFonts w:hint="eastAsia" w:cs="MS Gothic"/>
          <w:kern w:val="0"/>
          <w:sz w:val="21"/>
          <w:szCs w:val="21"/>
        </w:rPr>
        <w:t>并配</w:t>
      </w:r>
      <w:r>
        <w:rPr>
          <w:rFonts w:hint="eastAsia" w:cs="Microsoft JhengHei"/>
          <w:kern w:val="0"/>
          <w:sz w:val="21"/>
          <w:szCs w:val="21"/>
        </w:rPr>
        <w:t>备专兼职的咨询师</w:t>
      </w:r>
      <w:r>
        <w:rPr>
          <w:rFonts w:cs="Courier New"/>
          <w:kern w:val="0"/>
          <w:sz w:val="21"/>
          <w:szCs w:val="21"/>
        </w:rPr>
        <w:t>,</w:t>
      </w:r>
      <w:r>
        <w:rPr>
          <w:rFonts w:hint="eastAsia" w:cs="MS Gothic"/>
          <w:kern w:val="0"/>
          <w:sz w:val="21"/>
          <w:szCs w:val="21"/>
        </w:rPr>
        <w:t>开展学</w:t>
      </w:r>
      <w:r>
        <w:rPr>
          <w:rFonts w:hint="eastAsia" w:cs="Microsoft JhengHei"/>
          <w:kern w:val="0"/>
          <w:sz w:val="21"/>
          <w:szCs w:val="21"/>
        </w:rPr>
        <w:t>业指导工作</w:t>
      </w:r>
      <w:r>
        <w:rPr>
          <w:rFonts w:cs="Courier New"/>
          <w:kern w:val="0"/>
          <w:sz w:val="21"/>
          <w:szCs w:val="21"/>
        </w:rPr>
        <w:t>,</w:t>
      </w:r>
      <w:r>
        <w:rPr>
          <w:rFonts w:hint="eastAsia" w:cs="Microsoft JhengHei"/>
          <w:kern w:val="0"/>
          <w:sz w:val="21"/>
          <w:szCs w:val="21"/>
        </w:rPr>
        <w:t>为学生的学习及发展提供多样化、个性化的指导与服务，助力高校人才培养质量的提升。</w:t>
      </w:r>
    </w:p>
    <w:p>
      <w:pPr>
        <w:widowControl/>
        <w:spacing w:line="440" w:lineRule="exact"/>
        <w:ind w:firstLine="420" w:firstLineChars="200"/>
        <w:rPr>
          <w:rFonts w:cs="Courier New"/>
          <w:kern w:val="0"/>
          <w:sz w:val="21"/>
          <w:szCs w:val="21"/>
        </w:rPr>
      </w:pPr>
      <w:r>
        <w:rPr>
          <w:rFonts w:hint="eastAsia" w:cs="MS Gothic"/>
          <w:kern w:val="0"/>
          <w:sz w:val="21"/>
          <w:szCs w:val="21"/>
        </w:rPr>
        <w:t>作</w:t>
      </w:r>
      <w:r>
        <w:rPr>
          <w:rFonts w:hint="eastAsia" w:cs="Microsoft JhengHei"/>
          <w:kern w:val="0"/>
          <w:sz w:val="21"/>
          <w:szCs w:val="21"/>
        </w:rPr>
        <w:t>为</w:t>
      </w:r>
      <w:r>
        <w:rPr>
          <w:rFonts w:cs="Courier New"/>
          <w:kern w:val="0"/>
          <w:sz w:val="21"/>
          <w:szCs w:val="21"/>
        </w:rPr>
        <w:t>“</w:t>
      </w:r>
      <w:r>
        <w:rPr>
          <w:rFonts w:hint="eastAsia" w:cs="MS Gothic"/>
          <w:kern w:val="0"/>
          <w:sz w:val="21"/>
          <w:szCs w:val="21"/>
        </w:rPr>
        <w:t>双一流</w:t>
      </w:r>
      <w:r>
        <w:rPr>
          <w:rFonts w:cs="Courier New"/>
          <w:kern w:val="0"/>
          <w:sz w:val="21"/>
          <w:szCs w:val="21"/>
        </w:rPr>
        <w:t>”</w:t>
      </w:r>
      <w:r>
        <w:rPr>
          <w:rFonts w:hint="eastAsia" w:cs="MS Gothic"/>
          <w:kern w:val="0"/>
          <w:sz w:val="21"/>
          <w:szCs w:val="21"/>
        </w:rPr>
        <w:t>建</w:t>
      </w:r>
      <w:r>
        <w:rPr>
          <w:rFonts w:hint="eastAsia" w:cs="Microsoft JhengHei"/>
          <w:kern w:val="0"/>
          <w:sz w:val="21"/>
          <w:szCs w:val="21"/>
        </w:rPr>
        <w:t>设高校，我们有幸参加了多次全国性学业指导工作研讨会，如</w:t>
      </w:r>
      <w:r>
        <w:rPr>
          <w:rFonts w:cs="Courier New"/>
          <w:kern w:val="0"/>
          <w:sz w:val="21"/>
          <w:szCs w:val="21"/>
        </w:rPr>
        <w:t>2017</w:t>
      </w:r>
      <w:r>
        <w:rPr>
          <w:rFonts w:hint="eastAsia" w:cs="MS Gothic"/>
          <w:kern w:val="0"/>
          <w:sz w:val="21"/>
          <w:szCs w:val="21"/>
        </w:rPr>
        <w:t>、</w:t>
      </w:r>
      <w:r>
        <w:rPr>
          <w:rFonts w:cs="Courier New"/>
          <w:kern w:val="0"/>
          <w:sz w:val="21"/>
          <w:szCs w:val="21"/>
        </w:rPr>
        <w:t>2019</w:t>
      </w:r>
      <w:r>
        <w:rPr>
          <w:rFonts w:hint="eastAsia" w:cs="MS Gothic"/>
          <w:kern w:val="0"/>
          <w:sz w:val="21"/>
          <w:szCs w:val="21"/>
        </w:rPr>
        <w:t>年清</w:t>
      </w:r>
      <w:r>
        <w:rPr>
          <w:rFonts w:hint="eastAsia" w:cs="Microsoft JhengHei"/>
          <w:kern w:val="0"/>
          <w:sz w:val="21"/>
          <w:szCs w:val="21"/>
        </w:rPr>
        <w:t>华大学主办的高校学业辅导工作研讨会，</w:t>
      </w:r>
      <w:r>
        <w:rPr>
          <w:rFonts w:cs="Courier New"/>
          <w:kern w:val="0"/>
          <w:sz w:val="21"/>
          <w:szCs w:val="21"/>
        </w:rPr>
        <w:t>2019</w:t>
      </w:r>
      <w:r>
        <w:rPr>
          <w:rFonts w:hint="eastAsia" w:cs="MS Gothic"/>
          <w:kern w:val="0"/>
          <w:sz w:val="21"/>
          <w:szCs w:val="21"/>
        </w:rPr>
        <w:t>年</w:t>
      </w:r>
      <w:r>
        <w:rPr>
          <w:rFonts w:cs="Courier New"/>
          <w:kern w:val="0"/>
          <w:sz w:val="21"/>
          <w:szCs w:val="21"/>
        </w:rPr>
        <w:t>5</w:t>
      </w:r>
      <w:r>
        <w:rPr>
          <w:rFonts w:hint="eastAsia" w:cs="MS Gothic"/>
          <w:kern w:val="0"/>
          <w:sz w:val="21"/>
          <w:szCs w:val="21"/>
        </w:rPr>
        <w:t>月北京航空航天大学</w:t>
      </w:r>
      <w:r>
        <w:rPr>
          <w:rFonts w:hint="eastAsia" w:cs="Microsoft JhengHei"/>
          <w:kern w:val="0"/>
          <w:sz w:val="21"/>
          <w:szCs w:val="21"/>
        </w:rPr>
        <w:t>组织的新时代高校优良学风建设研讨会暨</w:t>
      </w:r>
      <w:r>
        <w:rPr>
          <w:rFonts w:cs="Courier New"/>
          <w:kern w:val="0"/>
          <w:sz w:val="21"/>
          <w:szCs w:val="21"/>
        </w:rPr>
        <w:t>“</w:t>
      </w:r>
      <w:r>
        <w:rPr>
          <w:rFonts w:hint="eastAsia" w:cs="MS Gothic"/>
          <w:kern w:val="0"/>
          <w:sz w:val="21"/>
          <w:szCs w:val="21"/>
        </w:rPr>
        <w:t>大学生学</w:t>
      </w:r>
      <w:r>
        <w:rPr>
          <w:rFonts w:hint="eastAsia" w:cs="Microsoft JhengHei"/>
          <w:kern w:val="0"/>
          <w:sz w:val="21"/>
          <w:szCs w:val="21"/>
        </w:rPr>
        <w:t>习力</w:t>
      </w:r>
      <w:r>
        <w:rPr>
          <w:rFonts w:cs="Courier New"/>
          <w:kern w:val="0"/>
          <w:sz w:val="21"/>
          <w:szCs w:val="21"/>
        </w:rPr>
        <w:t>”</w:t>
      </w:r>
      <w:r>
        <w:rPr>
          <w:rFonts w:hint="eastAsia" w:cs="MS Gothic"/>
          <w:kern w:val="0"/>
          <w:sz w:val="21"/>
          <w:szCs w:val="21"/>
        </w:rPr>
        <w:t>国</w:t>
      </w:r>
      <w:r>
        <w:rPr>
          <w:rFonts w:hint="eastAsia" w:cs="Microsoft JhengHei"/>
          <w:kern w:val="0"/>
          <w:sz w:val="21"/>
          <w:szCs w:val="21"/>
        </w:rPr>
        <w:t>际论坛等。我们发现，在工作经验的分享中，各高校都不约而同地提到了朋辈辅导在学业指导中具有明显优势，这为我们如何</w:t>
      </w:r>
      <w:r>
        <w:rPr>
          <w:rFonts w:hint="eastAsia" w:cs="MS Gothic"/>
          <w:kern w:val="0"/>
          <w:sz w:val="21"/>
          <w:szCs w:val="21"/>
        </w:rPr>
        <w:t>着力开展我校学</w:t>
      </w:r>
      <w:r>
        <w:rPr>
          <w:rFonts w:hint="eastAsia" w:cs="Microsoft JhengHei"/>
          <w:kern w:val="0"/>
          <w:sz w:val="21"/>
          <w:szCs w:val="21"/>
        </w:rPr>
        <w:t>业指导工作带来了有益的启发。</w:t>
      </w:r>
    </w:p>
    <w:p>
      <w:pPr>
        <w:widowControl/>
        <w:spacing w:line="440" w:lineRule="exact"/>
        <w:ind w:firstLine="420" w:firstLineChars="200"/>
        <w:rPr>
          <w:rFonts w:cs="Courier New"/>
          <w:kern w:val="0"/>
          <w:sz w:val="21"/>
          <w:szCs w:val="21"/>
        </w:rPr>
      </w:pPr>
      <w:r>
        <w:rPr>
          <w:rFonts w:cs="Courier New"/>
          <w:kern w:val="0"/>
          <w:sz w:val="21"/>
          <w:szCs w:val="21"/>
        </w:rPr>
        <w:t>2019</w:t>
      </w:r>
      <w:r>
        <w:rPr>
          <w:rFonts w:hint="eastAsia" w:cs="MS Gothic"/>
          <w:kern w:val="0"/>
          <w:sz w:val="21"/>
          <w:szCs w:val="21"/>
        </w:rPr>
        <w:t>年</w:t>
      </w:r>
      <w:r>
        <w:rPr>
          <w:rFonts w:cs="Courier New"/>
          <w:kern w:val="0"/>
          <w:sz w:val="21"/>
          <w:szCs w:val="21"/>
        </w:rPr>
        <w:t>6</w:t>
      </w:r>
      <w:r>
        <w:rPr>
          <w:rFonts w:hint="eastAsia" w:cs="MS Gothic"/>
          <w:kern w:val="0"/>
          <w:sz w:val="21"/>
          <w:szCs w:val="21"/>
        </w:rPr>
        <w:t>月，我校学工部</w:t>
      </w:r>
      <w:r>
        <w:rPr>
          <w:rFonts w:hint="eastAsia" w:cs="Microsoft JhengHei"/>
          <w:kern w:val="0"/>
          <w:sz w:val="21"/>
          <w:szCs w:val="21"/>
        </w:rPr>
        <w:t>组建了以探索开展学业指导工作为核心任务的</w:t>
      </w:r>
      <w:r>
        <w:rPr>
          <w:rFonts w:cs="Courier New"/>
          <w:kern w:val="0"/>
          <w:sz w:val="21"/>
          <w:szCs w:val="21"/>
        </w:rPr>
        <w:t>“</w:t>
      </w:r>
      <w:r>
        <w:rPr>
          <w:rFonts w:hint="eastAsia" w:cs="MS Gothic"/>
          <w:kern w:val="0"/>
          <w:sz w:val="21"/>
          <w:szCs w:val="21"/>
        </w:rPr>
        <w:t>思学工作室</w:t>
      </w:r>
      <w:r>
        <w:rPr>
          <w:rFonts w:cs="Courier New"/>
          <w:kern w:val="0"/>
          <w:sz w:val="21"/>
          <w:szCs w:val="21"/>
        </w:rPr>
        <w:t>”</w:t>
      </w:r>
      <w:r>
        <w:rPr>
          <w:rFonts w:hint="eastAsia" w:cs="MS Gothic"/>
          <w:kern w:val="0"/>
          <w:sz w:val="21"/>
          <w:szCs w:val="21"/>
        </w:rPr>
        <w:t>。率先</w:t>
      </w:r>
      <w:r>
        <w:rPr>
          <w:rFonts w:hint="eastAsia" w:cs="Microsoft JhengHei"/>
          <w:kern w:val="0"/>
          <w:sz w:val="21"/>
          <w:szCs w:val="21"/>
        </w:rPr>
        <w:t>组建好以辅导员为主体的导师指导队伍后，工作室依托导师团队，将重点放在了打造一支精品朋辈导师队伍上来。为此，我们将团队定位为公益性学生社团组织，采用公开招募形式，不设定招募人数，以吸引真正有担当、有情怀的品学兼优的爱心学霸参加。通过优中选优，我们遴选出首批约</w:t>
      </w:r>
      <w:r>
        <w:rPr>
          <w:rFonts w:cs="Courier New"/>
          <w:kern w:val="0"/>
          <w:sz w:val="21"/>
          <w:szCs w:val="21"/>
        </w:rPr>
        <w:t>30</w:t>
      </w:r>
      <w:r>
        <w:rPr>
          <w:rFonts w:hint="eastAsia" w:cs="MS Gothic"/>
          <w:kern w:val="0"/>
          <w:sz w:val="21"/>
          <w:szCs w:val="21"/>
        </w:rPr>
        <w:t>名</w:t>
      </w:r>
      <w:r>
        <w:rPr>
          <w:rFonts w:cs="Courier New"/>
          <w:kern w:val="0"/>
          <w:sz w:val="21"/>
          <w:szCs w:val="21"/>
        </w:rPr>
        <w:t>“</w:t>
      </w:r>
      <w:r>
        <w:rPr>
          <w:rFonts w:hint="eastAsia" w:cs="MS Gothic"/>
          <w:kern w:val="0"/>
          <w:sz w:val="21"/>
          <w:szCs w:val="21"/>
        </w:rPr>
        <w:t>思学朋</w:t>
      </w:r>
      <w:r>
        <w:rPr>
          <w:rFonts w:hint="eastAsia" w:cs="Microsoft JhengHei"/>
          <w:kern w:val="0"/>
          <w:sz w:val="21"/>
          <w:szCs w:val="21"/>
        </w:rPr>
        <w:t>辈学业指导导师</w:t>
      </w:r>
      <w:r>
        <w:rPr>
          <w:rFonts w:cs="Courier New"/>
          <w:kern w:val="0"/>
          <w:sz w:val="21"/>
          <w:szCs w:val="21"/>
        </w:rPr>
        <w:t>”</w:t>
      </w:r>
      <w:r>
        <w:rPr>
          <w:rFonts w:hint="eastAsia" w:cs="MS Gothic"/>
          <w:kern w:val="0"/>
          <w:sz w:val="21"/>
          <w:szCs w:val="21"/>
        </w:rPr>
        <w:t>。他</w:t>
      </w:r>
      <w:r>
        <w:rPr>
          <w:rFonts w:hint="eastAsia" w:cs="Microsoft JhengHei"/>
          <w:kern w:val="0"/>
          <w:sz w:val="21"/>
          <w:szCs w:val="21"/>
        </w:rPr>
        <w:t>们不仅基本有国奖加身，还个个身怀</w:t>
      </w:r>
      <w:r>
        <w:rPr>
          <w:rFonts w:cs="Courier New"/>
          <w:kern w:val="0"/>
          <w:sz w:val="21"/>
          <w:szCs w:val="21"/>
        </w:rPr>
        <w:t>“</w:t>
      </w:r>
      <w:r>
        <w:rPr>
          <w:rFonts w:hint="eastAsia" w:cs="MS Gothic"/>
          <w:kern w:val="0"/>
          <w:sz w:val="21"/>
          <w:szCs w:val="21"/>
        </w:rPr>
        <w:t>独</w:t>
      </w:r>
      <w:r>
        <w:rPr>
          <w:rFonts w:hint="eastAsia" w:cs="Microsoft JhengHei"/>
          <w:kern w:val="0"/>
          <w:sz w:val="21"/>
          <w:szCs w:val="21"/>
        </w:rPr>
        <w:t>门绝技</w:t>
      </w:r>
      <w:r>
        <w:rPr>
          <w:rFonts w:cs="Courier New"/>
          <w:kern w:val="0"/>
          <w:sz w:val="21"/>
          <w:szCs w:val="21"/>
        </w:rPr>
        <w:t>”</w:t>
      </w:r>
      <w:r>
        <w:rPr>
          <w:rFonts w:hint="eastAsia" w:cs="MS Gothic"/>
          <w:kern w:val="0"/>
          <w:sz w:val="21"/>
          <w:szCs w:val="21"/>
        </w:rPr>
        <w:t>，他</w:t>
      </w:r>
      <w:r>
        <w:rPr>
          <w:rFonts w:hint="eastAsia" w:cs="Microsoft JhengHei"/>
          <w:kern w:val="0"/>
          <w:sz w:val="21"/>
          <w:szCs w:val="21"/>
        </w:rPr>
        <w:t>们中有推免</w:t>
      </w:r>
      <w:r>
        <w:rPr>
          <w:rFonts w:cs="Courier New"/>
          <w:kern w:val="0"/>
          <w:sz w:val="21"/>
          <w:szCs w:val="21"/>
        </w:rPr>
        <w:t>C9</w:t>
      </w:r>
      <w:r>
        <w:rPr>
          <w:rFonts w:hint="eastAsia" w:cs="MS Gothic"/>
          <w:kern w:val="0"/>
          <w:sz w:val="21"/>
          <w:szCs w:val="21"/>
        </w:rPr>
        <w:t>名校的大四学生、考研</w:t>
      </w:r>
      <w:r>
        <w:rPr>
          <w:rFonts w:hint="eastAsia" w:cs="Microsoft JhengHei"/>
          <w:kern w:val="0"/>
          <w:sz w:val="21"/>
          <w:szCs w:val="21"/>
        </w:rPr>
        <w:t>专业第一</w:t>
      </w:r>
      <w:r>
        <w:rPr>
          <w:rFonts w:hint="eastAsia" w:cs="MS Gothic"/>
          <w:kern w:val="0"/>
          <w:sz w:val="21"/>
          <w:szCs w:val="21"/>
        </w:rPr>
        <w:t>的</w:t>
      </w:r>
      <w:r>
        <w:rPr>
          <w:rFonts w:cs="Courier New"/>
          <w:kern w:val="0"/>
          <w:sz w:val="21"/>
          <w:szCs w:val="21"/>
        </w:rPr>
        <w:t>“</w:t>
      </w:r>
      <w:r>
        <w:rPr>
          <w:rFonts w:hint="eastAsia" w:cs="MS Gothic"/>
          <w:kern w:val="0"/>
          <w:sz w:val="21"/>
          <w:szCs w:val="21"/>
        </w:rPr>
        <w:t>考神</w:t>
      </w:r>
      <w:r>
        <w:rPr>
          <w:rFonts w:cs="Courier New"/>
          <w:kern w:val="0"/>
          <w:sz w:val="21"/>
          <w:szCs w:val="21"/>
        </w:rPr>
        <w:t>”</w:t>
      </w:r>
      <w:r>
        <w:rPr>
          <w:rFonts w:hint="eastAsia" w:cs="MS Gothic"/>
          <w:kern w:val="0"/>
          <w:sz w:val="21"/>
          <w:szCs w:val="21"/>
        </w:rPr>
        <w:t>、网</w:t>
      </w:r>
      <w:r>
        <w:rPr>
          <w:rFonts w:hint="eastAsia" w:cs="Microsoft JhengHei"/>
          <w:kern w:val="0"/>
          <w:sz w:val="21"/>
          <w:szCs w:val="21"/>
        </w:rPr>
        <w:t>络签约作家、英语六级</w:t>
      </w:r>
      <w:r>
        <w:rPr>
          <w:rFonts w:cs="Courier New"/>
          <w:kern w:val="0"/>
          <w:sz w:val="21"/>
          <w:szCs w:val="21"/>
        </w:rPr>
        <w:t>670+</w:t>
      </w:r>
      <w:r>
        <w:rPr>
          <w:rFonts w:hint="eastAsia" w:cs="MS Gothic"/>
          <w:kern w:val="0"/>
          <w:sz w:val="21"/>
          <w:szCs w:val="21"/>
        </w:rPr>
        <w:t>的英</w:t>
      </w:r>
      <w:r>
        <w:rPr>
          <w:rFonts w:hint="eastAsia" w:cs="Microsoft JhengHei"/>
          <w:kern w:val="0"/>
          <w:sz w:val="21"/>
          <w:szCs w:val="21"/>
        </w:rPr>
        <w:t>语达人、大赛国奖获得者</w:t>
      </w:r>
      <w:r>
        <w:rPr>
          <w:rFonts w:cs="Courier New"/>
          <w:kern w:val="0"/>
          <w:sz w:val="21"/>
          <w:szCs w:val="21"/>
        </w:rPr>
        <w:t>……</w:t>
      </w:r>
    </w:p>
    <w:p>
      <w:pPr>
        <w:widowControl/>
        <w:spacing w:line="440" w:lineRule="exact"/>
        <w:ind w:firstLine="420" w:firstLineChars="200"/>
        <w:rPr>
          <w:rFonts w:cs="Courier New"/>
          <w:kern w:val="0"/>
          <w:sz w:val="21"/>
          <w:szCs w:val="21"/>
        </w:rPr>
      </w:pPr>
      <w:r>
        <w:rPr>
          <w:rFonts w:hint="eastAsia" w:cs="MS Gothic"/>
          <w:kern w:val="0"/>
          <w:sz w:val="21"/>
          <w:szCs w:val="21"/>
        </w:rPr>
        <w:t>小</w:t>
      </w:r>
      <w:r>
        <w:rPr>
          <w:rFonts w:hint="eastAsia" w:cs="Microsoft JhengHei"/>
          <w:kern w:val="0"/>
          <w:sz w:val="21"/>
          <w:szCs w:val="21"/>
        </w:rPr>
        <w:t>导师们不仅自身星光熠熠，在全新的朋辈学业指导工作中更是热情十足。今年</w:t>
      </w:r>
      <w:r>
        <w:rPr>
          <w:rFonts w:cs="Courier New"/>
          <w:kern w:val="0"/>
          <w:sz w:val="21"/>
          <w:szCs w:val="21"/>
        </w:rPr>
        <w:t>1</w:t>
      </w:r>
      <w:r>
        <w:rPr>
          <w:rFonts w:hint="eastAsia" w:cs="MS Gothic"/>
          <w:kern w:val="0"/>
          <w:sz w:val="21"/>
          <w:szCs w:val="21"/>
        </w:rPr>
        <w:t>月，一</w:t>
      </w:r>
      <w:r>
        <w:rPr>
          <w:rFonts w:hint="eastAsia" w:cs="Microsoft JhengHei"/>
          <w:kern w:val="0"/>
          <w:sz w:val="21"/>
          <w:szCs w:val="21"/>
        </w:rPr>
        <w:t>场突如其来的新冠疫情袭击全国。面对同学们不寻常的宅家生活，</w:t>
      </w:r>
      <w:r>
        <w:rPr>
          <w:rFonts w:cs="Courier New"/>
          <w:kern w:val="0"/>
          <w:sz w:val="21"/>
          <w:szCs w:val="21"/>
        </w:rPr>
        <w:t>2019—2020</w:t>
      </w:r>
      <w:r>
        <w:rPr>
          <w:rFonts w:hint="eastAsia" w:cs="MS Gothic"/>
          <w:kern w:val="0"/>
          <w:sz w:val="21"/>
          <w:szCs w:val="21"/>
        </w:rPr>
        <w:t>秋季学期末</w:t>
      </w:r>
      <w:r>
        <w:rPr>
          <w:rFonts w:hint="eastAsia" w:cs="Microsoft JhengHei"/>
          <w:kern w:val="0"/>
          <w:sz w:val="21"/>
          <w:szCs w:val="21"/>
        </w:rPr>
        <w:t>刚组建的学霸导师立刻行动起来，迅速确定团队名称、设计团队</w:t>
      </w:r>
      <w:r>
        <w:rPr>
          <w:rFonts w:cs="Courier New"/>
          <w:kern w:val="0"/>
          <w:sz w:val="21"/>
          <w:szCs w:val="21"/>
        </w:rPr>
        <w:t>logo</w:t>
      </w:r>
      <w:r>
        <w:rPr>
          <w:rFonts w:hint="eastAsia" w:cs="MS Gothic"/>
          <w:kern w:val="0"/>
          <w:sz w:val="21"/>
          <w:szCs w:val="21"/>
        </w:rPr>
        <w:t>、制</w:t>
      </w:r>
      <w:r>
        <w:rPr>
          <w:rFonts w:hint="eastAsia" w:cs="Microsoft JhengHei"/>
          <w:kern w:val="0"/>
          <w:sz w:val="21"/>
          <w:szCs w:val="21"/>
        </w:rPr>
        <w:t>订工作规划、创建线上平台等；</w:t>
      </w:r>
      <w:r>
        <w:rPr>
          <w:rFonts w:cs="Courier New"/>
          <w:kern w:val="0"/>
          <w:sz w:val="21"/>
          <w:szCs w:val="21"/>
        </w:rPr>
        <w:t>2</w:t>
      </w:r>
      <w:r>
        <w:rPr>
          <w:rFonts w:hint="eastAsia" w:cs="MS Gothic"/>
          <w:kern w:val="0"/>
          <w:sz w:val="21"/>
          <w:szCs w:val="21"/>
        </w:rPr>
        <w:t>月</w:t>
      </w:r>
      <w:r>
        <w:rPr>
          <w:rFonts w:cs="Courier New"/>
          <w:kern w:val="0"/>
          <w:sz w:val="21"/>
          <w:szCs w:val="21"/>
        </w:rPr>
        <w:t>3</w:t>
      </w:r>
      <w:r>
        <w:rPr>
          <w:rFonts w:hint="eastAsia" w:cs="MS Gothic"/>
          <w:kern w:val="0"/>
          <w:sz w:val="21"/>
          <w:szCs w:val="21"/>
        </w:rPr>
        <w:t>日起，便以</w:t>
      </w:r>
      <w:r>
        <w:rPr>
          <w:rFonts w:cs="Courier New"/>
          <w:kern w:val="0"/>
          <w:sz w:val="21"/>
          <w:szCs w:val="21"/>
        </w:rPr>
        <w:t>“</w:t>
      </w:r>
      <w:r>
        <w:rPr>
          <w:rFonts w:hint="eastAsia" w:cs="MS Gothic"/>
          <w:kern w:val="0"/>
          <w:sz w:val="21"/>
          <w:szCs w:val="21"/>
        </w:rPr>
        <w:t>大川小思</w:t>
      </w:r>
      <w:r>
        <w:rPr>
          <w:rFonts w:cs="Courier New"/>
          <w:kern w:val="0"/>
          <w:sz w:val="21"/>
          <w:szCs w:val="21"/>
        </w:rPr>
        <w:t>”</w:t>
      </w:r>
      <w:r>
        <w:rPr>
          <w:rFonts w:hint="eastAsia" w:cs="Microsoft JhengHei"/>
          <w:kern w:val="0"/>
          <w:sz w:val="21"/>
          <w:szCs w:val="21"/>
        </w:rPr>
        <w:t>为名，将原计划新学期开展的学业分享内容调整完善，推出</w:t>
      </w:r>
      <w:r>
        <w:rPr>
          <w:rFonts w:cs="Courier New"/>
          <w:kern w:val="0"/>
          <w:sz w:val="21"/>
          <w:szCs w:val="21"/>
        </w:rPr>
        <w:t>“</w:t>
      </w:r>
      <w:r>
        <w:rPr>
          <w:rFonts w:hint="eastAsia" w:cs="MS Gothic"/>
          <w:kern w:val="0"/>
          <w:sz w:val="21"/>
          <w:szCs w:val="21"/>
        </w:rPr>
        <w:t>大川小思抗疫</w:t>
      </w:r>
      <w:r>
        <w:rPr>
          <w:rFonts w:hint="eastAsia" w:cs="Microsoft JhengHei"/>
          <w:kern w:val="0"/>
          <w:sz w:val="21"/>
          <w:szCs w:val="21"/>
        </w:rPr>
        <w:t>闭关秘籍</w:t>
      </w:r>
      <w:r>
        <w:rPr>
          <w:rFonts w:cs="Courier New"/>
          <w:kern w:val="0"/>
          <w:sz w:val="21"/>
          <w:szCs w:val="21"/>
        </w:rPr>
        <w:t>”</w:t>
      </w:r>
      <w:r>
        <w:rPr>
          <w:rFonts w:hint="eastAsia" w:cs="MS Gothic"/>
          <w:kern w:val="0"/>
          <w:sz w:val="21"/>
          <w:szCs w:val="21"/>
        </w:rPr>
        <w:t>系列学</w:t>
      </w:r>
      <w:r>
        <w:rPr>
          <w:rFonts w:hint="eastAsia" w:cs="Microsoft JhengHei"/>
          <w:kern w:val="0"/>
          <w:sz w:val="21"/>
          <w:szCs w:val="21"/>
        </w:rPr>
        <w:t>业指导微信推文。同时，在</w:t>
      </w:r>
      <w:r>
        <w:rPr>
          <w:rFonts w:cs="Courier New"/>
          <w:kern w:val="0"/>
          <w:sz w:val="21"/>
          <w:szCs w:val="21"/>
        </w:rPr>
        <w:t>5</w:t>
      </w:r>
      <w:r>
        <w:rPr>
          <w:rFonts w:hint="eastAsia" w:cs="MS Gothic"/>
          <w:kern w:val="0"/>
          <w:sz w:val="21"/>
          <w:szCs w:val="21"/>
        </w:rPr>
        <w:t>个主</w:t>
      </w:r>
      <w:r>
        <w:rPr>
          <w:rFonts w:hint="eastAsia" w:cs="Microsoft JhengHei"/>
          <w:kern w:val="0"/>
          <w:sz w:val="21"/>
          <w:szCs w:val="21"/>
        </w:rPr>
        <w:t>题学习交流</w:t>
      </w:r>
      <w:r>
        <w:rPr>
          <w:rFonts w:cs="Courier New"/>
          <w:kern w:val="0"/>
          <w:sz w:val="21"/>
          <w:szCs w:val="21"/>
        </w:rPr>
        <w:t>QQ</w:t>
      </w:r>
      <w:r>
        <w:rPr>
          <w:rFonts w:hint="eastAsia" w:cs="MS Gothic"/>
          <w:kern w:val="0"/>
          <w:sz w:val="21"/>
          <w:szCs w:val="21"/>
        </w:rPr>
        <w:t>群，以</w:t>
      </w:r>
      <w:r>
        <w:rPr>
          <w:rFonts w:hint="eastAsia" w:cs="Microsoft JhengHei"/>
          <w:kern w:val="0"/>
          <w:sz w:val="21"/>
          <w:szCs w:val="21"/>
        </w:rPr>
        <w:t>问卷答疑、日常咨询、团体辅导、一对一咨询服务等多种形式，为在学习及学业发展方面有问题的同学释疑解惑，进行线上学业咨询指导服务。短短一个月时间，</w:t>
      </w:r>
      <w:r>
        <w:rPr>
          <w:rFonts w:cs="Courier New"/>
          <w:kern w:val="0"/>
          <w:sz w:val="21"/>
          <w:szCs w:val="21"/>
        </w:rPr>
        <w:t>“</w:t>
      </w:r>
      <w:r>
        <w:rPr>
          <w:rFonts w:hint="eastAsia" w:cs="MS Gothic"/>
          <w:kern w:val="0"/>
          <w:sz w:val="21"/>
          <w:szCs w:val="21"/>
        </w:rPr>
        <w:t>大川小思</w:t>
      </w:r>
      <w:r>
        <w:rPr>
          <w:rFonts w:cs="Courier New"/>
          <w:kern w:val="0"/>
          <w:sz w:val="21"/>
          <w:szCs w:val="21"/>
        </w:rPr>
        <w:t>”</w:t>
      </w:r>
      <w:r>
        <w:rPr>
          <w:rFonts w:hint="eastAsia" w:cs="MS Gothic"/>
          <w:kern w:val="0"/>
          <w:sz w:val="21"/>
          <w:szCs w:val="21"/>
        </w:rPr>
        <w:t>的</w:t>
      </w:r>
      <w:r>
        <w:rPr>
          <w:rFonts w:hint="eastAsia" w:cs="Microsoft JhengHei"/>
          <w:kern w:val="0"/>
          <w:sz w:val="21"/>
          <w:szCs w:val="21"/>
        </w:rPr>
        <w:t>线上学业分享资料被下载</w:t>
      </w:r>
      <w:r>
        <w:rPr>
          <w:rFonts w:cs="Courier New"/>
          <w:kern w:val="0"/>
          <w:sz w:val="21"/>
          <w:szCs w:val="21"/>
        </w:rPr>
        <w:t>1200</w:t>
      </w:r>
      <w:r>
        <w:rPr>
          <w:rFonts w:hint="eastAsia" w:cs="MS Gothic"/>
          <w:kern w:val="0"/>
          <w:sz w:val="21"/>
          <w:szCs w:val="21"/>
        </w:rPr>
        <w:t>余次，公众号</w:t>
      </w:r>
      <w:r>
        <w:rPr>
          <w:rFonts w:hint="eastAsia" w:cs="Microsoft JhengHei"/>
          <w:kern w:val="0"/>
          <w:sz w:val="21"/>
          <w:szCs w:val="21"/>
        </w:rPr>
        <w:t>阅读量达</w:t>
      </w:r>
      <w:r>
        <w:rPr>
          <w:rFonts w:cs="Courier New"/>
          <w:kern w:val="0"/>
          <w:sz w:val="21"/>
          <w:szCs w:val="21"/>
        </w:rPr>
        <w:t>3400</w:t>
      </w:r>
      <w:r>
        <w:rPr>
          <w:rFonts w:hint="eastAsia" w:cs="MS Gothic"/>
          <w:kern w:val="0"/>
          <w:sz w:val="21"/>
          <w:szCs w:val="21"/>
        </w:rPr>
        <w:t>余次。疫情防控特殊</w:t>
      </w:r>
      <w:r>
        <w:rPr>
          <w:rFonts w:hint="eastAsia" w:cs="Microsoft JhengHei"/>
          <w:kern w:val="0"/>
          <w:sz w:val="21"/>
          <w:szCs w:val="21"/>
        </w:rPr>
        <w:t>时期，</w:t>
      </w:r>
      <w:r>
        <w:rPr>
          <w:rFonts w:cs="Courier New"/>
          <w:kern w:val="0"/>
          <w:sz w:val="21"/>
          <w:szCs w:val="21"/>
        </w:rPr>
        <w:t>“</w:t>
      </w:r>
      <w:r>
        <w:rPr>
          <w:rFonts w:hint="eastAsia" w:cs="MS Gothic"/>
          <w:kern w:val="0"/>
          <w:sz w:val="21"/>
          <w:szCs w:val="21"/>
        </w:rPr>
        <w:t>大川小思</w:t>
      </w:r>
      <w:r>
        <w:rPr>
          <w:rFonts w:cs="Courier New"/>
          <w:kern w:val="0"/>
          <w:sz w:val="21"/>
          <w:szCs w:val="21"/>
        </w:rPr>
        <w:t>”</w:t>
      </w:r>
      <w:r>
        <w:rPr>
          <w:rFonts w:hint="eastAsia" w:cs="MS Gothic"/>
          <w:kern w:val="0"/>
          <w:sz w:val="21"/>
          <w:szCs w:val="21"/>
        </w:rPr>
        <w:t>朋</w:t>
      </w:r>
      <w:r>
        <w:rPr>
          <w:rFonts w:hint="eastAsia" w:cs="Microsoft JhengHei"/>
          <w:kern w:val="0"/>
          <w:sz w:val="21"/>
          <w:szCs w:val="21"/>
        </w:rPr>
        <w:t>辈学业导师们及时送上的</w:t>
      </w:r>
      <w:r>
        <w:rPr>
          <w:rFonts w:cs="Courier New"/>
          <w:kern w:val="0"/>
          <w:sz w:val="21"/>
          <w:szCs w:val="21"/>
        </w:rPr>
        <w:t>“</w:t>
      </w:r>
      <w:r>
        <w:rPr>
          <w:rFonts w:hint="eastAsia" w:cs="MS Gothic"/>
          <w:kern w:val="0"/>
          <w:sz w:val="21"/>
          <w:szCs w:val="21"/>
        </w:rPr>
        <w:t>云端</w:t>
      </w:r>
      <w:r>
        <w:rPr>
          <w:rFonts w:cs="Courier New"/>
          <w:kern w:val="0"/>
          <w:sz w:val="21"/>
          <w:szCs w:val="21"/>
        </w:rPr>
        <w:t>”</w:t>
      </w:r>
      <w:r>
        <w:rPr>
          <w:rFonts w:hint="eastAsia" w:cs="MS Gothic"/>
          <w:kern w:val="0"/>
          <w:sz w:val="21"/>
          <w:szCs w:val="21"/>
        </w:rPr>
        <w:t>学</w:t>
      </w:r>
      <w:r>
        <w:rPr>
          <w:rFonts w:hint="eastAsia" w:cs="Microsoft JhengHei"/>
          <w:kern w:val="0"/>
          <w:sz w:val="21"/>
          <w:szCs w:val="21"/>
        </w:rPr>
        <w:t>业关心与帮助，为宅家抗疫的川大学子注入了知识和智慧的力量，为探索我校学生学业指导工作开启了一个良好的开端。</w:t>
      </w:r>
    </w:p>
    <w:p>
      <w:pPr>
        <w:widowControl/>
        <w:spacing w:line="440" w:lineRule="exact"/>
        <w:ind w:firstLine="420" w:firstLineChars="200"/>
        <w:rPr>
          <w:rFonts w:cs="Courier New"/>
          <w:kern w:val="0"/>
          <w:sz w:val="21"/>
          <w:szCs w:val="21"/>
        </w:rPr>
      </w:pPr>
      <w:r>
        <w:rPr>
          <w:rFonts w:hint="eastAsia" w:cs="MS Gothic"/>
          <w:kern w:val="0"/>
          <w:sz w:val="21"/>
          <w:szCs w:val="21"/>
        </w:rPr>
        <w:t>当前，国内疫情基本得到控制，全国人民的学</w:t>
      </w:r>
      <w:r>
        <w:rPr>
          <w:rFonts w:hint="eastAsia" w:cs="Microsoft JhengHei"/>
          <w:kern w:val="0"/>
          <w:sz w:val="21"/>
          <w:szCs w:val="21"/>
        </w:rPr>
        <w:t>习工作生活日趋正常。为充分发挥</w:t>
      </w:r>
      <w:r>
        <w:rPr>
          <w:rFonts w:cs="Courier New"/>
          <w:kern w:val="0"/>
          <w:sz w:val="21"/>
          <w:szCs w:val="21"/>
        </w:rPr>
        <w:t>“</w:t>
      </w:r>
      <w:r>
        <w:rPr>
          <w:rFonts w:hint="eastAsia" w:cs="MS Gothic"/>
          <w:kern w:val="0"/>
          <w:sz w:val="21"/>
          <w:szCs w:val="21"/>
        </w:rPr>
        <w:t>大川小思</w:t>
      </w:r>
      <w:r>
        <w:rPr>
          <w:rFonts w:cs="Courier New"/>
          <w:kern w:val="0"/>
          <w:sz w:val="21"/>
          <w:szCs w:val="21"/>
        </w:rPr>
        <w:t>”</w:t>
      </w:r>
      <w:r>
        <w:rPr>
          <w:rFonts w:hint="eastAsia" w:cs="MS Gothic"/>
          <w:kern w:val="0"/>
          <w:sz w:val="21"/>
          <w:szCs w:val="21"/>
        </w:rPr>
        <w:t>在大学生学</w:t>
      </w:r>
      <w:r>
        <w:rPr>
          <w:rFonts w:hint="eastAsia" w:cs="Microsoft JhengHei"/>
          <w:kern w:val="0"/>
          <w:sz w:val="21"/>
          <w:szCs w:val="21"/>
        </w:rPr>
        <w:t>习成长中的引领示范作用，亦为彰显他们在特殊时期对我校学业指导工作做出的特殊贡献，思学工作室结集出版了这本朋辈学业指南。指南内容主要以首批</w:t>
      </w:r>
      <w:r>
        <w:rPr>
          <w:rFonts w:cs="Courier New"/>
          <w:kern w:val="0"/>
          <w:sz w:val="21"/>
          <w:szCs w:val="21"/>
        </w:rPr>
        <w:t>30</w:t>
      </w:r>
      <w:r>
        <w:rPr>
          <w:rFonts w:hint="eastAsia" w:cs="MS Gothic"/>
          <w:kern w:val="0"/>
          <w:sz w:val="21"/>
          <w:szCs w:val="21"/>
        </w:rPr>
        <w:t>名小</w:t>
      </w:r>
      <w:r>
        <w:rPr>
          <w:rFonts w:hint="eastAsia" w:cs="Microsoft JhengHei"/>
          <w:kern w:val="0"/>
          <w:sz w:val="21"/>
          <w:szCs w:val="21"/>
        </w:rPr>
        <w:t>导师自身的学习成长经历为基础，结合同学们的共性经验和在日常学业指导工作实践中凝练的案例特点，从学习心态、综合素质培养等方面分享了适应大学学习生活的建议，并就数学、英语基础课程学习方法，时间管理、与导师沟通、记笔记等学习交流技巧，以及推免、考研、竞赛等学业提升及发展重点，给出了切实有效的思路和方法，干货满满，非常适合初入大学的新生及有不同学业发展需求的高年级本科生阅读。</w:t>
      </w:r>
    </w:p>
    <w:p>
      <w:pPr>
        <w:widowControl/>
        <w:spacing w:line="440" w:lineRule="exact"/>
        <w:ind w:firstLine="420" w:firstLineChars="200"/>
        <w:rPr>
          <w:rFonts w:cs="Courier New"/>
          <w:kern w:val="0"/>
          <w:sz w:val="21"/>
          <w:szCs w:val="21"/>
        </w:rPr>
      </w:pPr>
      <w:r>
        <w:rPr>
          <w:rFonts w:hint="eastAsia" w:cs="MS Gothic"/>
          <w:kern w:val="0"/>
          <w:sz w:val="21"/>
          <w:szCs w:val="21"/>
        </w:rPr>
        <w:t>本</w:t>
      </w:r>
      <w:r>
        <w:rPr>
          <w:rFonts w:hint="eastAsia" w:cs="Microsoft JhengHei"/>
          <w:kern w:val="0"/>
          <w:sz w:val="21"/>
          <w:szCs w:val="21"/>
        </w:rPr>
        <w:t>书是在学工部陈森部长、卢莉副部长的</w:t>
      </w:r>
      <w:r>
        <w:rPr>
          <w:rFonts w:hint="eastAsia" w:cs="MS Gothic"/>
          <w:kern w:val="0"/>
          <w:sz w:val="21"/>
          <w:szCs w:val="21"/>
        </w:rPr>
        <w:t>指</w:t>
      </w:r>
      <w:r>
        <w:rPr>
          <w:rFonts w:hint="eastAsia" w:cs="Microsoft JhengHei"/>
          <w:kern w:val="0"/>
          <w:sz w:val="21"/>
          <w:szCs w:val="21"/>
        </w:rPr>
        <w:t>导下，在</w:t>
      </w:r>
      <w:r>
        <w:rPr>
          <w:rFonts w:cs="Courier New"/>
          <w:kern w:val="0"/>
          <w:sz w:val="21"/>
          <w:szCs w:val="21"/>
        </w:rPr>
        <w:t>“</w:t>
      </w:r>
      <w:r>
        <w:rPr>
          <w:rFonts w:hint="eastAsia" w:cs="MS Gothic"/>
          <w:kern w:val="0"/>
          <w:sz w:val="21"/>
          <w:szCs w:val="21"/>
        </w:rPr>
        <w:t>大川小思</w:t>
      </w:r>
      <w:r>
        <w:rPr>
          <w:rFonts w:cs="Courier New"/>
          <w:kern w:val="0"/>
          <w:sz w:val="21"/>
          <w:szCs w:val="21"/>
        </w:rPr>
        <w:t>”</w:t>
      </w:r>
      <w:r>
        <w:rPr>
          <w:rFonts w:hint="eastAsia" w:cs="MS Gothic"/>
          <w:kern w:val="0"/>
          <w:sz w:val="21"/>
          <w:szCs w:val="21"/>
        </w:rPr>
        <w:t>指</w:t>
      </w:r>
      <w:r>
        <w:rPr>
          <w:rFonts w:hint="eastAsia" w:cs="Microsoft JhengHei"/>
          <w:kern w:val="0"/>
          <w:sz w:val="21"/>
          <w:szCs w:val="21"/>
        </w:rPr>
        <w:t>导教师朱晓萍老师、温慧婷老师、白宝芬老师的组织下编写的。第一章由潘琪、王若曦、赵一凡、石心怡、白钊远编写，第二章由胡川、杨秋瑜、刘佳琳编写，第三章由于世博、张彤、刘莫辰编写，第四章由徐嘉、郭怡琳编写，第五章由李晚秋、姜雨孜编写，第六章由黎家伟、唐彬鹏、林润基、张凯凡、王兆基编写，第七章由刘洪铭、张鹏飞、庄晓怡、徐婷编写，第八章由袁炸、梁锐、李伟宇、沈海波、董映显编写。此外，刘洪铭、石心怡、姜雨孜、李晚秋参与了全书统筹工作，宣推小组的罗睿、史晨参与了全书统筹、审校及</w:t>
      </w:r>
      <w:r>
        <w:rPr>
          <w:rFonts w:cs="Courier New"/>
          <w:kern w:val="0"/>
          <w:sz w:val="21"/>
          <w:szCs w:val="21"/>
        </w:rPr>
        <w:t>“</w:t>
      </w:r>
      <w:r>
        <w:rPr>
          <w:rFonts w:hint="eastAsia" w:cs="MS Gothic"/>
          <w:kern w:val="0"/>
          <w:sz w:val="21"/>
          <w:szCs w:val="21"/>
        </w:rPr>
        <w:t>关于</w:t>
      </w:r>
      <w:r>
        <w:rPr>
          <w:rFonts w:cs="Courier New"/>
          <w:kern w:val="0"/>
          <w:sz w:val="21"/>
          <w:szCs w:val="21"/>
        </w:rPr>
        <w:t>‘</w:t>
      </w:r>
      <w:r>
        <w:rPr>
          <w:rFonts w:hint="eastAsia" w:cs="MS Gothic"/>
          <w:kern w:val="0"/>
          <w:sz w:val="21"/>
          <w:szCs w:val="21"/>
        </w:rPr>
        <w:t>大川小思</w:t>
      </w:r>
      <w:r>
        <w:rPr>
          <w:rFonts w:cs="Courier New"/>
          <w:kern w:val="0"/>
          <w:sz w:val="21"/>
          <w:szCs w:val="21"/>
        </w:rPr>
        <w:t>’”“</w:t>
      </w:r>
      <w:r>
        <w:rPr>
          <w:rFonts w:hint="eastAsia" w:cs="MS Gothic"/>
          <w:kern w:val="0"/>
          <w:sz w:val="21"/>
          <w:szCs w:val="21"/>
        </w:rPr>
        <w:t>青春留言板</w:t>
      </w:r>
      <w:r>
        <w:rPr>
          <w:rFonts w:cs="Courier New"/>
          <w:kern w:val="0"/>
          <w:sz w:val="21"/>
          <w:szCs w:val="21"/>
        </w:rPr>
        <w:t>”</w:t>
      </w:r>
      <w:r>
        <w:rPr>
          <w:rFonts w:hint="eastAsia" w:cs="MS Gothic"/>
          <w:kern w:val="0"/>
          <w:sz w:val="21"/>
          <w:szCs w:val="21"/>
        </w:rPr>
        <w:t>两部分内容的</w:t>
      </w:r>
      <w:r>
        <w:rPr>
          <w:rFonts w:hint="eastAsia" w:cs="Microsoft JhengHei"/>
          <w:kern w:val="0"/>
          <w:sz w:val="21"/>
          <w:szCs w:val="21"/>
        </w:rPr>
        <w:t>编写工作，易思思、容东霞、许鸿仪、黄心悦、曾喆妮参与了全书的校对工作，许鸿仪参与了封面设计工作。</w:t>
      </w:r>
    </w:p>
    <w:p>
      <w:pPr>
        <w:widowControl/>
        <w:spacing w:line="440" w:lineRule="exact"/>
        <w:ind w:firstLine="420" w:firstLineChars="200"/>
        <w:rPr>
          <w:rFonts w:cs="Courier New"/>
          <w:kern w:val="0"/>
          <w:sz w:val="21"/>
          <w:szCs w:val="21"/>
        </w:rPr>
      </w:pPr>
      <w:r>
        <w:rPr>
          <w:rFonts w:hint="eastAsia" w:cs="MS Gothic"/>
          <w:kern w:val="0"/>
          <w:sz w:val="21"/>
          <w:szCs w:val="21"/>
        </w:rPr>
        <w:t>成</w:t>
      </w:r>
      <w:r>
        <w:rPr>
          <w:rFonts w:hint="eastAsia" w:cs="Microsoft JhengHei"/>
          <w:kern w:val="0"/>
          <w:sz w:val="21"/>
          <w:szCs w:val="21"/>
        </w:rPr>
        <w:t>书过程中，编者还得到了</w:t>
      </w:r>
      <w:r>
        <w:rPr>
          <w:rFonts w:cs="Courier New"/>
          <w:kern w:val="0"/>
          <w:sz w:val="21"/>
          <w:szCs w:val="21"/>
        </w:rPr>
        <w:t>“</w:t>
      </w:r>
      <w:r>
        <w:rPr>
          <w:rFonts w:hint="eastAsia" w:cs="MS Gothic"/>
          <w:kern w:val="0"/>
          <w:sz w:val="21"/>
          <w:szCs w:val="21"/>
        </w:rPr>
        <w:t>大川小思</w:t>
      </w:r>
      <w:r>
        <w:rPr>
          <w:rFonts w:cs="Courier New"/>
          <w:kern w:val="0"/>
          <w:sz w:val="21"/>
          <w:szCs w:val="21"/>
        </w:rPr>
        <w:t>”</w:t>
      </w:r>
      <w:r>
        <w:rPr>
          <w:rFonts w:hint="eastAsia" w:cs="Microsoft JhengHei"/>
          <w:kern w:val="0"/>
          <w:sz w:val="21"/>
          <w:szCs w:val="21"/>
        </w:rPr>
        <w:t>专业指导教师方云军老师、胡泽春老师、赵成清老师、翟硕老师的大力支持。教务处及谢维雁老师、张世全老师、袁昊老师、梁勇飞老师、周俊老师、何蕾老师、刘维佳老师、苏婷老师对稿件进行了仔细审阅。陈鹏翔同学、傅晓轩同学、谢仁阿依</w:t>
      </w:r>
      <w:r>
        <w:rPr>
          <w:rFonts w:cs="Courier New"/>
          <w:kern w:val="0"/>
          <w:sz w:val="21"/>
          <w:szCs w:val="21"/>
        </w:rPr>
        <w:t>·</w:t>
      </w:r>
      <w:r>
        <w:rPr>
          <w:rFonts w:hint="eastAsia" w:cs="Microsoft JhengHei"/>
          <w:kern w:val="0"/>
          <w:sz w:val="21"/>
          <w:szCs w:val="21"/>
        </w:rPr>
        <w:t>买合苏提同学、马啸同学、彭凯同学、郭遇尔同学、邢阳同学丰富了稿件的内容。上述老师和同学为本书的完善提供了重要帮助，在此向他们的辛勤付</w:t>
      </w:r>
      <w:r>
        <w:rPr>
          <w:rFonts w:hint="eastAsia" w:cs="MS Gothic"/>
          <w:kern w:val="0"/>
          <w:sz w:val="21"/>
          <w:szCs w:val="21"/>
        </w:rPr>
        <w:t>出致以</w:t>
      </w:r>
      <w:r>
        <w:rPr>
          <w:rFonts w:hint="eastAsia" w:cs="Microsoft JhengHei"/>
          <w:kern w:val="0"/>
          <w:sz w:val="21"/>
          <w:szCs w:val="21"/>
        </w:rPr>
        <w:t>诚挚的谢意！</w:t>
      </w:r>
    </w:p>
    <w:p>
      <w:pPr>
        <w:widowControl/>
        <w:spacing w:line="440" w:lineRule="exact"/>
        <w:ind w:firstLine="420" w:firstLineChars="200"/>
        <w:rPr>
          <w:rFonts w:cs="Courier New"/>
          <w:kern w:val="0"/>
          <w:sz w:val="21"/>
          <w:szCs w:val="21"/>
        </w:rPr>
      </w:pPr>
      <w:r>
        <w:rPr>
          <w:rFonts w:hint="eastAsia" w:cs="MS Gothic"/>
          <w:kern w:val="0"/>
          <w:sz w:val="21"/>
          <w:szCs w:val="21"/>
        </w:rPr>
        <w:t>本</w:t>
      </w:r>
      <w:r>
        <w:rPr>
          <w:rFonts w:hint="eastAsia" w:cs="Microsoft JhengHei"/>
          <w:kern w:val="0"/>
          <w:sz w:val="21"/>
          <w:szCs w:val="21"/>
        </w:rPr>
        <w:t>书是我校学业指导工作的第一次尝试，篇章设计及内容组织定有考虑不周不当之处，书中内容也主要针对我校学生学习情况而言，所有这些局限，恳请读者批评指正。</w:t>
      </w:r>
    </w:p>
    <w:p>
      <w:pPr>
        <w:widowControl/>
        <w:spacing w:line="440" w:lineRule="exact"/>
        <w:ind w:firstLine="4515" w:firstLineChars="2150"/>
        <w:rPr>
          <w:rFonts w:cs="MS Gothic"/>
          <w:kern w:val="0"/>
          <w:sz w:val="21"/>
          <w:szCs w:val="21"/>
        </w:rPr>
      </w:pPr>
      <w:r>
        <w:rPr>
          <w:rFonts w:hint="eastAsia" w:cs="MS Gothic"/>
          <w:kern w:val="0"/>
          <w:sz w:val="21"/>
          <w:szCs w:val="21"/>
        </w:rPr>
        <w:t>四川大学党委学生工作部思学工作室</w:t>
      </w:r>
    </w:p>
    <w:p>
      <w:pPr>
        <w:widowControl/>
        <w:spacing w:line="440" w:lineRule="exact"/>
        <w:ind w:firstLine="6720" w:firstLineChars="3200"/>
        <w:rPr>
          <w:rFonts w:cs="MS Gothic"/>
          <w:kern w:val="0"/>
          <w:sz w:val="21"/>
          <w:szCs w:val="21"/>
        </w:rPr>
      </w:pPr>
      <w:r>
        <w:rPr>
          <w:rFonts w:cs="Courier New"/>
          <w:kern w:val="0"/>
          <w:sz w:val="21"/>
          <w:szCs w:val="21"/>
        </w:rPr>
        <w:t>2020</w:t>
      </w:r>
      <w:r>
        <w:rPr>
          <w:rFonts w:hint="eastAsia" w:cs="MS Gothic"/>
          <w:kern w:val="0"/>
          <w:sz w:val="21"/>
          <w:szCs w:val="21"/>
        </w:rPr>
        <w:t>年</w:t>
      </w:r>
      <w:r>
        <w:rPr>
          <w:rFonts w:cs="Courier New"/>
          <w:kern w:val="0"/>
          <w:sz w:val="21"/>
          <w:szCs w:val="21"/>
        </w:rPr>
        <w:t>5</w:t>
      </w:r>
      <w:r>
        <w:rPr>
          <w:rFonts w:hint="eastAsia" w:cs="MS Gothic"/>
          <w:kern w:val="0"/>
          <w:sz w:val="21"/>
          <w:szCs w:val="21"/>
        </w:rPr>
        <w:t>月</w:t>
      </w:r>
    </w:p>
    <w:p>
      <w:pPr>
        <w:keepNext/>
        <w:keepLines/>
        <w:widowControl/>
        <w:spacing w:before="340" w:after="330" w:line="578" w:lineRule="auto"/>
        <w:outlineLvl w:val="0"/>
        <w:rPr>
          <w:rFonts w:ascii="Calibri" w:hAnsi="Calibri" w:eastAsia="等线" w:cs="Courier New"/>
          <w:b/>
          <w:bCs/>
          <w:kern w:val="44"/>
          <w:sz w:val="44"/>
          <w:szCs w:val="44"/>
        </w:rPr>
      </w:pPr>
      <w:bookmarkStart w:id="362" w:name="_Toc75364297"/>
      <w:r>
        <w:rPr>
          <w:rFonts w:hint="eastAsia" w:ascii="Calibri" w:hAnsi="Calibri" w:eastAsia="等线" w:cs="Times New Roman"/>
          <w:b/>
          <w:bCs/>
          <w:kern w:val="44"/>
          <w:sz w:val="44"/>
          <w:szCs w:val="44"/>
        </w:rPr>
        <w:t>修订再版补记（待补充）</w:t>
      </w:r>
      <w:bookmarkEnd w:id="362"/>
    </w:p>
    <w:p>
      <w:pPr>
        <w:autoSpaceDE w:val="0"/>
        <w:autoSpaceDN w:val="0"/>
        <w:ind w:firstLine="480" w:firstLineChars="200"/>
        <w:rPr>
          <w:rFonts w:cs="Segoe UI"/>
          <w:kern w:val="0"/>
          <w:lang w:val="zh-CN" w:bidi="zh-CN"/>
        </w:rPr>
      </w:pPr>
    </w:p>
    <w:sectPr>
      <w:footerReference r:id="rId5" w:type="default"/>
      <w:pgSz w:w="11906" w:h="16838"/>
      <w:pgMar w:top="1440" w:right="1800" w:bottom="1440" w:left="1800" w:header="794" w:footer="624" w:gutter="0"/>
      <w:cols w:space="425" w:num="1"/>
      <w:docGrid w:type="line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Consolas">
    <w:panose1 w:val="020B0609020204030204"/>
    <w:charset w:val="00"/>
    <w:family w:val="modern"/>
    <w:pitch w:val="default"/>
    <w:sig w:usb0="E00006FF" w:usb1="0000FCFF" w:usb2="00000001" w:usb3="00000000" w:csb0="6000019F" w:csb1="DFD70000"/>
  </w:font>
  <w:font w:name="MingLiU">
    <w:altName w:val="PMingLiU-ExtB"/>
    <w:panose1 w:val="02020509000000000000"/>
    <w:charset w:val="88"/>
    <w:family w:val="modern"/>
    <w:pitch w:val="default"/>
    <w:sig w:usb0="00000000" w:usb1="00000000" w:usb2="00000016" w:usb3="00000000" w:csb0="00100001" w:csb1="00000000"/>
  </w:font>
  <w:font w:name="PMingLiU-ExtB">
    <w:panose1 w:val="02020500000000000000"/>
    <w:charset w:val="88"/>
    <w:family w:val="auto"/>
    <w:pitch w:val="default"/>
    <w:sig w:usb0="8000002F" w:usb1="02000008" w:usb2="00000000" w:usb3="00000000" w:csb0="00100001" w:csb1="00000000"/>
  </w:font>
  <w:font w:name="华文中宋">
    <w:panose1 w:val="02010600040101010101"/>
    <w:charset w:val="86"/>
    <w:family w:val="auto"/>
    <w:pitch w:val="default"/>
    <w:sig w:usb0="00000287" w:usb1="080F0000" w:usb2="00000000" w:usb3="00000000" w:csb0="0004009F" w:csb1="DFD70000"/>
  </w:font>
  <w:font w:name="Microsoft JhengHei">
    <w:panose1 w:val="020B0604030504040204"/>
    <w:charset w:val="88"/>
    <w:family w:val="swiss"/>
    <w:pitch w:val="default"/>
    <w:sig w:usb0="000002A7" w:usb1="28CF4400" w:usb2="00000016" w:usb3="00000000" w:csb0="00100009" w:csb1="00000000"/>
  </w:font>
  <w:font w:name="华文行楷">
    <w:panose1 w:val="02010800040101010101"/>
    <w:charset w:val="86"/>
    <w:family w:val="auto"/>
    <w:pitch w:val="default"/>
    <w:sig w:usb0="00000001" w:usb1="080F0000" w:usb2="00000000" w:usb3="00000000" w:csb0="00040000" w:csb1="00000000"/>
  </w:font>
  <w:font w:name="Courier New">
    <w:panose1 w:val="02070309020205020404"/>
    <w:charset w:val="00"/>
    <w:family w:val="modern"/>
    <w:pitch w:val="default"/>
    <w:sig w:usb0="E0002EFF" w:usb1="C0007843" w:usb2="00000009" w:usb3="00000000" w:csb0="400001FF" w:csb1="FFFF0000"/>
  </w:font>
  <w:font w:name="MS Gothic">
    <w:panose1 w:val="020B0609070205080204"/>
    <w:charset w:val="80"/>
    <w:family w:val="modern"/>
    <w:pitch w:val="default"/>
    <w:sig w:usb0="E00002FF" w:usb1="6AC7FDFB" w:usb2="08000012" w:usb3="00000000" w:csb0="4002009F" w:csb1="DFD70000"/>
  </w:font>
  <w:font w:name="微软雅黑">
    <w:panose1 w:val="020B0503020204020204"/>
    <w:charset w:val="86"/>
    <w:family w:val="swiss"/>
    <w:pitch w:val="default"/>
    <w:sig w:usb0="80000287" w:usb1="2ACF3C50" w:usb2="00000016" w:usb3="00000000" w:csb0="0004001F" w:csb1="00000000"/>
  </w:font>
  <w:font w:name="Helvetica">
    <w:altName w:val="Arial"/>
    <w:panose1 w:val="020B0604020202020204"/>
    <w:charset w:val="00"/>
    <w:family w:val="swiss"/>
    <w:pitch w:val="default"/>
    <w:sig w:usb0="00000000" w:usb1="00000000" w:usb2="00000000" w:usb3="00000000" w:csb0="00000001" w:csb1="00000000"/>
  </w:font>
  <w:font w:name="Arial">
    <w:panose1 w:val="020B0604020202020204"/>
    <w:charset w:val="00"/>
    <w:family w:val="auto"/>
    <w:pitch w:val="default"/>
    <w:sig w:usb0="E0002EFF" w:usb1="C000785B" w:usb2="00000009" w:usb3="00000000" w:csb0="400001FF" w:csb1="FFFF0000"/>
  </w:font>
  <w:font w:name="楷体">
    <w:panose1 w:val="02010609060101010101"/>
    <w:charset w:val="86"/>
    <w:family w:val="modern"/>
    <w:pitch w:val="default"/>
    <w:sig w:usb0="800002BF" w:usb1="38CF7CFA" w:usb2="00000016" w:usb3="00000000" w:csb0="00040001" w:csb1="00000000"/>
  </w:font>
  <w:font w:name="Calibri Light">
    <w:panose1 w:val="020F0302020204030204"/>
    <w:charset w:val="00"/>
    <w:family w:val="swiss"/>
    <w:pitch w:val="default"/>
    <w:sig w:usb0="E4002EFF" w:usb1="C000247B" w:usb2="00000009" w:usb3="00000000" w:csb0="200001FF" w:csb1="00000000"/>
  </w:font>
  <w:font w:name="Cambria Math">
    <w:panose1 w:val="02040503050406030204"/>
    <w:charset w:val="00"/>
    <w:family w:val="roman"/>
    <w:pitch w:val="default"/>
    <w:sig w:usb0="E00006FF" w:usb1="420024FF" w:usb2="02000000" w:usb3="00000000" w:csb0="2000019F" w:csb1="00000000"/>
  </w:font>
  <w:font w:name="Wingdings 2">
    <w:panose1 w:val="05020102010507070707"/>
    <w:charset w:val="02"/>
    <w:family w:val="roman"/>
    <w:pitch w:val="default"/>
    <w:sig w:usb0="00000000" w:usb1="00000000" w:usb2="00000000" w:usb3="00000000" w:csb0="80000000" w:csb1="00000000"/>
  </w:font>
  <w:font w:name="仿宋">
    <w:panose1 w:val="02010609060101010101"/>
    <w:charset w:val="86"/>
    <w:family w:val="modern"/>
    <w:pitch w:val="default"/>
    <w:sig w:usb0="800002BF" w:usb1="38CF7CFA" w:usb2="00000016" w:usb3="00000000" w:csb0="00040001" w:csb1="00000000"/>
  </w:font>
  <w:font w:name="Tahoma">
    <w:panose1 w:val="020B0604030504040204"/>
    <w:charset w:val="00"/>
    <w:family w:val="swiss"/>
    <w:pitch w:val="default"/>
    <w:sig w:usb0="E1002EFF" w:usb1="C000605B" w:usb2="00000029" w:usb3="00000000" w:csb0="200101FF" w:csb1="20280000"/>
  </w:font>
  <w:font w:name="Segoe UI Emoji">
    <w:panose1 w:val="020B0502040204020203"/>
    <w:charset w:val="00"/>
    <w:family w:val="swiss"/>
    <w:pitch w:val="default"/>
    <w:sig w:usb0="00000001" w:usb1="02000000" w:usb2="00000000" w:usb3="00000000" w:csb0="00000001" w:csb1="00000000"/>
  </w:font>
  <w:font w:name="Segoe UI">
    <w:panose1 w:val="020B0502040204020203"/>
    <w:charset w:val="00"/>
    <w:family w:val="swiss"/>
    <w:pitch w:val="default"/>
    <w:sig w:usb0="E4002EFF" w:usb1="C000E47F" w:usb2="00000009" w:usb3="00000000" w:csb0="200001FF" w:csb1="00000000"/>
  </w:font>
  <w:font w:name="Malgun Gothic">
    <w:panose1 w:val="020B0503020000020004"/>
    <w:charset w:val="81"/>
    <w:family w:val="swiss"/>
    <w:pitch w:val="default"/>
    <w:sig w:usb0="9000002F" w:usb1="2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93668429"/>
      <w:docPartObj>
        <w:docPartGallery w:val="AutoText"/>
      </w:docPartObj>
    </w:sdtPr>
    <w:sdtContent>
      <w:sdt>
        <w:sdtPr>
          <w:id w:val="1728636285"/>
          <w:docPartObj>
            <w:docPartGallery w:val="AutoText"/>
          </w:docPartObj>
        </w:sdtPr>
        <w:sdtContent>
          <w:p>
            <w:pPr>
              <w:pStyle w:val="14"/>
              <w:jc w:val="center"/>
            </w:pPr>
            <w:r>
              <w:rPr>
                <w:lang w:val="zh-CN"/>
              </w:rPr>
              <w:t xml:space="preserve"> </w:t>
            </w:r>
            <w:r>
              <w:rPr>
                <w:b/>
                <w:bCs/>
                <w:sz w:val="24"/>
                <w:szCs w:val="24"/>
              </w:rPr>
              <w:fldChar w:fldCharType="begin"/>
            </w:r>
            <w:r>
              <w:rPr>
                <w:b/>
                <w:bCs/>
              </w:rPr>
              <w:instrText xml:space="preserve">PAGE</w:instrText>
            </w:r>
            <w:r>
              <w:rPr>
                <w:b/>
                <w:bCs/>
                <w:sz w:val="24"/>
                <w:szCs w:val="24"/>
              </w:rPr>
              <w:fldChar w:fldCharType="separate"/>
            </w:r>
            <w:r>
              <w:rPr>
                <w:b/>
                <w:bCs/>
              </w:rPr>
              <w:t>135</w:t>
            </w:r>
            <w:r>
              <w:rPr>
                <w:b/>
                <w:bCs/>
                <w:sz w:val="24"/>
                <w:szCs w:val="24"/>
              </w:rPr>
              <w:fldChar w:fldCharType="end"/>
            </w:r>
            <w:r>
              <w:rPr>
                <w:lang w:val="zh-CN"/>
              </w:rPr>
              <w:t xml:space="preserve"> / </w:t>
            </w:r>
            <w:r>
              <w:rPr>
                <w:b/>
                <w:bCs/>
                <w:sz w:val="24"/>
                <w:szCs w:val="24"/>
              </w:rPr>
              <w:fldChar w:fldCharType="begin"/>
            </w:r>
            <w:r>
              <w:rPr>
                <w:b/>
                <w:bCs/>
              </w:rPr>
              <w:instrText xml:space="preserve">NUMPAGES</w:instrText>
            </w:r>
            <w:r>
              <w:rPr>
                <w:b/>
                <w:bCs/>
                <w:sz w:val="24"/>
                <w:szCs w:val="24"/>
              </w:rPr>
              <w:fldChar w:fldCharType="separate"/>
            </w:r>
            <w:r>
              <w:rPr>
                <w:b/>
                <w:bCs/>
              </w:rPr>
              <w:t>219</w:t>
            </w:r>
            <w:r>
              <w:rPr>
                <w:b/>
                <w:bCs/>
                <w:sz w:val="24"/>
                <w:szCs w:val="24"/>
              </w:rPr>
              <w:fldChar w:fldCharType="end"/>
            </w:r>
          </w:p>
        </w:sdtContent>
      </w:sdt>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24"/>
    <w:multiLevelType w:val="multilevel"/>
    <w:tmpl w:val="00000024"/>
    <w:lvl w:ilvl="0" w:tentative="0">
      <w:start w:val="1"/>
      <w:numFmt w:val="decimal"/>
      <w:lvlText w:val="%1)"/>
      <w:lvlJc w:val="left"/>
      <w:pPr>
        <w:ind w:left="420" w:hanging="420"/>
      </w:pPr>
      <w:rPr>
        <w:b/>
        <w:bCs/>
      </w:rPr>
    </w:lvl>
    <w:lvl w:ilvl="1" w:tentative="0">
      <w:start w:val="1"/>
      <w:numFmt w:val="decimalEnclosedCircle"/>
      <w:lvlText w:val="%2"/>
      <w:lvlJc w:val="left"/>
      <w:pPr>
        <w:ind w:left="780" w:hanging="360"/>
      </w:pPr>
      <w:rPr>
        <w:rFonts w:hint="default"/>
      </w:rPr>
    </w:lvl>
    <w:lvl w:ilvl="2" w:tentative="0">
      <w:start w:val="1"/>
      <w:numFmt w:val="decimal"/>
      <w:lvlText w:val="%3."/>
      <w:lvlJc w:val="left"/>
      <w:pPr>
        <w:ind w:left="1200" w:hanging="360"/>
      </w:pPr>
      <w:rPr>
        <w:rFonts w:hint="default"/>
      </w:rPr>
    </w:lvl>
    <w:lvl w:ilvl="3" w:tentative="0">
      <w:start w:val="1"/>
      <w:numFmt w:val="decimal"/>
      <w:lvlText w:val="（%4）"/>
      <w:lvlJc w:val="left"/>
      <w:pPr>
        <w:ind w:left="1933" w:hanging="799"/>
      </w:pPr>
      <w:rPr>
        <w:rFonts w:hint="default"/>
        <w:b/>
        <w:sz w:val="28"/>
      </w:rPr>
    </w:lvl>
    <w:lvl w:ilvl="4" w:tentative="0">
      <w:start w:val="1"/>
      <w:numFmt w:val="decimal"/>
      <w:lvlText w:val="(%5)"/>
      <w:lvlJc w:val="left"/>
      <w:pPr>
        <w:ind w:left="2123" w:hanging="443"/>
      </w:pPr>
      <w:rPr>
        <w:rFonts w:hint="default"/>
        <w:b/>
        <w:sz w:val="28"/>
      </w:rPr>
    </w:lvl>
    <w:lvl w:ilvl="5" w:tentative="0">
      <w:start w:val="1"/>
      <w:numFmt w:val="decimal"/>
      <w:lvlText w:val="%6）"/>
      <w:lvlJc w:val="left"/>
      <w:pPr>
        <w:ind w:left="2820" w:hanging="720"/>
      </w:pPr>
      <w:rPr>
        <w:rFonts w:hint="default"/>
      </w:r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0A7283C"/>
    <w:multiLevelType w:val="multilevel"/>
    <w:tmpl w:val="00A7283C"/>
    <w:lvl w:ilvl="0" w:tentative="0">
      <w:start w:val="1"/>
      <w:numFmt w:val="decimalEnclosedCircle"/>
      <w:lvlText w:val="%1"/>
      <w:lvlJc w:val="left"/>
      <w:pPr>
        <w:ind w:left="842" w:hanging="360"/>
      </w:pPr>
      <w:rPr>
        <w:rFonts w:hint="default" w:cs="微软雅黑"/>
        <w:b/>
      </w:rPr>
    </w:lvl>
    <w:lvl w:ilvl="1" w:tentative="0">
      <w:start w:val="1"/>
      <w:numFmt w:val="lowerLetter"/>
      <w:lvlText w:val="%2)"/>
      <w:lvlJc w:val="left"/>
      <w:pPr>
        <w:ind w:left="1322" w:hanging="420"/>
      </w:pPr>
    </w:lvl>
    <w:lvl w:ilvl="2" w:tentative="0">
      <w:start w:val="1"/>
      <w:numFmt w:val="lowerRoman"/>
      <w:lvlText w:val="%3."/>
      <w:lvlJc w:val="right"/>
      <w:pPr>
        <w:ind w:left="1742" w:hanging="420"/>
      </w:pPr>
    </w:lvl>
    <w:lvl w:ilvl="3" w:tentative="0">
      <w:start w:val="1"/>
      <w:numFmt w:val="decimal"/>
      <w:lvlText w:val="%4."/>
      <w:lvlJc w:val="left"/>
      <w:pPr>
        <w:ind w:left="2162" w:hanging="420"/>
      </w:pPr>
    </w:lvl>
    <w:lvl w:ilvl="4" w:tentative="0">
      <w:start w:val="1"/>
      <w:numFmt w:val="lowerLetter"/>
      <w:lvlText w:val="%5)"/>
      <w:lvlJc w:val="left"/>
      <w:pPr>
        <w:ind w:left="2582" w:hanging="420"/>
      </w:pPr>
    </w:lvl>
    <w:lvl w:ilvl="5" w:tentative="0">
      <w:start w:val="1"/>
      <w:numFmt w:val="lowerRoman"/>
      <w:lvlText w:val="%6."/>
      <w:lvlJc w:val="right"/>
      <w:pPr>
        <w:ind w:left="3002" w:hanging="420"/>
      </w:pPr>
    </w:lvl>
    <w:lvl w:ilvl="6" w:tentative="0">
      <w:start w:val="1"/>
      <w:numFmt w:val="decimal"/>
      <w:lvlText w:val="%7."/>
      <w:lvlJc w:val="left"/>
      <w:pPr>
        <w:ind w:left="3422" w:hanging="420"/>
      </w:pPr>
    </w:lvl>
    <w:lvl w:ilvl="7" w:tentative="0">
      <w:start w:val="1"/>
      <w:numFmt w:val="lowerLetter"/>
      <w:lvlText w:val="%8)"/>
      <w:lvlJc w:val="left"/>
      <w:pPr>
        <w:ind w:left="3842" w:hanging="420"/>
      </w:pPr>
    </w:lvl>
    <w:lvl w:ilvl="8" w:tentative="0">
      <w:start w:val="1"/>
      <w:numFmt w:val="lowerRoman"/>
      <w:lvlText w:val="%9."/>
      <w:lvlJc w:val="right"/>
      <w:pPr>
        <w:ind w:left="4262" w:hanging="420"/>
      </w:pPr>
    </w:lvl>
  </w:abstractNum>
  <w:abstractNum w:abstractNumId="2">
    <w:nsid w:val="073B211A"/>
    <w:multiLevelType w:val="multilevel"/>
    <w:tmpl w:val="073B211A"/>
    <w:lvl w:ilvl="0" w:tentative="0">
      <w:start w:val="1"/>
      <w:numFmt w:val="decimalEnclosedCircle"/>
      <w:lvlText w:val="%1"/>
      <w:lvlJc w:val="left"/>
      <w:pPr>
        <w:ind w:left="842" w:hanging="360"/>
      </w:pPr>
      <w:rPr>
        <w:rFonts w:hint="default"/>
        <w:b/>
      </w:rPr>
    </w:lvl>
    <w:lvl w:ilvl="1" w:tentative="0">
      <w:start w:val="1"/>
      <w:numFmt w:val="lowerLetter"/>
      <w:lvlText w:val="%2)"/>
      <w:lvlJc w:val="left"/>
      <w:pPr>
        <w:ind w:left="1322" w:hanging="420"/>
      </w:pPr>
    </w:lvl>
    <w:lvl w:ilvl="2" w:tentative="0">
      <w:start w:val="1"/>
      <w:numFmt w:val="lowerRoman"/>
      <w:lvlText w:val="%3."/>
      <w:lvlJc w:val="right"/>
      <w:pPr>
        <w:ind w:left="1742" w:hanging="420"/>
      </w:pPr>
    </w:lvl>
    <w:lvl w:ilvl="3" w:tentative="0">
      <w:start w:val="1"/>
      <w:numFmt w:val="decimal"/>
      <w:lvlText w:val="%4."/>
      <w:lvlJc w:val="left"/>
      <w:pPr>
        <w:ind w:left="2162" w:hanging="420"/>
      </w:pPr>
    </w:lvl>
    <w:lvl w:ilvl="4" w:tentative="0">
      <w:start w:val="1"/>
      <w:numFmt w:val="lowerLetter"/>
      <w:lvlText w:val="%5)"/>
      <w:lvlJc w:val="left"/>
      <w:pPr>
        <w:ind w:left="2582" w:hanging="420"/>
      </w:pPr>
    </w:lvl>
    <w:lvl w:ilvl="5" w:tentative="0">
      <w:start w:val="1"/>
      <w:numFmt w:val="lowerRoman"/>
      <w:lvlText w:val="%6."/>
      <w:lvlJc w:val="right"/>
      <w:pPr>
        <w:ind w:left="3002" w:hanging="420"/>
      </w:pPr>
    </w:lvl>
    <w:lvl w:ilvl="6" w:tentative="0">
      <w:start w:val="1"/>
      <w:numFmt w:val="decimal"/>
      <w:lvlText w:val="%7."/>
      <w:lvlJc w:val="left"/>
      <w:pPr>
        <w:ind w:left="3422" w:hanging="420"/>
      </w:pPr>
    </w:lvl>
    <w:lvl w:ilvl="7" w:tentative="0">
      <w:start w:val="1"/>
      <w:numFmt w:val="lowerLetter"/>
      <w:lvlText w:val="%8)"/>
      <w:lvlJc w:val="left"/>
      <w:pPr>
        <w:ind w:left="3842" w:hanging="420"/>
      </w:pPr>
    </w:lvl>
    <w:lvl w:ilvl="8" w:tentative="0">
      <w:start w:val="1"/>
      <w:numFmt w:val="lowerRoman"/>
      <w:lvlText w:val="%9."/>
      <w:lvlJc w:val="right"/>
      <w:pPr>
        <w:ind w:left="4262" w:hanging="420"/>
      </w:pPr>
    </w:lvl>
  </w:abstractNum>
  <w:abstractNum w:abstractNumId="3">
    <w:nsid w:val="12673969"/>
    <w:multiLevelType w:val="multilevel"/>
    <w:tmpl w:val="12673969"/>
    <w:lvl w:ilvl="0" w:tentative="0">
      <w:start w:val="1"/>
      <w:numFmt w:val="decimalEnclosedCircle"/>
      <w:lvlText w:val="%1"/>
      <w:lvlJc w:val="left"/>
      <w:pPr>
        <w:ind w:left="840" w:hanging="360"/>
      </w:pPr>
      <w:rPr>
        <w:rFonts w:hint="default"/>
        <w:b/>
        <w:bCs/>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
    <w:nsid w:val="13000F04"/>
    <w:multiLevelType w:val="multilevel"/>
    <w:tmpl w:val="13000F04"/>
    <w:lvl w:ilvl="0" w:tentative="0">
      <w:start w:val="1"/>
      <w:numFmt w:val="decimalEnclosedCircle"/>
      <w:lvlText w:val="%1"/>
      <w:lvlJc w:val="left"/>
      <w:pPr>
        <w:ind w:left="842" w:hanging="360"/>
      </w:pPr>
      <w:rPr>
        <w:rFonts w:hint="default"/>
        <w:b/>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25542EB1"/>
    <w:multiLevelType w:val="multilevel"/>
    <w:tmpl w:val="25542EB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
    <w:nsid w:val="31181D0E"/>
    <w:multiLevelType w:val="multilevel"/>
    <w:tmpl w:val="31181D0E"/>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7">
    <w:nsid w:val="33480155"/>
    <w:multiLevelType w:val="multilevel"/>
    <w:tmpl w:val="33480155"/>
    <w:lvl w:ilvl="0" w:tentative="0">
      <w:start w:val="1"/>
      <w:numFmt w:val="decimalEnclosedCircle"/>
      <w:lvlText w:val="%1"/>
      <w:lvlJc w:val="left"/>
      <w:pPr>
        <w:ind w:left="776" w:hanging="360"/>
      </w:pPr>
      <w:rPr>
        <w:rFonts w:hint="default"/>
      </w:rPr>
    </w:lvl>
    <w:lvl w:ilvl="1" w:tentative="0">
      <w:start w:val="1"/>
      <w:numFmt w:val="lowerLetter"/>
      <w:lvlText w:val="%2)"/>
      <w:lvlJc w:val="left"/>
      <w:pPr>
        <w:ind w:left="1256" w:hanging="420"/>
      </w:pPr>
    </w:lvl>
    <w:lvl w:ilvl="2" w:tentative="0">
      <w:start w:val="1"/>
      <w:numFmt w:val="lowerRoman"/>
      <w:lvlText w:val="%3."/>
      <w:lvlJc w:val="right"/>
      <w:pPr>
        <w:ind w:left="1676" w:hanging="420"/>
      </w:pPr>
    </w:lvl>
    <w:lvl w:ilvl="3" w:tentative="0">
      <w:start w:val="1"/>
      <w:numFmt w:val="decimal"/>
      <w:lvlText w:val="%4."/>
      <w:lvlJc w:val="left"/>
      <w:pPr>
        <w:ind w:left="2096" w:hanging="420"/>
      </w:pPr>
    </w:lvl>
    <w:lvl w:ilvl="4" w:tentative="0">
      <w:start w:val="1"/>
      <w:numFmt w:val="lowerLetter"/>
      <w:lvlText w:val="%5)"/>
      <w:lvlJc w:val="left"/>
      <w:pPr>
        <w:ind w:left="2516" w:hanging="420"/>
      </w:pPr>
    </w:lvl>
    <w:lvl w:ilvl="5" w:tentative="0">
      <w:start w:val="1"/>
      <w:numFmt w:val="lowerRoman"/>
      <w:lvlText w:val="%6."/>
      <w:lvlJc w:val="right"/>
      <w:pPr>
        <w:ind w:left="2936" w:hanging="420"/>
      </w:pPr>
    </w:lvl>
    <w:lvl w:ilvl="6" w:tentative="0">
      <w:start w:val="1"/>
      <w:numFmt w:val="decimal"/>
      <w:lvlText w:val="%7."/>
      <w:lvlJc w:val="left"/>
      <w:pPr>
        <w:ind w:left="3356" w:hanging="420"/>
      </w:pPr>
    </w:lvl>
    <w:lvl w:ilvl="7" w:tentative="0">
      <w:start w:val="1"/>
      <w:numFmt w:val="lowerLetter"/>
      <w:lvlText w:val="%8)"/>
      <w:lvlJc w:val="left"/>
      <w:pPr>
        <w:ind w:left="3776" w:hanging="420"/>
      </w:pPr>
    </w:lvl>
    <w:lvl w:ilvl="8" w:tentative="0">
      <w:start w:val="1"/>
      <w:numFmt w:val="lowerRoman"/>
      <w:lvlText w:val="%9."/>
      <w:lvlJc w:val="right"/>
      <w:pPr>
        <w:ind w:left="4196" w:hanging="420"/>
      </w:pPr>
    </w:lvl>
  </w:abstractNum>
  <w:abstractNum w:abstractNumId="8">
    <w:nsid w:val="344F783E"/>
    <w:multiLevelType w:val="multilevel"/>
    <w:tmpl w:val="344F783E"/>
    <w:lvl w:ilvl="0" w:tentative="0">
      <w:start w:val="1"/>
      <w:numFmt w:val="decimalEnclosedCircle"/>
      <w:lvlText w:val="%1"/>
      <w:lvlJc w:val="left"/>
      <w:pPr>
        <w:ind w:left="842" w:hanging="360"/>
      </w:pPr>
      <w:rPr>
        <w:rFonts w:hint="default"/>
        <w:b/>
      </w:rPr>
    </w:lvl>
    <w:lvl w:ilvl="1" w:tentative="0">
      <w:start w:val="1"/>
      <w:numFmt w:val="lowerLetter"/>
      <w:lvlText w:val="%2)"/>
      <w:lvlJc w:val="left"/>
      <w:pPr>
        <w:ind w:left="1322" w:hanging="420"/>
      </w:pPr>
    </w:lvl>
    <w:lvl w:ilvl="2" w:tentative="0">
      <w:start w:val="1"/>
      <w:numFmt w:val="lowerRoman"/>
      <w:lvlText w:val="%3."/>
      <w:lvlJc w:val="right"/>
      <w:pPr>
        <w:ind w:left="1742" w:hanging="420"/>
      </w:pPr>
    </w:lvl>
    <w:lvl w:ilvl="3" w:tentative="0">
      <w:start w:val="1"/>
      <w:numFmt w:val="decimal"/>
      <w:lvlText w:val="%4."/>
      <w:lvlJc w:val="left"/>
      <w:pPr>
        <w:ind w:left="2162" w:hanging="420"/>
      </w:pPr>
    </w:lvl>
    <w:lvl w:ilvl="4" w:tentative="0">
      <w:start w:val="1"/>
      <w:numFmt w:val="lowerLetter"/>
      <w:lvlText w:val="%5)"/>
      <w:lvlJc w:val="left"/>
      <w:pPr>
        <w:ind w:left="2582" w:hanging="420"/>
      </w:pPr>
    </w:lvl>
    <w:lvl w:ilvl="5" w:tentative="0">
      <w:start w:val="1"/>
      <w:numFmt w:val="lowerRoman"/>
      <w:lvlText w:val="%6."/>
      <w:lvlJc w:val="right"/>
      <w:pPr>
        <w:ind w:left="3002" w:hanging="420"/>
      </w:pPr>
    </w:lvl>
    <w:lvl w:ilvl="6" w:tentative="0">
      <w:start w:val="1"/>
      <w:numFmt w:val="decimal"/>
      <w:lvlText w:val="%7."/>
      <w:lvlJc w:val="left"/>
      <w:pPr>
        <w:ind w:left="3422" w:hanging="420"/>
      </w:pPr>
    </w:lvl>
    <w:lvl w:ilvl="7" w:tentative="0">
      <w:start w:val="1"/>
      <w:numFmt w:val="lowerLetter"/>
      <w:lvlText w:val="%8)"/>
      <w:lvlJc w:val="left"/>
      <w:pPr>
        <w:ind w:left="3842" w:hanging="420"/>
      </w:pPr>
    </w:lvl>
    <w:lvl w:ilvl="8" w:tentative="0">
      <w:start w:val="1"/>
      <w:numFmt w:val="lowerRoman"/>
      <w:lvlText w:val="%9."/>
      <w:lvlJc w:val="right"/>
      <w:pPr>
        <w:ind w:left="4262" w:hanging="420"/>
      </w:pPr>
    </w:lvl>
  </w:abstractNum>
  <w:abstractNum w:abstractNumId="9">
    <w:nsid w:val="3CFB17B3"/>
    <w:multiLevelType w:val="multilevel"/>
    <w:tmpl w:val="3CFB17B3"/>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0">
    <w:nsid w:val="3F8805B2"/>
    <w:multiLevelType w:val="multilevel"/>
    <w:tmpl w:val="3F8805B2"/>
    <w:lvl w:ilvl="0" w:tentative="0">
      <w:start w:val="1"/>
      <w:numFmt w:val="bullet"/>
      <w:lvlText w:val=""/>
      <w:lvlJc w:val="left"/>
      <w:pPr>
        <w:ind w:left="1280" w:hanging="420"/>
      </w:pPr>
      <w:rPr>
        <w:rFonts w:hint="default" w:ascii="Wingdings" w:hAnsi="Wingdings"/>
      </w:rPr>
    </w:lvl>
    <w:lvl w:ilvl="1" w:tentative="0">
      <w:start w:val="1"/>
      <w:numFmt w:val="bullet"/>
      <w:lvlText w:val=""/>
      <w:lvlJc w:val="left"/>
      <w:pPr>
        <w:ind w:left="1700" w:hanging="420"/>
      </w:pPr>
      <w:rPr>
        <w:rFonts w:hint="default" w:ascii="Wingdings" w:hAnsi="Wingdings"/>
      </w:rPr>
    </w:lvl>
    <w:lvl w:ilvl="2" w:tentative="0">
      <w:start w:val="1"/>
      <w:numFmt w:val="bullet"/>
      <w:lvlText w:val=""/>
      <w:lvlJc w:val="left"/>
      <w:pPr>
        <w:ind w:left="2120" w:hanging="420"/>
      </w:pPr>
      <w:rPr>
        <w:rFonts w:hint="default" w:ascii="Wingdings" w:hAnsi="Wingdings"/>
      </w:rPr>
    </w:lvl>
    <w:lvl w:ilvl="3" w:tentative="0">
      <w:start w:val="1"/>
      <w:numFmt w:val="bullet"/>
      <w:lvlText w:val=""/>
      <w:lvlJc w:val="left"/>
      <w:pPr>
        <w:ind w:left="2540" w:hanging="420"/>
      </w:pPr>
      <w:rPr>
        <w:rFonts w:hint="default" w:ascii="Wingdings" w:hAnsi="Wingdings"/>
      </w:rPr>
    </w:lvl>
    <w:lvl w:ilvl="4" w:tentative="0">
      <w:start w:val="1"/>
      <w:numFmt w:val="bullet"/>
      <w:lvlText w:val=""/>
      <w:lvlJc w:val="left"/>
      <w:pPr>
        <w:ind w:left="2960" w:hanging="420"/>
      </w:pPr>
      <w:rPr>
        <w:rFonts w:hint="default" w:ascii="Wingdings" w:hAnsi="Wingdings"/>
      </w:rPr>
    </w:lvl>
    <w:lvl w:ilvl="5" w:tentative="0">
      <w:start w:val="1"/>
      <w:numFmt w:val="bullet"/>
      <w:lvlText w:val=""/>
      <w:lvlJc w:val="left"/>
      <w:pPr>
        <w:ind w:left="3380" w:hanging="420"/>
      </w:pPr>
      <w:rPr>
        <w:rFonts w:hint="default" w:ascii="Wingdings" w:hAnsi="Wingdings"/>
      </w:rPr>
    </w:lvl>
    <w:lvl w:ilvl="6" w:tentative="0">
      <w:start w:val="1"/>
      <w:numFmt w:val="bullet"/>
      <w:lvlText w:val=""/>
      <w:lvlJc w:val="left"/>
      <w:pPr>
        <w:ind w:left="3800" w:hanging="420"/>
      </w:pPr>
      <w:rPr>
        <w:rFonts w:hint="default" w:ascii="Wingdings" w:hAnsi="Wingdings"/>
      </w:rPr>
    </w:lvl>
    <w:lvl w:ilvl="7" w:tentative="0">
      <w:start w:val="1"/>
      <w:numFmt w:val="bullet"/>
      <w:lvlText w:val=""/>
      <w:lvlJc w:val="left"/>
      <w:pPr>
        <w:ind w:left="4220" w:hanging="420"/>
      </w:pPr>
      <w:rPr>
        <w:rFonts w:hint="default" w:ascii="Wingdings" w:hAnsi="Wingdings"/>
      </w:rPr>
    </w:lvl>
    <w:lvl w:ilvl="8" w:tentative="0">
      <w:start w:val="1"/>
      <w:numFmt w:val="bullet"/>
      <w:lvlText w:val=""/>
      <w:lvlJc w:val="left"/>
      <w:pPr>
        <w:ind w:left="4640" w:hanging="420"/>
      </w:pPr>
      <w:rPr>
        <w:rFonts w:hint="default" w:ascii="Wingdings" w:hAnsi="Wingdings"/>
      </w:rPr>
    </w:lvl>
  </w:abstractNum>
  <w:abstractNum w:abstractNumId="11">
    <w:nsid w:val="40610A33"/>
    <w:multiLevelType w:val="multilevel"/>
    <w:tmpl w:val="40610A33"/>
    <w:lvl w:ilvl="0" w:tentative="0">
      <w:start w:val="1"/>
      <w:numFmt w:val="decimalEnclosedCircle"/>
      <w:lvlText w:val="（%1）"/>
      <w:lvlJc w:val="left"/>
      <w:pPr>
        <w:ind w:left="360" w:firstLine="120"/>
      </w:pPr>
      <w:rPr>
        <w:rFonts w:hint="default" w:cs="Calibri"/>
        <w:b w:val="0"/>
      </w:rPr>
    </w:lvl>
    <w:lvl w:ilvl="1" w:tentative="0">
      <w:start w:val="1"/>
      <w:numFmt w:val="decimalEnclosedCircle"/>
      <w:lvlText w:val="%2"/>
      <w:lvlJc w:val="left"/>
      <w:pPr>
        <w:ind w:left="785" w:hanging="360"/>
      </w:pPr>
      <w:rPr>
        <w:rFonts w:hint="default" w:cs="宋体"/>
      </w:r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2">
    <w:nsid w:val="45451805"/>
    <w:multiLevelType w:val="multilevel"/>
    <w:tmpl w:val="4545180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
    <w:nsid w:val="461561DB"/>
    <w:multiLevelType w:val="multilevel"/>
    <w:tmpl w:val="461561DB"/>
    <w:lvl w:ilvl="0" w:tentative="0">
      <w:start w:val="1"/>
      <w:numFmt w:val="decimalEnclosedCircle"/>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4">
    <w:nsid w:val="498126B7"/>
    <w:multiLevelType w:val="multilevel"/>
    <w:tmpl w:val="498126B7"/>
    <w:lvl w:ilvl="0" w:tentative="0">
      <w:start w:val="1"/>
      <w:numFmt w:val="decimalEnclosedCircle"/>
      <w:lvlText w:val="%1"/>
      <w:lvlJc w:val="left"/>
      <w:pPr>
        <w:ind w:left="780" w:hanging="360"/>
      </w:pPr>
      <w:rPr>
        <w:rFonts w:hint="default"/>
        <w:b/>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575B181B"/>
    <w:multiLevelType w:val="multilevel"/>
    <w:tmpl w:val="575B181B"/>
    <w:lvl w:ilvl="0" w:tentative="0">
      <w:start w:val="1"/>
      <w:numFmt w:val="decimalEnclosedCircle"/>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6">
    <w:nsid w:val="661C1833"/>
    <w:multiLevelType w:val="multilevel"/>
    <w:tmpl w:val="661C1833"/>
    <w:lvl w:ilvl="0" w:tentative="0">
      <w:start w:val="1"/>
      <w:numFmt w:val="decimalEnclosedCircle"/>
      <w:lvlText w:val="%1"/>
      <w:lvlJc w:val="left"/>
      <w:pPr>
        <w:ind w:left="842" w:hanging="360"/>
      </w:pPr>
      <w:rPr>
        <w:rFonts w:hint="default"/>
        <w:b/>
      </w:rPr>
    </w:lvl>
    <w:lvl w:ilvl="1" w:tentative="0">
      <w:start w:val="1"/>
      <w:numFmt w:val="lowerLetter"/>
      <w:lvlText w:val="%2)"/>
      <w:lvlJc w:val="left"/>
      <w:pPr>
        <w:ind w:left="1322" w:hanging="420"/>
      </w:pPr>
    </w:lvl>
    <w:lvl w:ilvl="2" w:tentative="0">
      <w:start w:val="1"/>
      <w:numFmt w:val="lowerRoman"/>
      <w:lvlText w:val="%3."/>
      <w:lvlJc w:val="right"/>
      <w:pPr>
        <w:ind w:left="1742" w:hanging="420"/>
      </w:pPr>
    </w:lvl>
    <w:lvl w:ilvl="3" w:tentative="0">
      <w:start w:val="1"/>
      <w:numFmt w:val="decimal"/>
      <w:lvlText w:val="%4."/>
      <w:lvlJc w:val="left"/>
      <w:pPr>
        <w:ind w:left="2162" w:hanging="420"/>
      </w:pPr>
    </w:lvl>
    <w:lvl w:ilvl="4" w:tentative="0">
      <w:start w:val="1"/>
      <w:numFmt w:val="lowerLetter"/>
      <w:lvlText w:val="%5)"/>
      <w:lvlJc w:val="left"/>
      <w:pPr>
        <w:ind w:left="2582" w:hanging="420"/>
      </w:pPr>
    </w:lvl>
    <w:lvl w:ilvl="5" w:tentative="0">
      <w:start w:val="1"/>
      <w:numFmt w:val="lowerRoman"/>
      <w:lvlText w:val="%6."/>
      <w:lvlJc w:val="right"/>
      <w:pPr>
        <w:ind w:left="3002" w:hanging="420"/>
      </w:pPr>
    </w:lvl>
    <w:lvl w:ilvl="6" w:tentative="0">
      <w:start w:val="1"/>
      <w:numFmt w:val="decimal"/>
      <w:lvlText w:val="%7."/>
      <w:lvlJc w:val="left"/>
      <w:pPr>
        <w:ind w:left="3422" w:hanging="420"/>
      </w:pPr>
    </w:lvl>
    <w:lvl w:ilvl="7" w:tentative="0">
      <w:start w:val="1"/>
      <w:numFmt w:val="lowerLetter"/>
      <w:lvlText w:val="%8)"/>
      <w:lvlJc w:val="left"/>
      <w:pPr>
        <w:ind w:left="3842" w:hanging="420"/>
      </w:pPr>
    </w:lvl>
    <w:lvl w:ilvl="8" w:tentative="0">
      <w:start w:val="1"/>
      <w:numFmt w:val="lowerRoman"/>
      <w:lvlText w:val="%9."/>
      <w:lvlJc w:val="right"/>
      <w:pPr>
        <w:ind w:left="4262" w:hanging="420"/>
      </w:pPr>
    </w:lvl>
  </w:abstractNum>
  <w:abstractNum w:abstractNumId="17">
    <w:nsid w:val="66AD457E"/>
    <w:multiLevelType w:val="multilevel"/>
    <w:tmpl w:val="66AD457E"/>
    <w:lvl w:ilvl="0" w:tentative="0">
      <w:start w:val="1"/>
      <w:numFmt w:val="decimalEnclosedCircle"/>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8">
    <w:nsid w:val="69A23D85"/>
    <w:multiLevelType w:val="multilevel"/>
    <w:tmpl w:val="69A23D85"/>
    <w:lvl w:ilvl="0" w:tentative="0">
      <w:start w:val="1"/>
      <w:numFmt w:val="decimalEnclosedCircle"/>
      <w:lvlText w:val="%1"/>
      <w:lvlJc w:val="left"/>
      <w:pPr>
        <w:ind w:left="840" w:hanging="360"/>
      </w:pPr>
      <w:rPr>
        <w:rFonts w:hint="default" w:cs="Calibri"/>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9">
    <w:nsid w:val="6A5B625D"/>
    <w:multiLevelType w:val="multilevel"/>
    <w:tmpl w:val="6A5B625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0">
    <w:nsid w:val="70583AA5"/>
    <w:multiLevelType w:val="multilevel"/>
    <w:tmpl w:val="70583AA5"/>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1">
    <w:nsid w:val="77747C12"/>
    <w:multiLevelType w:val="multilevel"/>
    <w:tmpl w:val="77747C12"/>
    <w:lvl w:ilvl="0" w:tentative="0">
      <w:start w:val="1"/>
      <w:numFmt w:val="decimalEnclosedCircle"/>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2">
    <w:nsid w:val="7EA73352"/>
    <w:multiLevelType w:val="multilevel"/>
    <w:tmpl w:val="7EA73352"/>
    <w:lvl w:ilvl="0" w:tentative="0">
      <w:start w:val="1"/>
      <w:numFmt w:val="decimalEnclosedCircle"/>
      <w:lvlText w:val="%1"/>
      <w:lvlJc w:val="left"/>
      <w:pPr>
        <w:ind w:left="842" w:hanging="360"/>
      </w:pPr>
      <w:rPr>
        <w:rFonts w:hint="default"/>
        <w:b/>
      </w:rPr>
    </w:lvl>
    <w:lvl w:ilvl="1" w:tentative="0">
      <w:start w:val="1"/>
      <w:numFmt w:val="lowerLetter"/>
      <w:lvlText w:val="%2)"/>
      <w:lvlJc w:val="left"/>
      <w:pPr>
        <w:ind w:left="1322" w:hanging="420"/>
      </w:pPr>
    </w:lvl>
    <w:lvl w:ilvl="2" w:tentative="0">
      <w:start w:val="1"/>
      <w:numFmt w:val="lowerRoman"/>
      <w:lvlText w:val="%3."/>
      <w:lvlJc w:val="right"/>
      <w:pPr>
        <w:ind w:left="1742" w:hanging="420"/>
      </w:pPr>
    </w:lvl>
    <w:lvl w:ilvl="3" w:tentative="0">
      <w:start w:val="1"/>
      <w:numFmt w:val="decimal"/>
      <w:lvlText w:val="%4."/>
      <w:lvlJc w:val="left"/>
      <w:pPr>
        <w:ind w:left="2162" w:hanging="420"/>
      </w:pPr>
    </w:lvl>
    <w:lvl w:ilvl="4" w:tentative="0">
      <w:start w:val="1"/>
      <w:numFmt w:val="lowerLetter"/>
      <w:lvlText w:val="%5)"/>
      <w:lvlJc w:val="left"/>
      <w:pPr>
        <w:ind w:left="2582" w:hanging="420"/>
      </w:pPr>
    </w:lvl>
    <w:lvl w:ilvl="5" w:tentative="0">
      <w:start w:val="1"/>
      <w:numFmt w:val="lowerRoman"/>
      <w:lvlText w:val="%6."/>
      <w:lvlJc w:val="right"/>
      <w:pPr>
        <w:ind w:left="3002" w:hanging="420"/>
      </w:pPr>
    </w:lvl>
    <w:lvl w:ilvl="6" w:tentative="0">
      <w:start w:val="1"/>
      <w:numFmt w:val="decimal"/>
      <w:lvlText w:val="%7."/>
      <w:lvlJc w:val="left"/>
      <w:pPr>
        <w:ind w:left="3422" w:hanging="420"/>
      </w:pPr>
    </w:lvl>
    <w:lvl w:ilvl="7" w:tentative="0">
      <w:start w:val="1"/>
      <w:numFmt w:val="lowerLetter"/>
      <w:lvlText w:val="%8)"/>
      <w:lvlJc w:val="left"/>
      <w:pPr>
        <w:ind w:left="3842" w:hanging="420"/>
      </w:pPr>
    </w:lvl>
    <w:lvl w:ilvl="8" w:tentative="0">
      <w:start w:val="1"/>
      <w:numFmt w:val="lowerRoman"/>
      <w:lvlText w:val="%9."/>
      <w:lvlJc w:val="right"/>
      <w:pPr>
        <w:ind w:left="4262" w:hanging="420"/>
      </w:pPr>
    </w:lvl>
  </w:abstractNum>
  <w:num w:numId="1">
    <w:abstractNumId w:val="16"/>
  </w:num>
  <w:num w:numId="2">
    <w:abstractNumId w:val="8"/>
  </w:num>
  <w:num w:numId="3">
    <w:abstractNumId w:val="22"/>
  </w:num>
  <w:num w:numId="4">
    <w:abstractNumId w:val="3"/>
  </w:num>
  <w:num w:numId="5">
    <w:abstractNumId w:val="4"/>
  </w:num>
  <w:num w:numId="6">
    <w:abstractNumId w:val="11"/>
  </w:num>
  <w:num w:numId="7">
    <w:abstractNumId w:val="7"/>
  </w:num>
  <w:num w:numId="8">
    <w:abstractNumId w:val="17"/>
  </w:num>
  <w:num w:numId="9">
    <w:abstractNumId w:val="13"/>
  </w:num>
  <w:num w:numId="10">
    <w:abstractNumId w:val="14"/>
  </w:num>
  <w:num w:numId="11">
    <w:abstractNumId w:val="0"/>
  </w:num>
  <w:num w:numId="12">
    <w:abstractNumId w:val="18"/>
  </w:num>
  <w:num w:numId="13">
    <w:abstractNumId w:val="1"/>
  </w:num>
  <w:num w:numId="14">
    <w:abstractNumId w:val="6"/>
  </w:num>
  <w:num w:numId="15">
    <w:abstractNumId w:val="12"/>
  </w:num>
  <w:num w:numId="16">
    <w:abstractNumId w:val="5"/>
  </w:num>
  <w:num w:numId="17">
    <w:abstractNumId w:val="20"/>
  </w:num>
  <w:num w:numId="18">
    <w:abstractNumId w:val="19"/>
  </w:num>
  <w:num w:numId="19">
    <w:abstractNumId w:val="9"/>
  </w:num>
  <w:num w:numId="20">
    <w:abstractNumId w:val="15"/>
  </w:num>
  <w:num w:numId="21">
    <w:abstractNumId w:val="2"/>
  </w:num>
  <w:num w:numId="22">
    <w:abstractNumId w:val="21"/>
  </w:num>
  <w:num w:numId="23">
    <w:abstractNumId w:val="1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Admin">
    <w15:presenceInfo w15:providerId="None" w15:userId="Adm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2"/>
  <w:bordersDoNotSurroundHeader w:val="1"/>
  <w:bordersDoNotSurroundFooter w:val="1"/>
  <w:hideSpellingErrors/>
  <w:documentProtection w:enforcement="0"/>
  <w:defaultTabStop w:val="420"/>
  <w:drawingGridHorizontalSpacing w:val="120"/>
  <w:drawingGridVerticalSpacing w:val="163"/>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18EC"/>
    <w:rsid w:val="00001109"/>
    <w:rsid w:val="000021A9"/>
    <w:rsid w:val="00002B3E"/>
    <w:rsid w:val="00010532"/>
    <w:rsid w:val="00010861"/>
    <w:rsid w:val="00013546"/>
    <w:rsid w:val="00013D33"/>
    <w:rsid w:val="00014A20"/>
    <w:rsid w:val="00014CF2"/>
    <w:rsid w:val="0001507D"/>
    <w:rsid w:val="00017983"/>
    <w:rsid w:val="0002019D"/>
    <w:rsid w:val="00020739"/>
    <w:rsid w:val="00022C1F"/>
    <w:rsid w:val="00023030"/>
    <w:rsid w:val="00024D0A"/>
    <w:rsid w:val="00031AC0"/>
    <w:rsid w:val="00046935"/>
    <w:rsid w:val="0005044B"/>
    <w:rsid w:val="0005045A"/>
    <w:rsid w:val="00051B48"/>
    <w:rsid w:val="0005271D"/>
    <w:rsid w:val="00054582"/>
    <w:rsid w:val="0006089F"/>
    <w:rsid w:val="000608DB"/>
    <w:rsid w:val="000672CA"/>
    <w:rsid w:val="00067A04"/>
    <w:rsid w:val="000763C5"/>
    <w:rsid w:val="000819BA"/>
    <w:rsid w:val="0008440C"/>
    <w:rsid w:val="00090145"/>
    <w:rsid w:val="00092AC7"/>
    <w:rsid w:val="00093120"/>
    <w:rsid w:val="000A2715"/>
    <w:rsid w:val="000A4C87"/>
    <w:rsid w:val="000B16C5"/>
    <w:rsid w:val="000B311F"/>
    <w:rsid w:val="000B404B"/>
    <w:rsid w:val="000B720E"/>
    <w:rsid w:val="000C0D4F"/>
    <w:rsid w:val="000C2EC9"/>
    <w:rsid w:val="000C4024"/>
    <w:rsid w:val="000C4416"/>
    <w:rsid w:val="000C52AF"/>
    <w:rsid w:val="000C6AB5"/>
    <w:rsid w:val="000C7BC9"/>
    <w:rsid w:val="000D1CAC"/>
    <w:rsid w:val="000E1236"/>
    <w:rsid w:val="000E2BF2"/>
    <w:rsid w:val="000E70AE"/>
    <w:rsid w:val="000E7A68"/>
    <w:rsid w:val="000E7DAA"/>
    <w:rsid w:val="000F1997"/>
    <w:rsid w:val="000F3FAB"/>
    <w:rsid w:val="001002F6"/>
    <w:rsid w:val="00103602"/>
    <w:rsid w:val="00106475"/>
    <w:rsid w:val="0011245D"/>
    <w:rsid w:val="001126F4"/>
    <w:rsid w:val="001127F0"/>
    <w:rsid w:val="001174F1"/>
    <w:rsid w:val="001205C1"/>
    <w:rsid w:val="001238C7"/>
    <w:rsid w:val="00124610"/>
    <w:rsid w:val="0012714F"/>
    <w:rsid w:val="00127C0D"/>
    <w:rsid w:val="00131877"/>
    <w:rsid w:val="001336AE"/>
    <w:rsid w:val="001362C7"/>
    <w:rsid w:val="00141040"/>
    <w:rsid w:val="001412A5"/>
    <w:rsid w:val="001421C6"/>
    <w:rsid w:val="0014634F"/>
    <w:rsid w:val="00146D73"/>
    <w:rsid w:val="0015055A"/>
    <w:rsid w:val="00150EDC"/>
    <w:rsid w:val="00152BE2"/>
    <w:rsid w:val="00160CBF"/>
    <w:rsid w:val="00162873"/>
    <w:rsid w:val="0016488D"/>
    <w:rsid w:val="00164AB3"/>
    <w:rsid w:val="001712EA"/>
    <w:rsid w:val="00171C6C"/>
    <w:rsid w:val="00172361"/>
    <w:rsid w:val="00177C66"/>
    <w:rsid w:val="001804FC"/>
    <w:rsid w:val="00181DBF"/>
    <w:rsid w:val="001828DC"/>
    <w:rsid w:val="0018462B"/>
    <w:rsid w:val="00184C82"/>
    <w:rsid w:val="00186C08"/>
    <w:rsid w:val="00190A03"/>
    <w:rsid w:val="00193C15"/>
    <w:rsid w:val="001949EF"/>
    <w:rsid w:val="001A13B1"/>
    <w:rsid w:val="001A3A75"/>
    <w:rsid w:val="001A440E"/>
    <w:rsid w:val="001A4731"/>
    <w:rsid w:val="001A621D"/>
    <w:rsid w:val="001A6E02"/>
    <w:rsid w:val="001A6E0B"/>
    <w:rsid w:val="001B0C42"/>
    <w:rsid w:val="001C05C5"/>
    <w:rsid w:val="001C4815"/>
    <w:rsid w:val="001D1B84"/>
    <w:rsid w:val="001D58EA"/>
    <w:rsid w:val="001D6448"/>
    <w:rsid w:val="001D74DD"/>
    <w:rsid w:val="001E0853"/>
    <w:rsid w:val="001E3279"/>
    <w:rsid w:val="001E5C98"/>
    <w:rsid w:val="001E63BB"/>
    <w:rsid w:val="001F0098"/>
    <w:rsid w:val="001F20A2"/>
    <w:rsid w:val="001F2A98"/>
    <w:rsid w:val="00200868"/>
    <w:rsid w:val="00201856"/>
    <w:rsid w:val="00206FCB"/>
    <w:rsid w:val="0021288D"/>
    <w:rsid w:val="00217D61"/>
    <w:rsid w:val="002202BC"/>
    <w:rsid w:val="002203C0"/>
    <w:rsid w:val="00221B86"/>
    <w:rsid w:val="00223084"/>
    <w:rsid w:val="00224C2B"/>
    <w:rsid w:val="00226A83"/>
    <w:rsid w:val="00230EB3"/>
    <w:rsid w:val="0023246A"/>
    <w:rsid w:val="00234B6C"/>
    <w:rsid w:val="002374B6"/>
    <w:rsid w:val="00240F69"/>
    <w:rsid w:val="00242823"/>
    <w:rsid w:val="00243F53"/>
    <w:rsid w:val="002528EB"/>
    <w:rsid w:val="00254274"/>
    <w:rsid w:val="00255FC8"/>
    <w:rsid w:val="002575B7"/>
    <w:rsid w:val="00270471"/>
    <w:rsid w:val="00272C8F"/>
    <w:rsid w:val="0027319B"/>
    <w:rsid w:val="002771A0"/>
    <w:rsid w:val="00283DD8"/>
    <w:rsid w:val="00284576"/>
    <w:rsid w:val="00284FF5"/>
    <w:rsid w:val="002860E8"/>
    <w:rsid w:val="00286362"/>
    <w:rsid w:val="002868AE"/>
    <w:rsid w:val="00286D5A"/>
    <w:rsid w:val="00286E65"/>
    <w:rsid w:val="00287F20"/>
    <w:rsid w:val="002909AA"/>
    <w:rsid w:val="00291F5E"/>
    <w:rsid w:val="00294A6B"/>
    <w:rsid w:val="00294AA5"/>
    <w:rsid w:val="00296859"/>
    <w:rsid w:val="002A00EA"/>
    <w:rsid w:val="002A15C6"/>
    <w:rsid w:val="002A32C1"/>
    <w:rsid w:val="002A34AA"/>
    <w:rsid w:val="002A392C"/>
    <w:rsid w:val="002A41F6"/>
    <w:rsid w:val="002A6928"/>
    <w:rsid w:val="002A6A5A"/>
    <w:rsid w:val="002A6AF6"/>
    <w:rsid w:val="002B0C34"/>
    <w:rsid w:val="002B31D1"/>
    <w:rsid w:val="002B375A"/>
    <w:rsid w:val="002B4166"/>
    <w:rsid w:val="002B501F"/>
    <w:rsid w:val="002C1473"/>
    <w:rsid w:val="002C5802"/>
    <w:rsid w:val="002D0656"/>
    <w:rsid w:val="002D06F7"/>
    <w:rsid w:val="002D0A15"/>
    <w:rsid w:val="002D0E6C"/>
    <w:rsid w:val="002D1A1A"/>
    <w:rsid w:val="002D1CC0"/>
    <w:rsid w:val="002E1A06"/>
    <w:rsid w:val="002E1D08"/>
    <w:rsid w:val="002E2CA5"/>
    <w:rsid w:val="002E3BF5"/>
    <w:rsid w:val="002E3C92"/>
    <w:rsid w:val="002E4518"/>
    <w:rsid w:val="002E5CDE"/>
    <w:rsid w:val="002F3681"/>
    <w:rsid w:val="002F4473"/>
    <w:rsid w:val="002F765B"/>
    <w:rsid w:val="00300FED"/>
    <w:rsid w:val="00301554"/>
    <w:rsid w:val="0030165C"/>
    <w:rsid w:val="00301D3F"/>
    <w:rsid w:val="00302E81"/>
    <w:rsid w:val="003034A9"/>
    <w:rsid w:val="0030480D"/>
    <w:rsid w:val="00305E8B"/>
    <w:rsid w:val="00307FCD"/>
    <w:rsid w:val="00310027"/>
    <w:rsid w:val="003105E0"/>
    <w:rsid w:val="00311277"/>
    <w:rsid w:val="00313610"/>
    <w:rsid w:val="00313D25"/>
    <w:rsid w:val="00313D9B"/>
    <w:rsid w:val="003140B0"/>
    <w:rsid w:val="003149AB"/>
    <w:rsid w:val="00314A7D"/>
    <w:rsid w:val="00314C94"/>
    <w:rsid w:val="0031620B"/>
    <w:rsid w:val="00316409"/>
    <w:rsid w:val="00316B44"/>
    <w:rsid w:val="003178C6"/>
    <w:rsid w:val="00320357"/>
    <w:rsid w:val="00321F80"/>
    <w:rsid w:val="00322DB0"/>
    <w:rsid w:val="003258C8"/>
    <w:rsid w:val="00326D6E"/>
    <w:rsid w:val="00330BDE"/>
    <w:rsid w:val="00332184"/>
    <w:rsid w:val="003367C2"/>
    <w:rsid w:val="0033783B"/>
    <w:rsid w:val="00340881"/>
    <w:rsid w:val="003421FA"/>
    <w:rsid w:val="00344CC2"/>
    <w:rsid w:val="0034751D"/>
    <w:rsid w:val="00351163"/>
    <w:rsid w:val="003523FB"/>
    <w:rsid w:val="003547BC"/>
    <w:rsid w:val="003548E2"/>
    <w:rsid w:val="0035684C"/>
    <w:rsid w:val="00361001"/>
    <w:rsid w:val="00361815"/>
    <w:rsid w:val="00361FFD"/>
    <w:rsid w:val="00364553"/>
    <w:rsid w:val="00364A93"/>
    <w:rsid w:val="00365AED"/>
    <w:rsid w:val="00367BD6"/>
    <w:rsid w:val="00372D00"/>
    <w:rsid w:val="00376281"/>
    <w:rsid w:val="00382B66"/>
    <w:rsid w:val="00383A01"/>
    <w:rsid w:val="0038488F"/>
    <w:rsid w:val="003848DB"/>
    <w:rsid w:val="00384AD5"/>
    <w:rsid w:val="0038702A"/>
    <w:rsid w:val="0039107D"/>
    <w:rsid w:val="00392A74"/>
    <w:rsid w:val="00392D3B"/>
    <w:rsid w:val="00393ED9"/>
    <w:rsid w:val="003962C9"/>
    <w:rsid w:val="003A2D25"/>
    <w:rsid w:val="003A655C"/>
    <w:rsid w:val="003A7C16"/>
    <w:rsid w:val="003B065F"/>
    <w:rsid w:val="003B19F3"/>
    <w:rsid w:val="003B5477"/>
    <w:rsid w:val="003C31F0"/>
    <w:rsid w:val="003C3D40"/>
    <w:rsid w:val="003C7B48"/>
    <w:rsid w:val="003D2B4E"/>
    <w:rsid w:val="003D4CA9"/>
    <w:rsid w:val="003E0178"/>
    <w:rsid w:val="003E3758"/>
    <w:rsid w:val="003E4CC6"/>
    <w:rsid w:val="003E5691"/>
    <w:rsid w:val="003F115D"/>
    <w:rsid w:val="003F45BB"/>
    <w:rsid w:val="003F538A"/>
    <w:rsid w:val="003F63FE"/>
    <w:rsid w:val="00400194"/>
    <w:rsid w:val="00401023"/>
    <w:rsid w:val="0040115C"/>
    <w:rsid w:val="004014B2"/>
    <w:rsid w:val="00402CC5"/>
    <w:rsid w:val="00403778"/>
    <w:rsid w:val="00404B51"/>
    <w:rsid w:val="004056BB"/>
    <w:rsid w:val="00411604"/>
    <w:rsid w:val="004166BA"/>
    <w:rsid w:val="00417719"/>
    <w:rsid w:val="0042019B"/>
    <w:rsid w:val="004216B1"/>
    <w:rsid w:val="0042437C"/>
    <w:rsid w:val="00424A32"/>
    <w:rsid w:val="00425575"/>
    <w:rsid w:val="004257EF"/>
    <w:rsid w:val="004259D7"/>
    <w:rsid w:val="00425A9C"/>
    <w:rsid w:val="00425AB0"/>
    <w:rsid w:val="00425C4F"/>
    <w:rsid w:val="0042704E"/>
    <w:rsid w:val="00427CCC"/>
    <w:rsid w:val="004300C8"/>
    <w:rsid w:val="00431B00"/>
    <w:rsid w:val="00432433"/>
    <w:rsid w:val="00433222"/>
    <w:rsid w:val="00433BD5"/>
    <w:rsid w:val="00434FD0"/>
    <w:rsid w:val="00435F4B"/>
    <w:rsid w:val="00436BD6"/>
    <w:rsid w:val="004372EE"/>
    <w:rsid w:val="00440683"/>
    <w:rsid w:val="004406FA"/>
    <w:rsid w:val="0044271A"/>
    <w:rsid w:val="00442943"/>
    <w:rsid w:val="00443170"/>
    <w:rsid w:val="00445E4C"/>
    <w:rsid w:val="00450BD6"/>
    <w:rsid w:val="00457138"/>
    <w:rsid w:val="0046248E"/>
    <w:rsid w:val="0046299D"/>
    <w:rsid w:val="0047137D"/>
    <w:rsid w:val="00472C93"/>
    <w:rsid w:val="00472D41"/>
    <w:rsid w:val="004734DC"/>
    <w:rsid w:val="004745C9"/>
    <w:rsid w:val="0047721A"/>
    <w:rsid w:val="004777EF"/>
    <w:rsid w:val="004805DF"/>
    <w:rsid w:val="00481853"/>
    <w:rsid w:val="0048276B"/>
    <w:rsid w:val="00483557"/>
    <w:rsid w:val="00487804"/>
    <w:rsid w:val="0049038E"/>
    <w:rsid w:val="00490657"/>
    <w:rsid w:val="00490857"/>
    <w:rsid w:val="00490B12"/>
    <w:rsid w:val="00496976"/>
    <w:rsid w:val="004A09A3"/>
    <w:rsid w:val="004B0A40"/>
    <w:rsid w:val="004B1F30"/>
    <w:rsid w:val="004B1F9E"/>
    <w:rsid w:val="004B2CEA"/>
    <w:rsid w:val="004B4B19"/>
    <w:rsid w:val="004B70F0"/>
    <w:rsid w:val="004C064A"/>
    <w:rsid w:val="004C3AF1"/>
    <w:rsid w:val="004D1FAF"/>
    <w:rsid w:val="004D43CB"/>
    <w:rsid w:val="004D46BD"/>
    <w:rsid w:val="004D4CBB"/>
    <w:rsid w:val="004D635F"/>
    <w:rsid w:val="004D6C93"/>
    <w:rsid w:val="004E1707"/>
    <w:rsid w:val="004E1A36"/>
    <w:rsid w:val="004E4608"/>
    <w:rsid w:val="004E5263"/>
    <w:rsid w:val="004E5A45"/>
    <w:rsid w:val="004E7D52"/>
    <w:rsid w:val="004F000A"/>
    <w:rsid w:val="004F239E"/>
    <w:rsid w:val="004F4FD5"/>
    <w:rsid w:val="004F5C1C"/>
    <w:rsid w:val="00500C23"/>
    <w:rsid w:val="005020B3"/>
    <w:rsid w:val="00503857"/>
    <w:rsid w:val="005038B9"/>
    <w:rsid w:val="005048C0"/>
    <w:rsid w:val="005054ED"/>
    <w:rsid w:val="00505C21"/>
    <w:rsid w:val="00506365"/>
    <w:rsid w:val="005065D6"/>
    <w:rsid w:val="00506D8E"/>
    <w:rsid w:val="0050718B"/>
    <w:rsid w:val="00507E8B"/>
    <w:rsid w:val="005140C0"/>
    <w:rsid w:val="005146CA"/>
    <w:rsid w:val="0051518D"/>
    <w:rsid w:val="00515B29"/>
    <w:rsid w:val="00516915"/>
    <w:rsid w:val="00516927"/>
    <w:rsid w:val="00517EC9"/>
    <w:rsid w:val="00521CE7"/>
    <w:rsid w:val="00521E55"/>
    <w:rsid w:val="00522F30"/>
    <w:rsid w:val="00526061"/>
    <w:rsid w:val="0053040B"/>
    <w:rsid w:val="00530834"/>
    <w:rsid w:val="00534D21"/>
    <w:rsid w:val="00535D5C"/>
    <w:rsid w:val="00536B60"/>
    <w:rsid w:val="00541B56"/>
    <w:rsid w:val="00544993"/>
    <w:rsid w:val="0054724F"/>
    <w:rsid w:val="00552409"/>
    <w:rsid w:val="005525CD"/>
    <w:rsid w:val="005549EF"/>
    <w:rsid w:val="00555D37"/>
    <w:rsid w:val="0056041F"/>
    <w:rsid w:val="005605CE"/>
    <w:rsid w:val="0056062C"/>
    <w:rsid w:val="00564794"/>
    <w:rsid w:val="00565A7D"/>
    <w:rsid w:val="00567B0B"/>
    <w:rsid w:val="0057430F"/>
    <w:rsid w:val="005758B2"/>
    <w:rsid w:val="0058156D"/>
    <w:rsid w:val="00583323"/>
    <w:rsid w:val="005844B4"/>
    <w:rsid w:val="005851B9"/>
    <w:rsid w:val="00596696"/>
    <w:rsid w:val="00597886"/>
    <w:rsid w:val="005A127C"/>
    <w:rsid w:val="005A1E26"/>
    <w:rsid w:val="005A2574"/>
    <w:rsid w:val="005A38F6"/>
    <w:rsid w:val="005A41A1"/>
    <w:rsid w:val="005A5765"/>
    <w:rsid w:val="005A649D"/>
    <w:rsid w:val="005A75D3"/>
    <w:rsid w:val="005A7E4F"/>
    <w:rsid w:val="005B1C7A"/>
    <w:rsid w:val="005B5DEE"/>
    <w:rsid w:val="005B7E9A"/>
    <w:rsid w:val="005C1208"/>
    <w:rsid w:val="005C1FEC"/>
    <w:rsid w:val="005C287A"/>
    <w:rsid w:val="005C79BF"/>
    <w:rsid w:val="005D0904"/>
    <w:rsid w:val="005D0EA9"/>
    <w:rsid w:val="005D324E"/>
    <w:rsid w:val="005D462F"/>
    <w:rsid w:val="005D4E32"/>
    <w:rsid w:val="005E04E8"/>
    <w:rsid w:val="005E1A6A"/>
    <w:rsid w:val="005E2533"/>
    <w:rsid w:val="005E28CA"/>
    <w:rsid w:val="005E6090"/>
    <w:rsid w:val="005E6CCC"/>
    <w:rsid w:val="005F124D"/>
    <w:rsid w:val="005F1714"/>
    <w:rsid w:val="005F4E2C"/>
    <w:rsid w:val="005F7D03"/>
    <w:rsid w:val="0060151E"/>
    <w:rsid w:val="0060177A"/>
    <w:rsid w:val="00603251"/>
    <w:rsid w:val="0060344B"/>
    <w:rsid w:val="00603551"/>
    <w:rsid w:val="0060473C"/>
    <w:rsid w:val="006137A5"/>
    <w:rsid w:val="0061402E"/>
    <w:rsid w:val="0061696D"/>
    <w:rsid w:val="00621093"/>
    <w:rsid w:val="00624110"/>
    <w:rsid w:val="00624BF2"/>
    <w:rsid w:val="006302E5"/>
    <w:rsid w:val="00631B0C"/>
    <w:rsid w:val="00633A7C"/>
    <w:rsid w:val="00637A31"/>
    <w:rsid w:val="00644DDA"/>
    <w:rsid w:val="00645B36"/>
    <w:rsid w:val="00646E21"/>
    <w:rsid w:val="00656C01"/>
    <w:rsid w:val="00657F8A"/>
    <w:rsid w:val="0066193E"/>
    <w:rsid w:val="006632F9"/>
    <w:rsid w:val="00666740"/>
    <w:rsid w:val="00666A71"/>
    <w:rsid w:val="006721E8"/>
    <w:rsid w:val="0067301C"/>
    <w:rsid w:val="0067387C"/>
    <w:rsid w:val="00673CB5"/>
    <w:rsid w:val="006773E0"/>
    <w:rsid w:val="0067781D"/>
    <w:rsid w:val="006829F8"/>
    <w:rsid w:val="0068351B"/>
    <w:rsid w:val="00687002"/>
    <w:rsid w:val="00687F1C"/>
    <w:rsid w:val="0069369C"/>
    <w:rsid w:val="006951D4"/>
    <w:rsid w:val="00695596"/>
    <w:rsid w:val="006958B7"/>
    <w:rsid w:val="00697436"/>
    <w:rsid w:val="006A59D6"/>
    <w:rsid w:val="006B0B84"/>
    <w:rsid w:val="006B0E60"/>
    <w:rsid w:val="006B0FB0"/>
    <w:rsid w:val="006B1470"/>
    <w:rsid w:val="006B1787"/>
    <w:rsid w:val="006B589E"/>
    <w:rsid w:val="006B5C93"/>
    <w:rsid w:val="006B5FE6"/>
    <w:rsid w:val="006B6882"/>
    <w:rsid w:val="006B73DA"/>
    <w:rsid w:val="006B765D"/>
    <w:rsid w:val="006C05EB"/>
    <w:rsid w:val="006C241D"/>
    <w:rsid w:val="006C34F5"/>
    <w:rsid w:val="006C6619"/>
    <w:rsid w:val="006D0E68"/>
    <w:rsid w:val="006D29C9"/>
    <w:rsid w:val="006D4335"/>
    <w:rsid w:val="006D5641"/>
    <w:rsid w:val="006E1E6E"/>
    <w:rsid w:val="006E46F3"/>
    <w:rsid w:val="006F4429"/>
    <w:rsid w:val="006F5028"/>
    <w:rsid w:val="006F7370"/>
    <w:rsid w:val="0070230E"/>
    <w:rsid w:val="007036DE"/>
    <w:rsid w:val="007042BC"/>
    <w:rsid w:val="0070784C"/>
    <w:rsid w:val="00707DC5"/>
    <w:rsid w:val="007119ED"/>
    <w:rsid w:val="0071353C"/>
    <w:rsid w:val="00715F4D"/>
    <w:rsid w:val="00721199"/>
    <w:rsid w:val="00725063"/>
    <w:rsid w:val="00725252"/>
    <w:rsid w:val="00726061"/>
    <w:rsid w:val="007260FC"/>
    <w:rsid w:val="00737736"/>
    <w:rsid w:val="00737D85"/>
    <w:rsid w:val="0074071A"/>
    <w:rsid w:val="0074217D"/>
    <w:rsid w:val="007460BB"/>
    <w:rsid w:val="0074776E"/>
    <w:rsid w:val="00751618"/>
    <w:rsid w:val="007618AB"/>
    <w:rsid w:val="00761EB3"/>
    <w:rsid w:val="007632B2"/>
    <w:rsid w:val="00766FF5"/>
    <w:rsid w:val="00767E65"/>
    <w:rsid w:val="00771BCA"/>
    <w:rsid w:val="007743E5"/>
    <w:rsid w:val="007746FE"/>
    <w:rsid w:val="00776424"/>
    <w:rsid w:val="00776E03"/>
    <w:rsid w:val="00781414"/>
    <w:rsid w:val="00782CD7"/>
    <w:rsid w:val="00783A9C"/>
    <w:rsid w:val="00783BC4"/>
    <w:rsid w:val="007871FB"/>
    <w:rsid w:val="00790756"/>
    <w:rsid w:val="00790B97"/>
    <w:rsid w:val="0079449A"/>
    <w:rsid w:val="00794586"/>
    <w:rsid w:val="00795230"/>
    <w:rsid w:val="00795C73"/>
    <w:rsid w:val="0079602B"/>
    <w:rsid w:val="00796E66"/>
    <w:rsid w:val="007A277A"/>
    <w:rsid w:val="007A3466"/>
    <w:rsid w:val="007A4A47"/>
    <w:rsid w:val="007A68AE"/>
    <w:rsid w:val="007A706A"/>
    <w:rsid w:val="007A7532"/>
    <w:rsid w:val="007B00B4"/>
    <w:rsid w:val="007B14C8"/>
    <w:rsid w:val="007B2E4A"/>
    <w:rsid w:val="007B2F2D"/>
    <w:rsid w:val="007C0167"/>
    <w:rsid w:val="007C14B4"/>
    <w:rsid w:val="007C348C"/>
    <w:rsid w:val="007D1813"/>
    <w:rsid w:val="007D2246"/>
    <w:rsid w:val="007D27E1"/>
    <w:rsid w:val="007D3AF1"/>
    <w:rsid w:val="007E0AD9"/>
    <w:rsid w:val="007E2488"/>
    <w:rsid w:val="007E49DF"/>
    <w:rsid w:val="007E760C"/>
    <w:rsid w:val="007F1270"/>
    <w:rsid w:val="007F4F58"/>
    <w:rsid w:val="007F55C0"/>
    <w:rsid w:val="007F57C6"/>
    <w:rsid w:val="007F73C1"/>
    <w:rsid w:val="007F7948"/>
    <w:rsid w:val="008012B1"/>
    <w:rsid w:val="00802028"/>
    <w:rsid w:val="00802149"/>
    <w:rsid w:val="00803230"/>
    <w:rsid w:val="00810AF8"/>
    <w:rsid w:val="00811114"/>
    <w:rsid w:val="00812508"/>
    <w:rsid w:val="00821674"/>
    <w:rsid w:val="00825BFE"/>
    <w:rsid w:val="00831EB7"/>
    <w:rsid w:val="00832D98"/>
    <w:rsid w:val="00832DFB"/>
    <w:rsid w:val="00837108"/>
    <w:rsid w:val="0084564D"/>
    <w:rsid w:val="00845A8F"/>
    <w:rsid w:val="00850E96"/>
    <w:rsid w:val="00861558"/>
    <w:rsid w:val="00862E09"/>
    <w:rsid w:val="00863783"/>
    <w:rsid w:val="00870051"/>
    <w:rsid w:val="00871F80"/>
    <w:rsid w:val="0087341E"/>
    <w:rsid w:val="0087390D"/>
    <w:rsid w:val="00875A96"/>
    <w:rsid w:val="00875C56"/>
    <w:rsid w:val="00883D51"/>
    <w:rsid w:val="008855A2"/>
    <w:rsid w:val="0088743B"/>
    <w:rsid w:val="00891C00"/>
    <w:rsid w:val="00893817"/>
    <w:rsid w:val="008938DE"/>
    <w:rsid w:val="008A1A39"/>
    <w:rsid w:val="008A3962"/>
    <w:rsid w:val="008A662D"/>
    <w:rsid w:val="008B03FF"/>
    <w:rsid w:val="008B07FC"/>
    <w:rsid w:val="008B0F36"/>
    <w:rsid w:val="008B2141"/>
    <w:rsid w:val="008C00EF"/>
    <w:rsid w:val="008C0934"/>
    <w:rsid w:val="008C1079"/>
    <w:rsid w:val="008C1BF5"/>
    <w:rsid w:val="008C1D05"/>
    <w:rsid w:val="008C1DFE"/>
    <w:rsid w:val="008C3892"/>
    <w:rsid w:val="008C4742"/>
    <w:rsid w:val="008C5DB2"/>
    <w:rsid w:val="008C5FB5"/>
    <w:rsid w:val="008D0490"/>
    <w:rsid w:val="008D2608"/>
    <w:rsid w:val="008D2FD9"/>
    <w:rsid w:val="008D3B65"/>
    <w:rsid w:val="008D3C76"/>
    <w:rsid w:val="008D7A20"/>
    <w:rsid w:val="008E3C63"/>
    <w:rsid w:val="008E5EBC"/>
    <w:rsid w:val="008E6E79"/>
    <w:rsid w:val="008F3F87"/>
    <w:rsid w:val="008F49A8"/>
    <w:rsid w:val="008F7966"/>
    <w:rsid w:val="00901DBB"/>
    <w:rsid w:val="00903EF7"/>
    <w:rsid w:val="00911894"/>
    <w:rsid w:val="0091231C"/>
    <w:rsid w:val="00920D69"/>
    <w:rsid w:val="00922C4E"/>
    <w:rsid w:val="00925A97"/>
    <w:rsid w:val="00927363"/>
    <w:rsid w:val="009307C8"/>
    <w:rsid w:val="00931DB2"/>
    <w:rsid w:val="009320F3"/>
    <w:rsid w:val="0093668C"/>
    <w:rsid w:val="00937347"/>
    <w:rsid w:val="00940072"/>
    <w:rsid w:val="00942B6F"/>
    <w:rsid w:val="00944B21"/>
    <w:rsid w:val="009455F8"/>
    <w:rsid w:val="00952133"/>
    <w:rsid w:val="00955EF0"/>
    <w:rsid w:val="00956BFB"/>
    <w:rsid w:val="0095758B"/>
    <w:rsid w:val="00960799"/>
    <w:rsid w:val="009667DE"/>
    <w:rsid w:val="00967003"/>
    <w:rsid w:val="00970EFE"/>
    <w:rsid w:val="00972AC3"/>
    <w:rsid w:val="00975742"/>
    <w:rsid w:val="00976DF0"/>
    <w:rsid w:val="00981225"/>
    <w:rsid w:val="00984489"/>
    <w:rsid w:val="00986AC4"/>
    <w:rsid w:val="0098797D"/>
    <w:rsid w:val="00990251"/>
    <w:rsid w:val="00992AC6"/>
    <w:rsid w:val="00993D06"/>
    <w:rsid w:val="00994220"/>
    <w:rsid w:val="00995147"/>
    <w:rsid w:val="00996E9E"/>
    <w:rsid w:val="009977A9"/>
    <w:rsid w:val="009A2AED"/>
    <w:rsid w:val="009A39C9"/>
    <w:rsid w:val="009A4F29"/>
    <w:rsid w:val="009B0D23"/>
    <w:rsid w:val="009B1500"/>
    <w:rsid w:val="009B2349"/>
    <w:rsid w:val="009B3CE3"/>
    <w:rsid w:val="009B6476"/>
    <w:rsid w:val="009C031D"/>
    <w:rsid w:val="009C142B"/>
    <w:rsid w:val="009C158A"/>
    <w:rsid w:val="009C164A"/>
    <w:rsid w:val="009C617C"/>
    <w:rsid w:val="009C6D5F"/>
    <w:rsid w:val="009D011A"/>
    <w:rsid w:val="009D46D5"/>
    <w:rsid w:val="009D5E55"/>
    <w:rsid w:val="009E0DE9"/>
    <w:rsid w:val="009E26D9"/>
    <w:rsid w:val="009E4B3B"/>
    <w:rsid w:val="009F24A9"/>
    <w:rsid w:val="009F2CBA"/>
    <w:rsid w:val="00A01F7A"/>
    <w:rsid w:val="00A020AE"/>
    <w:rsid w:val="00A0399A"/>
    <w:rsid w:val="00A1235F"/>
    <w:rsid w:val="00A12CF6"/>
    <w:rsid w:val="00A1347C"/>
    <w:rsid w:val="00A20BC3"/>
    <w:rsid w:val="00A21633"/>
    <w:rsid w:val="00A2559B"/>
    <w:rsid w:val="00A33D31"/>
    <w:rsid w:val="00A35005"/>
    <w:rsid w:val="00A37DF8"/>
    <w:rsid w:val="00A403B8"/>
    <w:rsid w:val="00A416BB"/>
    <w:rsid w:val="00A41AFB"/>
    <w:rsid w:val="00A41E2D"/>
    <w:rsid w:val="00A42190"/>
    <w:rsid w:val="00A44BD0"/>
    <w:rsid w:val="00A476CA"/>
    <w:rsid w:val="00A47E8A"/>
    <w:rsid w:val="00A502DC"/>
    <w:rsid w:val="00A52103"/>
    <w:rsid w:val="00A5299B"/>
    <w:rsid w:val="00A541DD"/>
    <w:rsid w:val="00A54D60"/>
    <w:rsid w:val="00A55744"/>
    <w:rsid w:val="00A61DE0"/>
    <w:rsid w:val="00A62489"/>
    <w:rsid w:val="00A635E8"/>
    <w:rsid w:val="00A65996"/>
    <w:rsid w:val="00A666F7"/>
    <w:rsid w:val="00A70108"/>
    <w:rsid w:val="00A70219"/>
    <w:rsid w:val="00A74015"/>
    <w:rsid w:val="00A80705"/>
    <w:rsid w:val="00A87D24"/>
    <w:rsid w:val="00A92776"/>
    <w:rsid w:val="00AA04BD"/>
    <w:rsid w:val="00AA5DCD"/>
    <w:rsid w:val="00AA660B"/>
    <w:rsid w:val="00AB3CAF"/>
    <w:rsid w:val="00AB3DE1"/>
    <w:rsid w:val="00AC127D"/>
    <w:rsid w:val="00AC3659"/>
    <w:rsid w:val="00AC4970"/>
    <w:rsid w:val="00AC58D9"/>
    <w:rsid w:val="00AD1E3E"/>
    <w:rsid w:val="00AD246A"/>
    <w:rsid w:val="00AD54D3"/>
    <w:rsid w:val="00AD5594"/>
    <w:rsid w:val="00AE1092"/>
    <w:rsid w:val="00AE1E25"/>
    <w:rsid w:val="00AE35A7"/>
    <w:rsid w:val="00AE510A"/>
    <w:rsid w:val="00AE5CA3"/>
    <w:rsid w:val="00AE7537"/>
    <w:rsid w:val="00AF2B91"/>
    <w:rsid w:val="00AF4FC1"/>
    <w:rsid w:val="00AF61F8"/>
    <w:rsid w:val="00AF6A4F"/>
    <w:rsid w:val="00AF7EAF"/>
    <w:rsid w:val="00B05432"/>
    <w:rsid w:val="00B0606D"/>
    <w:rsid w:val="00B14E14"/>
    <w:rsid w:val="00B15DD2"/>
    <w:rsid w:val="00B16BC8"/>
    <w:rsid w:val="00B238EC"/>
    <w:rsid w:val="00B239D8"/>
    <w:rsid w:val="00B263CE"/>
    <w:rsid w:val="00B27A7C"/>
    <w:rsid w:val="00B30C32"/>
    <w:rsid w:val="00B31907"/>
    <w:rsid w:val="00B35DA1"/>
    <w:rsid w:val="00B36F95"/>
    <w:rsid w:val="00B4480E"/>
    <w:rsid w:val="00B45119"/>
    <w:rsid w:val="00B51725"/>
    <w:rsid w:val="00B537F5"/>
    <w:rsid w:val="00B54A6F"/>
    <w:rsid w:val="00B54DA4"/>
    <w:rsid w:val="00B60F8E"/>
    <w:rsid w:val="00B61CAF"/>
    <w:rsid w:val="00B65307"/>
    <w:rsid w:val="00B75AFC"/>
    <w:rsid w:val="00B93B8F"/>
    <w:rsid w:val="00B97886"/>
    <w:rsid w:val="00BA01CF"/>
    <w:rsid w:val="00BA02A6"/>
    <w:rsid w:val="00BA1980"/>
    <w:rsid w:val="00BA6FC6"/>
    <w:rsid w:val="00BA7520"/>
    <w:rsid w:val="00BB31CE"/>
    <w:rsid w:val="00BB480F"/>
    <w:rsid w:val="00BB4F97"/>
    <w:rsid w:val="00BB6D46"/>
    <w:rsid w:val="00BC1146"/>
    <w:rsid w:val="00BC29AC"/>
    <w:rsid w:val="00BC2CB4"/>
    <w:rsid w:val="00BD0C81"/>
    <w:rsid w:val="00BD201C"/>
    <w:rsid w:val="00BD64FD"/>
    <w:rsid w:val="00BD772A"/>
    <w:rsid w:val="00BE3A33"/>
    <w:rsid w:val="00BE6424"/>
    <w:rsid w:val="00BE6CB8"/>
    <w:rsid w:val="00BE7824"/>
    <w:rsid w:val="00BF1F02"/>
    <w:rsid w:val="00BF22DB"/>
    <w:rsid w:val="00BF2738"/>
    <w:rsid w:val="00C0026B"/>
    <w:rsid w:val="00C00E46"/>
    <w:rsid w:val="00C03023"/>
    <w:rsid w:val="00C041F1"/>
    <w:rsid w:val="00C06099"/>
    <w:rsid w:val="00C06D2B"/>
    <w:rsid w:val="00C070FA"/>
    <w:rsid w:val="00C14CB8"/>
    <w:rsid w:val="00C2135C"/>
    <w:rsid w:val="00C220F7"/>
    <w:rsid w:val="00C22E78"/>
    <w:rsid w:val="00C252B6"/>
    <w:rsid w:val="00C25D70"/>
    <w:rsid w:val="00C267FC"/>
    <w:rsid w:val="00C27698"/>
    <w:rsid w:val="00C33D24"/>
    <w:rsid w:val="00C33FE4"/>
    <w:rsid w:val="00C35451"/>
    <w:rsid w:val="00C36512"/>
    <w:rsid w:val="00C42AA5"/>
    <w:rsid w:val="00C43B48"/>
    <w:rsid w:val="00C51BA5"/>
    <w:rsid w:val="00C52C7C"/>
    <w:rsid w:val="00C530A3"/>
    <w:rsid w:val="00C54289"/>
    <w:rsid w:val="00C56537"/>
    <w:rsid w:val="00C607AB"/>
    <w:rsid w:val="00C61169"/>
    <w:rsid w:val="00C64D5B"/>
    <w:rsid w:val="00C67E93"/>
    <w:rsid w:val="00C719E3"/>
    <w:rsid w:val="00C735D4"/>
    <w:rsid w:val="00C76681"/>
    <w:rsid w:val="00C76E01"/>
    <w:rsid w:val="00C7722E"/>
    <w:rsid w:val="00C82101"/>
    <w:rsid w:val="00C832B0"/>
    <w:rsid w:val="00C852F9"/>
    <w:rsid w:val="00C85A01"/>
    <w:rsid w:val="00C90D6E"/>
    <w:rsid w:val="00CA13D4"/>
    <w:rsid w:val="00CA16B0"/>
    <w:rsid w:val="00CA4ED1"/>
    <w:rsid w:val="00CA62C5"/>
    <w:rsid w:val="00CA6E4E"/>
    <w:rsid w:val="00CB0639"/>
    <w:rsid w:val="00CB358E"/>
    <w:rsid w:val="00CB52D9"/>
    <w:rsid w:val="00CB58BB"/>
    <w:rsid w:val="00CB6AF4"/>
    <w:rsid w:val="00CB6D9B"/>
    <w:rsid w:val="00CC47C5"/>
    <w:rsid w:val="00CC690D"/>
    <w:rsid w:val="00CD1E12"/>
    <w:rsid w:val="00CD5533"/>
    <w:rsid w:val="00CD6EBB"/>
    <w:rsid w:val="00CE0F3B"/>
    <w:rsid w:val="00CE733B"/>
    <w:rsid w:val="00CF3DD1"/>
    <w:rsid w:val="00CF785E"/>
    <w:rsid w:val="00D07FC9"/>
    <w:rsid w:val="00D11FAC"/>
    <w:rsid w:val="00D168C2"/>
    <w:rsid w:val="00D170B1"/>
    <w:rsid w:val="00D218C5"/>
    <w:rsid w:val="00D25357"/>
    <w:rsid w:val="00D263CC"/>
    <w:rsid w:val="00D26ACB"/>
    <w:rsid w:val="00D27709"/>
    <w:rsid w:val="00D30AF5"/>
    <w:rsid w:val="00D312FC"/>
    <w:rsid w:val="00D320C0"/>
    <w:rsid w:val="00D32F53"/>
    <w:rsid w:val="00D42C1E"/>
    <w:rsid w:val="00D45819"/>
    <w:rsid w:val="00D47DE1"/>
    <w:rsid w:val="00D50D2A"/>
    <w:rsid w:val="00D5450D"/>
    <w:rsid w:val="00D55AF3"/>
    <w:rsid w:val="00D561E4"/>
    <w:rsid w:val="00D56AEE"/>
    <w:rsid w:val="00D6148C"/>
    <w:rsid w:val="00D61F67"/>
    <w:rsid w:val="00D6230A"/>
    <w:rsid w:val="00D7052D"/>
    <w:rsid w:val="00D7656A"/>
    <w:rsid w:val="00D7750E"/>
    <w:rsid w:val="00D80E72"/>
    <w:rsid w:val="00D8347D"/>
    <w:rsid w:val="00D85026"/>
    <w:rsid w:val="00D86E5A"/>
    <w:rsid w:val="00D8701D"/>
    <w:rsid w:val="00D9684E"/>
    <w:rsid w:val="00DA0836"/>
    <w:rsid w:val="00DA09BE"/>
    <w:rsid w:val="00DA734A"/>
    <w:rsid w:val="00DB2F31"/>
    <w:rsid w:val="00DB4046"/>
    <w:rsid w:val="00DC295E"/>
    <w:rsid w:val="00DC2AFC"/>
    <w:rsid w:val="00DC40F2"/>
    <w:rsid w:val="00DC4293"/>
    <w:rsid w:val="00DC5514"/>
    <w:rsid w:val="00DD2A16"/>
    <w:rsid w:val="00DD3775"/>
    <w:rsid w:val="00DD41F3"/>
    <w:rsid w:val="00DE109D"/>
    <w:rsid w:val="00DE5079"/>
    <w:rsid w:val="00DE64D4"/>
    <w:rsid w:val="00DE690C"/>
    <w:rsid w:val="00DE7008"/>
    <w:rsid w:val="00DE707F"/>
    <w:rsid w:val="00DE7559"/>
    <w:rsid w:val="00DF0A8C"/>
    <w:rsid w:val="00DF67E9"/>
    <w:rsid w:val="00DF6B67"/>
    <w:rsid w:val="00DF7F42"/>
    <w:rsid w:val="00E01064"/>
    <w:rsid w:val="00E05E0B"/>
    <w:rsid w:val="00E0615B"/>
    <w:rsid w:val="00E103EC"/>
    <w:rsid w:val="00E11590"/>
    <w:rsid w:val="00E11F72"/>
    <w:rsid w:val="00E16F51"/>
    <w:rsid w:val="00E17E4C"/>
    <w:rsid w:val="00E2157D"/>
    <w:rsid w:val="00E21FC9"/>
    <w:rsid w:val="00E24394"/>
    <w:rsid w:val="00E30C5B"/>
    <w:rsid w:val="00E40C51"/>
    <w:rsid w:val="00E42FB3"/>
    <w:rsid w:val="00E4311D"/>
    <w:rsid w:val="00E43139"/>
    <w:rsid w:val="00E47BA8"/>
    <w:rsid w:val="00E47D63"/>
    <w:rsid w:val="00E506BB"/>
    <w:rsid w:val="00E53420"/>
    <w:rsid w:val="00E53C15"/>
    <w:rsid w:val="00E60EC0"/>
    <w:rsid w:val="00E62DE0"/>
    <w:rsid w:val="00E63D3E"/>
    <w:rsid w:val="00E642FC"/>
    <w:rsid w:val="00E66818"/>
    <w:rsid w:val="00E70657"/>
    <w:rsid w:val="00E72C95"/>
    <w:rsid w:val="00E73B49"/>
    <w:rsid w:val="00E75B3B"/>
    <w:rsid w:val="00E76D83"/>
    <w:rsid w:val="00E76F77"/>
    <w:rsid w:val="00E77296"/>
    <w:rsid w:val="00E8256A"/>
    <w:rsid w:val="00E83251"/>
    <w:rsid w:val="00E83D72"/>
    <w:rsid w:val="00E87C2F"/>
    <w:rsid w:val="00E92C13"/>
    <w:rsid w:val="00E93AD5"/>
    <w:rsid w:val="00E93D8A"/>
    <w:rsid w:val="00EA0122"/>
    <w:rsid w:val="00EA0AE1"/>
    <w:rsid w:val="00EA0B83"/>
    <w:rsid w:val="00EA0FA1"/>
    <w:rsid w:val="00EA14F2"/>
    <w:rsid w:val="00EA2A09"/>
    <w:rsid w:val="00EA3A97"/>
    <w:rsid w:val="00EA450C"/>
    <w:rsid w:val="00EA5279"/>
    <w:rsid w:val="00EA6024"/>
    <w:rsid w:val="00EA6E9A"/>
    <w:rsid w:val="00EA730D"/>
    <w:rsid w:val="00EB1DEE"/>
    <w:rsid w:val="00EB1F53"/>
    <w:rsid w:val="00EB20EF"/>
    <w:rsid w:val="00EB2FB8"/>
    <w:rsid w:val="00EB5AE6"/>
    <w:rsid w:val="00EB685C"/>
    <w:rsid w:val="00EB72D5"/>
    <w:rsid w:val="00EC104C"/>
    <w:rsid w:val="00EC1DE0"/>
    <w:rsid w:val="00EC22A5"/>
    <w:rsid w:val="00EC2C9A"/>
    <w:rsid w:val="00EC3BCC"/>
    <w:rsid w:val="00EC77EB"/>
    <w:rsid w:val="00ED0CCC"/>
    <w:rsid w:val="00ED101A"/>
    <w:rsid w:val="00ED1196"/>
    <w:rsid w:val="00ED26AC"/>
    <w:rsid w:val="00ED31D4"/>
    <w:rsid w:val="00ED4634"/>
    <w:rsid w:val="00ED4797"/>
    <w:rsid w:val="00ED495B"/>
    <w:rsid w:val="00ED5835"/>
    <w:rsid w:val="00ED5959"/>
    <w:rsid w:val="00ED7261"/>
    <w:rsid w:val="00EE0B0F"/>
    <w:rsid w:val="00EE2D22"/>
    <w:rsid w:val="00EE5028"/>
    <w:rsid w:val="00EE5310"/>
    <w:rsid w:val="00EE6473"/>
    <w:rsid w:val="00EE6DFB"/>
    <w:rsid w:val="00EF183E"/>
    <w:rsid w:val="00EF3E37"/>
    <w:rsid w:val="00EF43BB"/>
    <w:rsid w:val="00EF64A9"/>
    <w:rsid w:val="00EF6C93"/>
    <w:rsid w:val="00F05879"/>
    <w:rsid w:val="00F059DB"/>
    <w:rsid w:val="00F0673B"/>
    <w:rsid w:val="00F07642"/>
    <w:rsid w:val="00F0774A"/>
    <w:rsid w:val="00F07DE1"/>
    <w:rsid w:val="00F149C6"/>
    <w:rsid w:val="00F15237"/>
    <w:rsid w:val="00F15C4A"/>
    <w:rsid w:val="00F21CF8"/>
    <w:rsid w:val="00F225AA"/>
    <w:rsid w:val="00F2396F"/>
    <w:rsid w:val="00F23D86"/>
    <w:rsid w:val="00F24A35"/>
    <w:rsid w:val="00F30231"/>
    <w:rsid w:val="00F3142D"/>
    <w:rsid w:val="00F33A93"/>
    <w:rsid w:val="00F34F3B"/>
    <w:rsid w:val="00F372C2"/>
    <w:rsid w:val="00F37B37"/>
    <w:rsid w:val="00F42F0A"/>
    <w:rsid w:val="00F45EEB"/>
    <w:rsid w:val="00F4709F"/>
    <w:rsid w:val="00F476BF"/>
    <w:rsid w:val="00F546C9"/>
    <w:rsid w:val="00F60373"/>
    <w:rsid w:val="00F60A31"/>
    <w:rsid w:val="00F60F38"/>
    <w:rsid w:val="00F618EC"/>
    <w:rsid w:val="00F63F62"/>
    <w:rsid w:val="00F655E9"/>
    <w:rsid w:val="00F6633A"/>
    <w:rsid w:val="00F66620"/>
    <w:rsid w:val="00F66A42"/>
    <w:rsid w:val="00F7463F"/>
    <w:rsid w:val="00F8351D"/>
    <w:rsid w:val="00F83F35"/>
    <w:rsid w:val="00F864B2"/>
    <w:rsid w:val="00F87054"/>
    <w:rsid w:val="00F87306"/>
    <w:rsid w:val="00F87A1C"/>
    <w:rsid w:val="00F901B6"/>
    <w:rsid w:val="00F91BAD"/>
    <w:rsid w:val="00F9686E"/>
    <w:rsid w:val="00F97837"/>
    <w:rsid w:val="00FA0DEA"/>
    <w:rsid w:val="00FA3CEC"/>
    <w:rsid w:val="00FA4DC9"/>
    <w:rsid w:val="00FA4E28"/>
    <w:rsid w:val="00FA5875"/>
    <w:rsid w:val="00FB0675"/>
    <w:rsid w:val="00FB1EC4"/>
    <w:rsid w:val="00FB460C"/>
    <w:rsid w:val="00FB6514"/>
    <w:rsid w:val="00FC0B11"/>
    <w:rsid w:val="00FC6C7D"/>
    <w:rsid w:val="00FD13A3"/>
    <w:rsid w:val="00FD1477"/>
    <w:rsid w:val="00FD15FF"/>
    <w:rsid w:val="00FD1C0A"/>
    <w:rsid w:val="00FD2D95"/>
    <w:rsid w:val="00FD3D6D"/>
    <w:rsid w:val="00FE18AD"/>
    <w:rsid w:val="00FE1AE7"/>
    <w:rsid w:val="00FE35C0"/>
    <w:rsid w:val="00FE570A"/>
    <w:rsid w:val="00FE6584"/>
    <w:rsid w:val="00FE67C9"/>
    <w:rsid w:val="00FE755C"/>
    <w:rsid w:val="00FF17A3"/>
    <w:rsid w:val="00FF3B6C"/>
    <w:rsid w:val="00FF3FD8"/>
    <w:rsid w:val="00FF5A38"/>
    <w:rsid w:val="00FF5B89"/>
    <w:rsid w:val="00FF7979"/>
    <w:rsid w:val="05E815C0"/>
    <w:rsid w:val="119510E1"/>
    <w:rsid w:val="185418E7"/>
    <w:rsid w:val="195A59A7"/>
    <w:rsid w:val="1B98785C"/>
    <w:rsid w:val="26BD5371"/>
    <w:rsid w:val="60281F49"/>
    <w:rsid w:val="6BD56A0A"/>
    <w:rsid w:val="762509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nhideWhenUsed="0" w:uiPriority="0" w:semiHidden="0" w:name="annotation text"/>
    <w:lsdException w:qFormat="1" w:uiPriority="0" w:semiHidden="0" w:name="header"/>
    <w:lsdException w:qFormat="1" w:uiPriority="0" w:semiHidden="0" w:name="footer"/>
    <w:lsdException w:uiPriority="99" w:name="index heading"/>
    <w:lsdException w:qFormat="1" w:uiPriority="0" w:semiHidden="0" w:name="caption"/>
    <w:lsdException w:uiPriority="99" w:name="table of figures"/>
    <w:lsdException w:uiPriority="99" w:name="envelope address"/>
    <w:lsdException w:uiPriority="99" w:name="envelope return"/>
    <w:lsdException w:uiPriority="99" w:name="footnote reference"/>
    <w:lsdException w:qFormat="1" w:unhideWhenUsed="0"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qFormat="1"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0"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00" w:lineRule="exact"/>
    </w:pPr>
    <w:rPr>
      <w:rFonts w:ascii="宋体" w:hAnsi="宋体" w:eastAsia="宋体" w:cs="宋体"/>
      <w:kern w:val="2"/>
      <w:sz w:val="24"/>
      <w:szCs w:val="24"/>
      <w:lang w:val="en-US" w:eastAsia="zh-CN" w:bidi="ar-SA"/>
    </w:rPr>
  </w:style>
  <w:style w:type="paragraph" w:styleId="2">
    <w:name w:val="heading 1"/>
    <w:basedOn w:val="1"/>
    <w:next w:val="1"/>
    <w:link w:val="29"/>
    <w:qFormat/>
    <w:uiPriority w:val="9"/>
    <w:pPr>
      <w:keepNext/>
      <w:keepLines/>
      <w:spacing w:before="340" w:after="330" w:line="578" w:lineRule="auto"/>
      <w:jc w:val="center"/>
      <w:outlineLvl w:val="0"/>
    </w:pPr>
    <w:rPr>
      <w:rFonts w:ascii="黑体" w:hAnsi="黑体" w:eastAsia="黑体" w:cs="黑体"/>
      <w:b/>
      <w:bCs/>
      <w:kern w:val="44"/>
      <w:sz w:val="44"/>
      <w:szCs w:val="44"/>
    </w:rPr>
  </w:style>
  <w:style w:type="paragraph" w:styleId="3">
    <w:name w:val="heading 2"/>
    <w:basedOn w:val="1"/>
    <w:next w:val="1"/>
    <w:link w:val="30"/>
    <w:unhideWhenUsed/>
    <w:qFormat/>
    <w:uiPriority w:val="0"/>
    <w:pPr>
      <w:keepNext/>
      <w:keepLines/>
      <w:spacing w:before="100" w:beforeAutospacing="1" w:after="100" w:afterAutospacing="1"/>
      <w:outlineLvl w:val="1"/>
    </w:pPr>
    <w:rPr>
      <w:b/>
      <w:bCs/>
      <w:sz w:val="30"/>
      <w:szCs w:val="30"/>
    </w:rPr>
  </w:style>
  <w:style w:type="paragraph" w:styleId="4">
    <w:name w:val="heading 3"/>
    <w:basedOn w:val="1"/>
    <w:next w:val="1"/>
    <w:link w:val="31"/>
    <w:unhideWhenUsed/>
    <w:qFormat/>
    <w:uiPriority w:val="9"/>
    <w:pPr>
      <w:keepNext/>
      <w:keepLines/>
      <w:spacing w:before="100" w:beforeAutospacing="1" w:after="100" w:afterAutospacing="1"/>
      <w:outlineLvl w:val="2"/>
    </w:pPr>
    <w:rPr>
      <w:b/>
      <w:bCs/>
      <w:sz w:val="28"/>
      <w:szCs w:val="28"/>
    </w:rPr>
  </w:style>
  <w:style w:type="paragraph" w:styleId="5">
    <w:name w:val="heading 4"/>
    <w:basedOn w:val="1"/>
    <w:next w:val="1"/>
    <w:link w:val="32"/>
    <w:unhideWhenUsed/>
    <w:qFormat/>
    <w:uiPriority w:val="9"/>
    <w:pPr>
      <w:keepNext/>
      <w:keepLines/>
      <w:snapToGrid w:val="0"/>
      <w:outlineLvl w:val="3"/>
    </w:pPr>
    <w:rPr>
      <w:b/>
      <w:bCs/>
    </w:rPr>
  </w:style>
  <w:style w:type="paragraph" w:styleId="6">
    <w:name w:val="heading 5"/>
    <w:basedOn w:val="1"/>
    <w:next w:val="1"/>
    <w:link w:val="33"/>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34"/>
    <w:unhideWhenUsed/>
    <w:qFormat/>
    <w:uiPriority w:val="9"/>
    <w:pPr>
      <w:keepNext/>
      <w:keepLines/>
      <w:spacing w:before="240" w:after="64" w:line="320" w:lineRule="auto"/>
      <w:outlineLvl w:val="5"/>
    </w:pPr>
    <w:rPr>
      <w:rFonts w:asciiTheme="majorHAnsi" w:hAnsiTheme="majorHAnsi" w:eastAsiaTheme="majorEastAsia" w:cstheme="majorBidi"/>
      <w:b/>
      <w:bCs/>
    </w:rPr>
  </w:style>
  <w:style w:type="paragraph" w:styleId="8">
    <w:name w:val="heading 7"/>
    <w:basedOn w:val="1"/>
    <w:next w:val="1"/>
    <w:link w:val="61"/>
    <w:unhideWhenUsed/>
    <w:qFormat/>
    <w:uiPriority w:val="9"/>
    <w:pPr>
      <w:keepNext/>
      <w:keepLines/>
      <w:spacing w:before="240" w:after="64" w:line="320" w:lineRule="atLeast"/>
      <w:outlineLvl w:val="6"/>
    </w:pPr>
    <w:rPr>
      <w:b/>
      <w:bCs/>
    </w:rPr>
  </w:style>
  <w:style w:type="character" w:default="1" w:styleId="24">
    <w:name w:val="Default Paragraph Font"/>
    <w:semiHidden/>
    <w:unhideWhenUsed/>
    <w:qFormat/>
    <w:uiPriority w:val="1"/>
  </w:style>
  <w:style w:type="table" w:default="1" w:styleId="22">
    <w:name w:val="Normal Table"/>
    <w:semiHidden/>
    <w:unhideWhenUsed/>
    <w:uiPriority w:val="99"/>
    <w:tblPr>
      <w:tblCellMar>
        <w:top w:w="0" w:type="dxa"/>
        <w:left w:w="108" w:type="dxa"/>
        <w:bottom w:w="0" w:type="dxa"/>
        <w:right w:w="108" w:type="dxa"/>
      </w:tblCellMar>
    </w:tblPr>
  </w:style>
  <w:style w:type="paragraph" w:styleId="9">
    <w:name w:val="caption"/>
    <w:basedOn w:val="1"/>
    <w:next w:val="1"/>
    <w:unhideWhenUsed/>
    <w:qFormat/>
    <w:uiPriority w:val="0"/>
    <w:rPr>
      <w:rFonts w:eastAsia="黑体" w:asciiTheme="majorHAnsi" w:hAnsiTheme="majorHAnsi" w:cstheme="majorBidi"/>
      <w:sz w:val="20"/>
      <w:szCs w:val="20"/>
    </w:rPr>
  </w:style>
  <w:style w:type="paragraph" w:styleId="10">
    <w:name w:val="annotation text"/>
    <w:basedOn w:val="1"/>
    <w:link w:val="35"/>
    <w:qFormat/>
    <w:uiPriority w:val="0"/>
    <w:rPr>
      <w:rFonts w:ascii="Calibri" w:hAnsi="Calibri"/>
    </w:rPr>
  </w:style>
  <w:style w:type="paragraph" w:styleId="11">
    <w:name w:val="toc 3"/>
    <w:basedOn w:val="1"/>
    <w:next w:val="1"/>
    <w:unhideWhenUsed/>
    <w:qFormat/>
    <w:uiPriority w:val="39"/>
    <w:pPr>
      <w:ind w:left="840" w:leftChars="400"/>
    </w:pPr>
  </w:style>
  <w:style w:type="paragraph" w:styleId="12">
    <w:name w:val="Plain Text"/>
    <w:basedOn w:val="1"/>
    <w:link w:val="37"/>
    <w:unhideWhenUsed/>
    <w:qFormat/>
    <w:uiPriority w:val="99"/>
    <w:pPr>
      <w:widowControl/>
    </w:pPr>
    <w:rPr>
      <w:rFonts w:ascii="Consolas" w:hAnsi="Consolas" w:eastAsia="等线" w:cs="Times New Roman"/>
      <w:kern w:val="0"/>
      <w:szCs w:val="21"/>
    </w:rPr>
  </w:style>
  <w:style w:type="paragraph" w:styleId="13">
    <w:name w:val="Balloon Text"/>
    <w:basedOn w:val="1"/>
    <w:link w:val="38"/>
    <w:unhideWhenUsed/>
    <w:qFormat/>
    <w:uiPriority w:val="99"/>
    <w:rPr>
      <w:sz w:val="18"/>
      <w:szCs w:val="18"/>
    </w:rPr>
  </w:style>
  <w:style w:type="paragraph" w:styleId="14">
    <w:name w:val="footer"/>
    <w:basedOn w:val="1"/>
    <w:link w:val="39"/>
    <w:unhideWhenUsed/>
    <w:qFormat/>
    <w:uiPriority w:val="0"/>
    <w:pPr>
      <w:tabs>
        <w:tab w:val="center" w:pos="4153"/>
        <w:tab w:val="right" w:pos="8306"/>
      </w:tabs>
      <w:snapToGrid w:val="0"/>
    </w:pPr>
    <w:rPr>
      <w:sz w:val="18"/>
      <w:szCs w:val="18"/>
    </w:rPr>
  </w:style>
  <w:style w:type="paragraph" w:styleId="15">
    <w:name w:val="header"/>
    <w:basedOn w:val="1"/>
    <w:link w:val="40"/>
    <w:unhideWhenUsed/>
    <w:qFormat/>
    <w:uiPriority w:val="0"/>
    <w:pPr>
      <w:pBdr>
        <w:bottom w:val="single" w:color="auto" w:sz="6" w:space="1"/>
      </w:pBdr>
      <w:tabs>
        <w:tab w:val="center" w:pos="4153"/>
        <w:tab w:val="right" w:pos="8306"/>
      </w:tabs>
      <w:snapToGrid w:val="0"/>
      <w:jc w:val="center"/>
    </w:pPr>
    <w:rPr>
      <w:rFonts w:ascii="Calibri" w:hAnsi="Calibri"/>
      <w:sz w:val="18"/>
      <w:szCs w:val="18"/>
    </w:rPr>
  </w:style>
  <w:style w:type="paragraph" w:styleId="16">
    <w:name w:val="toc 1"/>
    <w:basedOn w:val="1"/>
    <w:next w:val="1"/>
    <w:unhideWhenUsed/>
    <w:qFormat/>
    <w:uiPriority w:val="39"/>
    <w:pPr>
      <w:spacing w:before="100" w:beforeAutospacing="1" w:after="100" w:afterAutospacing="1"/>
    </w:pPr>
    <w:rPr>
      <w:b/>
      <w:sz w:val="28"/>
    </w:rPr>
  </w:style>
  <w:style w:type="paragraph" w:styleId="17">
    <w:name w:val="Subtitle"/>
    <w:basedOn w:val="1"/>
    <w:next w:val="1"/>
    <w:link w:val="41"/>
    <w:qFormat/>
    <w:uiPriority w:val="11"/>
    <w:pPr>
      <w:jc w:val="center"/>
    </w:pPr>
    <w:rPr>
      <w:rFonts w:ascii="黑体" w:hAnsi="黑体" w:eastAsia="黑体"/>
      <w:szCs w:val="21"/>
    </w:rPr>
  </w:style>
  <w:style w:type="paragraph" w:styleId="18">
    <w:name w:val="toc 2"/>
    <w:basedOn w:val="1"/>
    <w:next w:val="1"/>
    <w:unhideWhenUsed/>
    <w:qFormat/>
    <w:uiPriority w:val="39"/>
    <w:pPr>
      <w:ind w:left="200" w:leftChars="200"/>
    </w:pPr>
    <w:rPr>
      <w:b/>
      <w:sz w:val="28"/>
    </w:rPr>
  </w:style>
  <w:style w:type="paragraph" w:styleId="19">
    <w:name w:val="Normal (Web)"/>
    <w:basedOn w:val="1"/>
    <w:unhideWhenUsed/>
    <w:qFormat/>
    <w:uiPriority w:val="0"/>
    <w:rPr>
      <w:rFonts w:ascii="Calibri" w:hAnsi="Calibri"/>
    </w:rPr>
  </w:style>
  <w:style w:type="paragraph" w:styleId="20">
    <w:name w:val="Title"/>
    <w:basedOn w:val="1"/>
    <w:next w:val="1"/>
    <w:link w:val="42"/>
    <w:qFormat/>
    <w:uiPriority w:val="10"/>
    <w:pPr>
      <w:spacing w:before="240" w:after="60"/>
      <w:jc w:val="center"/>
      <w:outlineLvl w:val="0"/>
    </w:pPr>
    <w:rPr>
      <w:rFonts w:asciiTheme="majorHAnsi" w:hAnsiTheme="majorHAnsi" w:eastAsiaTheme="majorEastAsia" w:cstheme="majorBidi"/>
      <w:b/>
      <w:bCs/>
      <w:sz w:val="32"/>
      <w:szCs w:val="32"/>
    </w:rPr>
  </w:style>
  <w:style w:type="paragraph" w:styleId="21">
    <w:name w:val="annotation subject"/>
    <w:basedOn w:val="10"/>
    <w:next w:val="10"/>
    <w:link w:val="36"/>
    <w:unhideWhenUsed/>
    <w:qFormat/>
    <w:uiPriority w:val="0"/>
    <w:rPr>
      <w:rFonts w:asciiTheme="minorHAnsi" w:hAnsiTheme="minorHAnsi" w:eastAsiaTheme="minorEastAsia" w:cstheme="minorBidi"/>
      <w:b/>
      <w:bCs/>
    </w:rPr>
  </w:style>
  <w:style w:type="table" w:styleId="23">
    <w:name w:val="Table Grid"/>
    <w:basedOn w:val="22"/>
    <w:qFormat/>
    <w:uiPriority w:val="39"/>
    <w:rPr>
      <w:rFonts w:ascii="Times New Roman" w:hAnsi="Times New Roman" w:eastAsia="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25">
    <w:name w:val="Strong"/>
    <w:basedOn w:val="24"/>
    <w:qFormat/>
    <w:uiPriority w:val="22"/>
    <w:rPr>
      <w:b/>
    </w:rPr>
  </w:style>
  <w:style w:type="character" w:styleId="26">
    <w:name w:val="FollowedHyperlink"/>
    <w:basedOn w:val="24"/>
    <w:semiHidden/>
    <w:unhideWhenUsed/>
    <w:uiPriority w:val="99"/>
    <w:rPr>
      <w:color w:val="954F72" w:themeColor="followedHyperlink"/>
      <w:u w:val="single"/>
      <w14:textFill>
        <w14:solidFill>
          <w14:schemeClr w14:val="folHlink"/>
        </w14:solidFill>
      </w14:textFill>
    </w:rPr>
  </w:style>
  <w:style w:type="character" w:styleId="27">
    <w:name w:val="Hyperlink"/>
    <w:basedOn w:val="24"/>
    <w:qFormat/>
    <w:uiPriority w:val="99"/>
    <w:rPr>
      <w:color w:val="0563C1" w:themeColor="hyperlink"/>
      <w:u w:val="single"/>
      <w14:textFill>
        <w14:solidFill>
          <w14:schemeClr w14:val="hlink"/>
        </w14:solidFill>
      </w14:textFill>
    </w:rPr>
  </w:style>
  <w:style w:type="character" w:styleId="28">
    <w:name w:val="annotation reference"/>
    <w:basedOn w:val="24"/>
    <w:qFormat/>
    <w:uiPriority w:val="99"/>
    <w:rPr>
      <w:sz w:val="21"/>
      <w:szCs w:val="21"/>
    </w:rPr>
  </w:style>
  <w:style w:type="character" w:customStyle="1" w:styleId="29">
    <w:name w:val="标题 1 Char"/>
    <w:basedOn w:val="24"/>
    <w:link w:val="2"/>
    <w:qFormat/>
    <w:uiPriority w:val="9"/>
    <w:rPr>
      <w:rFonts w:ascii="黑体" w:hAnsi="黑体" w:eastAsia="黑体" w:cs="黑体"/>
      <w:b/>
      <w:bCs/>
      <w:kern w:val="44"/>
      <w:sz w:val="44"/>
      <w:szCs w:val="44"/>
    </w:rPr>
  </w:style>
  <w:style w:type="character" w:customStyle="1" w:styleId="30">
    <w:name w:val="标题 2 Char"/>
    <w:basedOn w:val="24"/>
    <w:link w:val="3"/>
    <w:qFormat/>
    <w:uiPriority w:val="9"/>
    <w:rPr>
      <w:rFonts w:ascii="宋体" w:hAnsi="宋体" w:eastAsia="宋体" w:cs="宋体"/>
      <w:b/>
      <w:bCs/>
      <w:kern w:val="2"/>
      <w:sz w:val="30"/>
      <w:szCs w:val="30"/>
    </w:rPr>
  </w:style>
  <w:style w:type="character" w:customStyle="1" w:styleId="31">
    <w:name w:val="标题 3 Char"/>
    <w:basedOn w:val="24"/>
    <w:link w:val="4"/>
    <w:qFormat/>
    <w:uiPriority w:val="9"/>
    <w:rPr>
      <w:rFonts w:ascii="宋体" w:hAnsi="宋体" w:eastAsia="宋体" w:cs="宋体"/>
      <w:b/>
      <w:bCs/>
      <w:kern w:val="2"/>
      <w:sz w:val="28"/>
      <w:szCs w:val="28"/>
    </w:rPr>
  </w:style>
  <w:style w:type="character" w:customStyle="1" w:styleId="32">
    <w:name w:val="标题 4 Char"/>
    <w:basedOn w:val="24"/>
    <w:link w:val="5"/>
    <w:qFormat/>
    <w:uiPriority w:val="9"/>
    <w:rPr>
      <w:rFonts w:ascii="宋体" w:hAnsi="宋体" w:eastAsia="宋体" w:cs="宋体"/>
      <w:b/>
      <w:bCs/>
      <w:kern w:val="2"/>
      <w:sz w:val="24"/>
      <w:szCs w:val="24"/>
    </w:rPr>
  </w:style>
  <w:style w:type="character" w:customStyle="1" w:styleId="33">
    <w:name w:val="标题 5 Char"/>
    <w:basedOn w:val="24"/>
    <w:link w:val="6"/>
    <w:qFormat/>
    <w:uiPriority w:val="9"/>
    <w:rPr>
      <w:b/>
      <w:bCs/>
      <w:sz w:val="28"/>
      <w:szCs w:val="28"/>
    </w:rPr>
  </w:style>
  <w:style w:type="character" w:customStyle="1" w:styleId="34">
    <w:name w:val="标题 6 Char"/>
    <w:basedOn w:val="24"/>
    <w:link w:val="7"/>
    <w:qFormat/>
    <w:uiPriority w:val="9"/>
    <w:rPr>
      <w:rFonts w:asciiTheme="majorHAnsi" w:hAnsiTheme="majorHAnsi" w:eastAsiaTheme="majorEastAsia" w:cstheme="majorBidi"/>
      <w:b/>
      <w:bCs/>
      <w:sz w:val="24"/>
      <w:szCs w:val="24"/>
    </w:rPr>
  </w:style>
  <w:style w:type="character" w:customStyle="1" w:styleId="35">
    <w:name w:val="批注文字 Char"/>
    <w:basedOn w:val="24"/>
    <w:link w:val="10"/>
    <w:qFormat/>
    <w:uiPriority w:val="0"/>
    <w:rPr>
      <w:rFonts w:ascii="Calibri" w:hAnsi="Calibri" w:eastAsia="宋体" w:cs="宋体"/>
      <w:szCs w:val="24"/>
    </w:rPr>
  </w:style>
  <w:style w:type="character" w:customStyle="1" w:styleId="36">
    <w:name w:val="批注主题 Char"/>
    <w:basedOn w:val="35"/>
    <w:link w:val="21"/>
    <w:qFormat/>
    <w:uiPriority w:val="0"/>
    <w:rPr>
      <w:rFonts w:ascii="Calibri" w:hAnsi="Calibri" w:eastAsia="宋体" w:cs="宋体"/>
      <w:b/>
      <w:bCs/>
      <w:szCs w:val="24"/>
    </w:rPr>
  </w:style>
  <w:style w:type="character" w:customStyle="1" w:styleId="37">
    <w:name w:val="纯文本 Char"/>
    <w:basedOn w:val="24"/>
    <w:link w:val="12"/>
    <w:qFormat/>
    <w:uiPriority w:val="99"/>
    <w:rPr>
      <w:rFonts w:ascii="Consolas" w:hAnsi="Consolas" w:eastAsia="等线" w:cs="Times New Roman"/>
      <w:kern w:val="0"/>
      <w:szCs w:val="21"/>
    </w:rPr>
  </w:style>
  <w:style w:type="character" w:customStyle="1" w:styleId="38">
    <w:name w:val="批注框文本 Char"/>
    <w:basedOn w:val="24"/>
    <w:link w:val="13"/>
    <w:qFormat/>
    <w:uiPriority w:val="99"/>
    <w:rPr>
      <w:sz w:val="18"/>
      <w:szCs w:val="18"/>
    </w:rPr>
  </w:style>
  <w:style w:type="character" w:customStyle="1" w:styleId="39">
    <w:name w:val="页脚 Char"/>
    <w:basedOn w:val="24"/>
    <w:link w:val="14"/>
    <w:qFormat/>
    <w:uiPriority w:val="0"/>
    <w:rPr>
      <w:sz w:val="18"/>
      <w:szCs w:val="18"/>
    </w:rPr>
  </w:style>
  <w:style w:type="character" w:customStyle="1" w:styleId="40">
    <w:name w:val="页眉 Char"/>
    <w:basedOn w:val="24"/>
    <w:link w:val="15"/>
    <w:qFormat/>
    <w:uiPriority w:val="0"/>
    <w:rPr>
      <w:rFonts w:ascii="Calibri" w:hAnsi="Calibri" w:eastAsia="宋体" w:cs="宋体"/>
      <w:sz w:val="18"/>
      <w:szCs w:val="18"/>
    </w:rPr>
  </w:style>
  <w:style w:type="character" w:customStyle="1" w:styleId="41">
    <w:name w:val="副标题 Char"/>
    <w:basedOn w:val="24"/>
    <w:link w:val="17"/>
    <w:qFormat/>
    <w:uiPriority w:val="11"/>
    <w:rPr>
      <w:rFonts w:ascii="黑体" w:hAnsi="黑体" w:eastAsia="黑体"/>
      <w:szCs w:val="21"/>
    </w:rPr>
  </w:style>
  <w:style w:type="character" w:customStyle="1" w:styleId="42">
    <w:name w:val="标题 Char"/>
    <w:basedOn w:val="24"/>
    <w:link w:val="20"/>
    <w:qFormat/>
    <w:uiPriority w:val="10"/>
    <w:rPr>
      <w:rFonts w:asciiTheme="majorHAnsi" w:hAnsiTheme="majorHAnsi" w:eastAsiaTheme="majorEastAsia" w:cstheme="majorBidi"/>
      <w:b/>
      <w:bCs/>
      <w:sz w:val="32"/>
      <w:szCs w:val="32"/>
    </w:rPr>
  </w:style>
  <w:style w:type="paragraph" w:customStyle="1" w:styleId="43">
    <w:name w:val="列表段落1"/>
    <w:basedOn w:val="1"/>
    <w:qFormat/>
    <w:uiPriority w:val="34"/>
    <w:pPr>
      <w:ind w:firstLine="420" w:firstLineChars="200"/>
    </w:pPr>
  </w:style>
  <w:style w:type="paragraph" w:customStyle="1" w:styleId="44">
    <w:name w:val="列表段落111"/>
    <w:basedOn w:val="1"/>
    <w:qFormat/>
    <w:uiPriority w:val="34"/>
    <w:pPr>
      <w:ind w:firstLine="420" w:firstLineChars="200"/>
    </w:pPr>
  </w:style>
  <w:style w:type="character" w:customStyle="1" w:styleId="45">
    <w:name w:val="不明显强调1"/>
    <w:basedOn w:val="24"/>
    <w:qFormat/>
    <w:uiPriority w:val="19"/>
    <w:rPr>
      <w:i/>
      <w:iCs/>
      <w:color w:val="404040" w:themeColor="text1" w:themeTint="BF"/>
      <w14:textFill>
        <w14:solidFill>
          <w14:schemeClr w14:val="tx1">
            <w14:lumMod w14:val="75000"/>
            <w14:lumOff w14:val="25000"/>
          </w14:schemeClr>
        </w14:solidFill>
      </w14:textFill>
    </w:rPr>
  </w:style>
  <w:style w:type="character" w:customStyle="1" w:styleId="46">
    <w:name w:val="未处理的提及1"/>
    <w:basedOn w:val="24"/>
    <w:unhideWhenUsed/>
    <w:qFormat/>
    <w:uiPriority w:val="99"/>
    <w:rPr>
      <w:color w:val="605E5C"/>
      <w:shd w:val="clear" w:color="auto" w:fill="E1DFDD"/>
    </w:rPr>
  </w:style>
  <w:style w:type="paragraph" w:customStyle="1" w:styleId="47">
    <w:name w:val="二级标题"/>
    <w:next w:val="1"/>
    <w:link w:val="48"/>
    <w:qFormat/>
    <w:uiPriority w:val="0"/>
    <w:pPr>
      <w:autoSpaceDE w:val="0"/>
      <w:autoSpaceDN w:val="0"/>
      <w:spacing w:line="328" w:lineRule="atLeast"/>
    </w:pPr>
    <w:rPr>
      <w:rFonts w:ascii="Times New Roman" w:hAnsi="Times New Roman" w:eastAsia="宋体" w:cs="Times New Roman"/>
      <w:b/>
      <w:bCs/>
      <w:sz w:val="24"/>
      <w:lang w:val="en-US" w:eastAsia="zh-CN" w:bidi="ar-SA"/>
    </w:rPr>
  </w:style>
  <w:style w:type="character" w:customStyle="1" w:styleId="48">
    <w:name w:val="二级标题 字符"/>
    <w:basedOn w:val="24"/>
    <w:link w:val="47"/>
    <w:qFormat/>
    <w:uiPriority w:val="0"/>
    <w:rPr>
      <w:rFonts w:ascii="Times New Roman" w:hAnsi="Times New Roman" w:eastAsia="宋体" w:cs="Times New Roman"/>
      <w:b/>
      <w:bCs/>
      <w:kern w:val="0"/>
      <w:sz w:val="24"/>
      <w:szCs w:val="20"/>
    </w:rPr>
  </w:style>
  <w:style w:type="paragraph" w:customStyle="1" w:styleId="49">
    <w:name w:val="正文（首行缩进）"/>
    <w:basedOn w:val="1"/>
    <w:qFormat/>
    <w:uiPriority w:val="0"/>
    <w:pPr>
      <w:ind w:firstLine="480" w:firstLineChars="200"/>
      <w:jc w:val="both"/>
    </w:pPr>
  </w:style>
  <w:style w:type="table" w:customStyle="1" w:styleId="50">
    <w:name w:val="网格表 4 - 着色 51"/>
    <w:basedOn w:val="22"/>
    <w:qFormat/>
    <w:uiPriority w:val="49"/>
    <w:rPr>
      <w:rFonts w:ascii="Times New Roman" w:hAnsi="Times New Roman" w:eastAsia="宋体" w:cs="Times New Roman"/>
      <w:sz w:val="22"/>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CellMar>
        <w:top w:w="0" w:type="dxa"/>
        <w:left w:w="108" w:type="dxa"/>
        <w:bottom w:w="0" w:type="dxa"/>
        <w:right w:w="108" w:type="dxa"/>
      </w:tblCellMar>
    </w:tblPr>
    <w:tblStylePr w:type="firstRow">
      <w:rPr>
        <w:b/>
        <w:bCs/>
        <w:color w:val="FFFFFF" w:themeColor="background1"/>
        <w14:textFill>
          <w14:solidFill>
            <w14:schemeClr w14:val="bg1"/>
          </w14:solidFill>
        </w14:textFill>
      </w:r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insideV w:val="nil"/>
        </w:tcBorders>
        <w:shd w:val="clear" w:color="auto" w:fill="5B9BD5" w:themeFill="accent5"/>
      </w:tcPr>
    </w:tblStylePr>
    <w:tblStylePr w:type="lastRow">
      <w:rPr>
        <w:b/>
        <w:bCs/>
      </w:rPr>
      <w:tcPr>
        <w:tcBorders>
          <w:top w:val="double" w:color="5B9BD5" w:themeColor="accent5"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character" w:customStyle="1" w:styleId="51">
    <w:name w:val="font01"/>
    <w:basedOn w:val="24"/>
    <w:qFormat/>
    <w:uiPriority w:val="0"/>
    <w:rPr>
      <w:rFonts w:hint="default" w:ascii="MingLiU" w:hAnsi="MingLiU" w:eastAsia="MingLiU" w:cs="MingLiU"/>
      <w:color w:val="000000"/>
      <w:sz w:val="18"/>
      <w:szCs w:val="18"/>
      <w:u w:val="none"/>
    </w:rPr>
  </w:style>
  <w:style w:type="character" w:customStyle="1" w:styleId="52">
    <w:name w:val="font21"/>
    <w:basedOn w:val="24"/>
    <w:qFormat/>
    <w:uiPriority w:val="0"/>
    <w:rPr>
      <w:rFonts w:hint="eastAsia" w:ascii="宋体" w:hAnsi="宋体" w:eastAsia="宋体" w:cs="宋体"/>
      <w:color w:val="000000"/>
      <w:sz w:val="18"/>
      <w:szCs w:val="18"/>
      <w:u w:val="none"/>
    </w:rPr>
  </w:style>
  <w:style w:type="character" w:customStyle="1" w:styleId="53">
    <w:name w:val="font41"/>
    <w:basedOn w:val="24"/>
    <w:qFormat/>
    <w:uiPriority w:val="0"/>
    <w:rPr>
      <w:rFonts w:hint="default" w:ascii="Times New Roman" w:hAnsi="Times New Roman" w:cs="Times New Roman"/>
      <w:color w:val="000000"/>
      <w:sz w:val="18"/>
      <w:szCs w:val="18"/>
      <w:u w:val="none"/>
    </w:rPr>
  </w:style>
  <w:style w:type="character" w:customStyle="1" w:styleId="54">
    <w:name w:val="font31"/>
    <w:basedOn w:val="24"/>
    <w:qFormat/>
    <w:uiPriority w:val="0"/>
    <w:rPr>
      <w:rFonts w:hint="default" w:ascii="Times New Roman" w:hAnsi="Times New Roman" w:cs="Times New Roman"/>
      <w:color w:val="000000"/>
      <w:sz w:val="22"/>
      <w:szCs w:val="22"/>
      <w:u w:val="none"/>
    </w:rPr>
  </w:style>
  <w:style w:type="character" w:customStyle="1" w:styleId="55">
    <w:name w:val="font11"/>
    <w:basedOn w:val="24"/>
    <w:qFormat/>
    <w:uiPriority w:val="0"/>
    <w:rPr>
      <w:rFonts w:hint="eastAsia" w:ascii="宋体" w:hAnsi="宋体" w:eastAsia="宋体" w:cs="宋体"/>
      <w:color w:val="000000"/>
      <w:sz w:val="22"/>
      <w:szCs w:val="22"/>
      <w:u w:val="none"/>
    </w:rPr>
  </w:style>
  <w:style w:type="paragraph" w:customStyle="1" w:styleId="56">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paragraph" w:styleId="57">
    <w:name w:val="List Paragraph"/>
    <w:basedOn w:val="1"/>
    <w:qFormat/>
    <w:uiPriority w:val="99"/>
    <w:pPr>
      <w:ind w:firstLine="420" w:firstLineChars="200"/>
    </w:pPr>
  </w:style>
  <w:style w:type="character" w:customStyle="1" w:styleId="58">
    <w:name w:val="未处理的提及2"/>
    <w:basedOn w:val="24"/>
    <w:semiHidden/>
    <w:unhideWhenUsed/>
    <w:qFormat/>
    <w:uiPriority w:val="99"/>
    <w:rPr>
      <w:color w:val="605E5C"/>
      <w:shd w:val="clear" w:color="auto" w:fill="E1DFDD"/>
    </w:rPr>
  </w:style>
  <w:style w:type="paragraph" w:customStyle="1" w:styleId="59">
    <w:name w:val="列表段落11"/>
    <w:basedOn w:val="1"/>
    <w:qFormat/>
    <w:uiPriority w:val="34"/>
    <w:pPr>
      <w:ind w:firstLine="420" w:firstLineChars="200"/>
    </w:pPr>
  </w:style>
  <w:style w:type="character" w:customStyle="1" w:styleId="60">
    <w:name w:val="不明显参考1"/>
    <w:basedOn w:val="24"/>
    <w:qFormat/>
    <w:uiPriority w:val="31"/>
    <w:rPr>
      <w:smallCaps/>
      <w:color w:val="595959" w:themeColor="text1" w:themeTint="A6"/>
      <w14:textFill>
        <w14:solidFill>
          <w14:schemeClr w14:val="tx1">
            <w14:lumMod w14:val="65000"/>
            <w14:lumOff w14:val="35000"/>
          </w14:schemeClr>
        </w14:solidFill>
      </w14:textFill>
    </w:rPr>
  </w:style>
  <w:style w:type="character" w:customStyle="1" w:styleId="61">
    <w:name w:val="标题 7 Char"/>
    <w:basedOn w:val="24"/>
    <w:link w:val="8"/>
    <w:qFormat/>
    <w:uiPriority w:val="9"/>
    <w:rPr>
      <w:rFonts w:ascii="宋体" w:hAnsi="宋体" w:eastAsia="宋体" w:cs="宋体"/>
      <w:b/>
      <w:bCs/>
      <w:kern w:val="2"/>
      <w:sz w:val="24"/>
      <w:szCs w:val="24"/>
    </w:rPr>
  </w:style>
  <w:style w:type="paragraph" w:customStyle="1" w:styleId="62">
    <w:name w:val="WPSOffice手动目录 1"/>
    <w:qFormat/>
    <w:uiPriority w:val="0"/>
    <w:rPr>
      <w:rFonts w:asciiTheme="minorHAnsi" w:hAnsiTheme="minorHAnsi" w:eastAsiaTheme="minorEastAsia" w:cstheme="minorBidi"/>
      <w:lang w:val="en-US" w:eastAsia="zh-CN" w:bidi="ar-SA"/>
    </w:rPr>
  </w:style>
  <w:style w:type="paragraph" w:customStyle="1" w:styleId="63">
    <w:name w:val="WPSOffice手动目录 2"/>
    <w:qFormat/>
    <w:uiPriority w:val="0"/>
    <w:pPr>
      <w:ind w:left="200" w:leftChars="200"/>
    </w:pPr>
    <w:rPr>
      <w:rFonts w:asciiTheme="minorHAnsi" w:hAnsiTheme="minorHAnsi" w:eastAsiaTheme="minorEastAsia" w:cstheme="minorBidi"/>
      <w:lang w:val="en-US" w:eastAsia="zh-CN" w:bidi="ar-SA"/>
    </w:rPr>
  </w:style>
  <w:style w:type="paragraph" w:customStyle="1" w:styleId="64">
    <w:name w:val="WPSOffice手动目录 3"/>
    <w:qFormat/>
    <w:uiPriority w:val="0"/>
    <w:pPr>
      <w:ind w:left="400" w:leftChars="400"/>
    </w:pPr>
    <w:rPr>
      <w:rFonts w:asciiTheme="minorHAnsi" w:hAnsiTheme="minorHAnsi" w:eastAsiaTheme="minorEastAsia" w:cstheme="minorBidi"/>
      <w:lang w:val="en-US" w:eastAsia="zh-CN" w:bidi="ar-SA"/>
    </w:rPr>
  </w:style>
  <w:style w:type="paragraph" w:customStyle="1" w:styleId="65">
    <w:name w:val="paragraph"/>
    <w:basedOn w:val="1"/>
    <w:qFormat/>
    <w:uiPriority w:val="0"/>
    <w:pPr>
      <w:widowControl/>
      <w:spacing w:before="100" w:beforeAutospacing="1" w:after="100" w:afterAutospacing="1" w:line="240" w:lineRule="auto"/>
    </w:pPr>
    <w:rPr>
      <w:rFonts w:ascii="Times New Roman" w:hAnsi="Times New Roman" w:eastAsia="Times New Roman" w:cs="Times New Roman"/>
      <w:kern w:val="0"/>
    </w:rPr>
  </w:style>
  <w:style w:type="paragraph" w:customStyle="1" w:styleId="66">
    <w:name w:val="修订1"/>
    <w:hidden/>
    <w:semiHidden/>
    <w:qFormat/>
    <w:uiPriority w:val="99"/>
    <w:rPr>
      <w:rFonts w:asciiTheme="minorHAnsi" w:hAnsiTheme="minorHAnsi" w:eastAsiaTheme="minorEastAsia" w:cstheme="minorBidi"/>
      <w:sz w:val="22"/>
      <w:szCs w:val="22"/>
      <w:lang w:val="en-US" w:eastAsia="zh-CN" w:bidi="ar-SA"/>
    </w:rPr>
  </w:style>
  <w:style w:type="character" w:customStyle="1" w:styleId="67">
    <w:name w:val="normaltextrun"/>
    <w:basedOn w:val="24"/>
    <w:qFormat/>
    <w:uiPriority w:val="0"/>
  </w:style>
  <w:style w:type="character" w:customStyle="1" w:styleId="68">
    <w:name w:val="eop"/>
    <w:basedOn w:val="24"/>
    <w:qFormat/>
    <w:uiPriority w:val="0"/>
  </w:style>
  <w:style w:type="paragraph" w:customStyle="1" w:styleId="69">
    <w:name w:val="修订2"/>
    <w:hidden/>
    <w:semiHidden/>
    <w:qFormat/>
    <w:uiPriority w:val="99"/>
    <w:rPr>
      <w:rFonts w:asciiTheme="minorHAnsi" w:hAnsiTheme="minorHAnsi" w:eastAsiaTheme="minorEastAsia" w:cstheme="minorBidi"/>
      <w:sz w:val="22"/>
      <w:szCs w:val="22"/>
      <w:lang w:val="en-US" w:eastAsia="zh-CN" w:bidi="ar-SA"/>
    </w:rPr>
  </w:style>
  <w:style w:type="table" w:customStyle="1" w:styleId="70">
    <w:name w:val="网格型1"/>
    <w:basedOn w:val="22"/>
    <w:qFormat/>
    <w:uiPriority w:val="0"/>
    <w:rPr>
      <w:rFonts w:ascii="Times New Roman" w:hAnsi="Times New Roman" w:eastAsia="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customStyle="1" w:styleId="71">
    <w:name w:val="题注1"/>
    <w:basedOn w:val="1"/>
    <w:next w:val="1"/>
    <w:unhideWhenUsed/>
    <w:qFormat/>
    <w:uiPriority w:val="35"/>
    <w:rPr>
      <w:rFonts w:ascii="等线 Light" w:hAnsi="等线 Light" w:eastAsia="黑体" w:cs="Times New Roman"/>
      <w:sz w:val="20"/>
      <w:szCs w:val="20"/>
    </w:rPr>
  </w:style>
  <w:style w:type="paragraph" w:customStyle="1" w:styleId="72">
    <w:name w:val="Revision"/>
    <w:hidden/>
    <w:semiHidden/>
    <w:qFormat/>
    <w:uiPriority w:val="99"/>
    <w:rPr>
      <w:rFonts w:ascii="宋体" w:hAnsi="宋体" w:eastAsia="宋体" w:cs="宋体"/>
      <w:kern w:val="2"/>
      <w:sz w:val="24"/>
      <w:szCs w:val="24"/>
      <w:lang w:val="en-US" w:eastAsia="zh-CN" w:bidi="ar-SA"/>
    </w:rPr>
  </w:style>
  <w:style w:type="character" w:customStyle="1" w:styleId="73">
    <w:name w:val="未处理的提及3"/>
    <w:basedOn w:val="24"/>
    <w:semiHidden/>
    <w:unhideWhenUsed/>
    <w:qFormat/>
    <w:uiPriority w:val="99"/>
    <w:rPr>
      <w:color w:val="605E5C"/>
      <w:shd w:val="clear" w:color="auto" w:fill="E1DFDD"/>
    </w:rPr>
  </w:style>
  <w:style w:type="paragraph" w:customStyle="1" w:styleId="74">
    <w:name w:val="标题 61"/>
    <w:basedOn w:val="1"/>
    <w:next w:val="1"/>
    <w:unhideWhenUsed/>
    <w:qFormat/>
    <w:uiPriority w:val="9"/>
    <w:pPr>
      <w:keepNext/>
      <w:keepLines/>
      <w:spacing w:before="240" w:after="64" w:line="320" w:lineRule="auto"/>
      <w:outlineLvl w:val="5"/>
    </w:pPr>
    <w:rPr>
      <w:rFonts w:ascii="等线 Light" w:hAnsi="等线 Light" w:eastAsia="等线 Light" w:cs="Times New Roman"/>
      <w:b/>
      <w:bCs/>
    </w:rPr>
  </w:style>
  <w:style w:type="paragraph" w:customStyle="1" w:styleId="75">
    <w:name w:val="批注主题1"/>
    <w:basedOn w:val="10"/>
    <w:next w:val="10"/>
    <w:unhideWhenUsed/>
    <w:qFormat/>
    <w:uiPriority w:val="99"/>
    <w:rPr>
      <w:rFonts w:ascii="等线" w:hAnsi="等线" w:eastAsia="等线" w:cs="Times New Roman"/>
      <w:b/>
      <w:bCs/>
    </w:rPr>
  </w:style>
  <w:style w:type="character" w:customStyle="1" w:styleId="76">
    <w:name w:val="访问过的超链接1"/>
    <w:basedOn w:val="24"/>
    <w:semiHidden/>
    <w:unhideWhenUsed/>
    <w:qFormat/>
    <w:uiPriority w:val="99"/>
    <w:rPr>
      <w:color w:val="954F72"/>
      <w:u w:val="single"/>
    </w:rPr>
  </w:style>
  <w:style w:type="character" w:customStyle="1" w:styleId="77">
    <w:name w:val="超链接1"/>
    <w:basedOn w:val="24"/>
    <w:qFormat/>
    <w:uiPriority w:val="99"/>
    <w:rPr>
      <w:color w:val="0563C1"/>
      <w:u w:val="single"/>
    </w:rPr>
  </w:style>
  <w:style w:type="character" w:customStyle="1" w:styleId="78">
    <w:name w:val="标题 6 字符1"/>
    <w:basedOn w:val="24"/>
    <w:semiHidden/>
    <w:qFormat/>
    <w:uiPriority w:val="9"/>
    <w:rPr>
      <w:rFonts w:asciiTheme="majorHAnsi" w:hAnsiTheme="majorHAnsi" w:eastAsiaTheme="majorEastAsia" w:cstheme="majorBidi"/>
      <w:b/>
      <w:bCs/>
      <w:sz w:val="24"/>
      <w:szCs w:val="24"/>
    </w:rPr>
  </w:style>
  <w:style w:type="character" w:customStyle="1" w:styleId="79">
    <w:name w:val="批注主题 字符1"/>
    <w:basedOn w:val="35"/>
    <w:semiHidden/>
    <w:qFormat/>
    <w:uiPriority w:val="99"/>
    <w:rPr>
      <w:rFonts w:ascii="Calibri" w:hAnsi="Calibri" w:eastAsia="宋体" w:cs="宋体"/>
      <w:b/>
      <w:bCs/>
      <w:sz w:val="24"/>
      <w:szCs w:val="24"/>
    </w:rPr>
  </w:style>
</w:styles>
</file>

<file path=word/_rels/document.xml.rels><?xml version="1.0" encoding="UTF-8" standalone="yes"?>
<Relationships xmlns="http://schemas.openxmlformats.org/package/2006/relationships"><Relationship Id="rId94" Type="http://schemas.microsoft.com/office/2011/relationships/people" Target="people.xml"/><Relationship Id="rId93" Type="http://schemas.openxmlformats.org/officeDocument/2006/relationships/fontTable" Target="fontTable.xml"/><Relationship Id="rId92" Type="http://schemas.openxmlformats.org/officeDocument/2006/relationships/customXml" Target="../customXml/item2.xml"/><Relationship Id="rId91" Type="http://schemas.openxmlformats.org/officeDocument/2006/relationships/numbering" Target="numbering.xml"/><Relationship Id="rId90" Type="http://schemas.openxmlformats.org/officeDocument/2006/relationships/customXml" Target="../customXml/item1.xml"/><Relationship Id="rId9" Type="http://schemas.openxmlformats.org/officeDocument/2006/relationships/image" Target="media/image3.png"/><Relationship Id="rId89" Type="http://schemas.openxmlformats.org/officeDocument/2006/relationships/image" Target="media/image72.png"/><Relationship Id="rId88" Type="http://schemas.openxmlformats.org/officeDocument/2006/relationships/image" Target="media/image71.png"/><Relationship Id="rId87" Type="http://schemas.openxmlformats.org/officeDocument/2006/relationships/chart" Target="charts/chart1.xml"/><Relationship Id="rId86" Type="http://schemas.openxmlformats.org/officeDocument/2006/relationships/image" Target="media/image70.png"/><Relationship Id="rId85" Type="http://schemas.openxmlformats.org/officeDocument/2006/relationships/image" Target="media/image69.png"/><Relationship Id="rId84" Type="http://schemas.openxmlformats.org/officeDocument/2006/relationships/image" Target="media/image68.png"/><Relationship Id="rId83" Type="http://schemas.openxmlformats.org/officeDocument/2006/relationships/image" Target="media/image67.png"/><Relationship Id="rId82" Type="http://schemas.openxmlformats.org/officeDocument/2006/relationships/image" Target="media/image66.png"/><Relationship Id="rId81" Type="http://schemas.openxmlformats.org/officeDocument/2006/relationships/image" Target="media/image65.png"/><Relationship Id="rId80" Type="http://schemas.openxmlformats.org/officeDocument/2006/relationships/image" Target="media/image64.png"/><Relationship Id="rId8" Type="http://schemas.openxmlformats.org/officeDocument/2006/relationships/image" Target="media/image2.png"/><Relationship Id="rId79" Type="http://schemas.openxmlformats.org/officeDocument/2006/relationships/image" Target="media/image63.jpeg"/><Relationship Id="rId78" Type="http://schemas.openxmlformats.org/officeDocument/2006/relationships/image" Target="media/image62.jpeg"/><Relationship Id="rId77" Type="http://schemas.openxmlformats.org/officeDocument/2006/relationships/image" Target="media/image61.png"/><Relationship Id="rId76" Type="http://schemas.openxmlformats.org/officeDocument/2006/relationships/image" Target="media/image60.png"/><Relationship Id="rId75" Type="http://schemas.openxmlformats.org/officeDocument/2006/relationships/image" Target="media/image59.png"/><Relationship Id="rId74" Type="http://schemas.openxmlformats.org/officeDocument/2006/relationships/image" Target="media/image58.png"/><Relationship Id="rId73" Type="http://schemas.microsoft.com/office/2007/relationships/hdphoto" Target="media/image57.wdp"/><Relationship Id="rId72" Type="http://schemas.openxmlformats.org/officeDocument/2006/relationships/image" Target="media/image56.png"/><Relationship Id="rId71" Type="http://schemas.microsoft.com/office/2007/relationships/hdphoto" Target="media/image55.wdp"/><Relationship Id="rId70" Type="http://schemas.openxmlformats.org/officeDocument/2006/relationships/image" Target="media/image54.png"/><Relationship Id="rId7" Type="http://schemas.openxmlformats.org/officeDocument/2006/relationships/image" Target="media/image1.png"/><Relationship Id="rId69" Type="http://schemas.openxmlformats.org/officeDocument/2006/relationships/image" Target="media/image53.png"/><Relationship Id="rId68" Type="http://schemas.openxmlformats.org/officeDocument/2006/relationships/image" Target="media/image52.png"/><Relationship Id="rId67" Type="http://schemas.microsoft.com/office/2007/relationships/hdphoto" Target="media/image51.wdp"/><Relationship Id="rId66" Type="http://schemas.openxmlformats.org/officeDocument/2006/relationships/image" Target="media/image50.png"/><Relationship Id="rId65" Type="http://schemas.openxmlformats.org/officeDocument/2006/relationships/image" Target="media/image49.png"/><Relationship Id="rId64" Type="http://schemas.microsoft.com/office/2007/relationships/diagramDrawing" Target="diagrams/drawing2.xml"/><Relationship Id="rId63" Type="http://schemas.openxmlformats.org/officeDocument/2006/relationships/diagramColors" Target="diagrams/colors2.xml"/><Relationship Id="rId62" Type="http://schemas.openxmlformats.org/officeDocument/2006/relationships/diagramQuickStyle" Target="diagrams/quickStyle2.xml"/><Relationship Id="rId61" Type="http://schemas.openxmlformats.org/officeDocument/2006/relationships/diagramLayout" Target="diagrams/layout2.xml"/><Relationship Id="rId60" Type="http://schemas.openxmlformats.org/officeDocument/2006/relationships/diagramData" Target="diagrams/data2.xml"/><Relationship Id="rId6" Type="http://schemas.openxmlformats.org/officeDocument/2006/relationships/theme" Target="theme/theme1.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footer" Target="foot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microsoft.com/office/2007/relationships/hdphoto" Target="media/image33.wdp"/><Relationship Id="rId43" Type="http://schemas.openxmlformats.org/officeDocument/2006/relationships/image" Target="media/image32.png"/><Relationship Id="rId42" Type="http://schemas.microsoft.com/office/2007/relationships/hdphoto" Target="media/image31.wdp"/><Relationship Id="rId41" Type="http://schemas.openxmlformats.org/officeDocument/2006/relationships/image" Target="media/image30.png"/><Relationship Id="rId40" Type="http://schemas.microsoft.com/office/2007/relationships/diagramDrawing" Target="diagrams/drawing1.xml"/><Relationship Id="rId4" Type="http://schemas.openxmlformats.org/officeDocument/2006/relationships/endnotes" Target="endnotes.xml"/><Relationship Id="rId39" Type="http://schemas.openxmlformats.org/officeDocument/2006/relationships/diagramColors" Target="diagrams/colors1.xml"/><Relationship Id="rId38" Type="http://schemas.openxmlformats.org/officeDocument/2006/relationships/diagramQuickStyle" Target="diagrams/quickStyle1.xml"/><Relationship Id="rId37" Type="http://schemas.openxmlformats.org/officeDocument/2006/relationships/diagramLayout" Target="diagrams/layout1.xml"/><Relationship Id="rId36" Type="http://schemas.openxmlformats.org/officeDocument/2006/relationships/diagramData" Target="diagrams/data1.xml"/><Relationship Id="rId35" Type="http://schemas.microsoft.com/office/2007/relationships/hdphoto" Target="media/image29.wdp"/><Relationship Id="rId34" Type="http://schemas.openxmlformats.org/officeDocument/2006/relationships/image" Target="media/image28.png"/><Relationship Id="rId33" Type="http://schemas.microsoft.com/office/2007/relationships/hdphoto" Target="media/image27.wdp"/><Relationship Id="rId32" Type="http://schemas.openxmlformats.org/officeDocument/2006/relationships/image" Target="media/image26.png"/><Relationship Id="rId31" Type="http://schemas.microsoft.com/office/2007/relationships/hdphoto" Target="media/image25.wdp"/><Relationship Id="rId30" Type="http://schemas.openxmlformats.org/officeDocument/2006/relationships/image" Target="media/image24.png"/><Relationship Id="rId3" Type="http://schemas.openxmlformats.org/officeDocument/2006/relationships/footnotes" Target="footnotes.xml"/><Relationship Id="rId29" Type="http://schemas.microsoft.com/office/2007/relationships/hdphoto" Target="media/image23.wdp"/><Relationship Id="rId28" Type="http://schemas.openxmlformats.org/officeDocument/2006/relationships/image" Target="media/image22.png"/><Relationship Id="rId27" Type="http://schemas.openxmlformats.org/officeDocument/2006/relationships/image" Target="media/image21.jpeg"/><Relationship Id="rId26" Type="http://schemas.openxmlformats.org/officeDocument/2006/relationships/image" Target="media/image20.jpeg"/><Relationship Id="rId25" Type="http://schemas.openxmlformats.org/officeDocument/2006/relationships/image" Target="media/image19.jpeg"/><Relationship Id="rId24" Type="http://schemas.openxmlformats.org/officeDocument/2006/relationships/image" Target="media/image18.jpeg"/><Relationship Id="rId23" Type="http://schemas.openxmlformats.org/officeDocument/2006/relationships/image" Target="media/image17.jpeg"/><Relationship Id="rId22" Type="http://schemas.openxmlformats.org/officeDocument/2006/relationships/image" Target="media/image16.jpeg"/><Relationship Id="rId21" Type="http://schemas.openxmlformats.org/officeDocument/2006/relationships/image" Target="media/image15.jpe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jpeg"/><Relationship Id="rId17" Type="http://schemas.openxmlformats.org/officeDocument/2006/relationships/image" Target="media/image11.jpeg"/><Relationship Id="rId16" Type="http://schemas.microsoft.com/office/2007/relationships/hdphoto" Target="media/image10.wdp"/><Relationship Id="rId15" Type="http://schemas.openxmlformats.org/officeDocument/2006/relationships/image" Target="media/image9.jpe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package" Target="../embeddings/Workbook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barChart>
        <c:barDir val="col"/>
        <c:grouping val="clustered"/>
        <c:varyColors val="0"/>
        <c:ser>
          <c:idx val="0"/>
          <c:order val="0"/>
          <c:tx>
            <c:strRef>
              <c:f>Sheet1!$B$1</c:f>
              <c:strCache>
                <c:ptCount val="1"/>
                <c:pt idx="0">
                  <c:v>报名人数（万人)</c:v>
                </c:pt>
              </c:strCache>
            </c:strRef>
          </c:tx>
          <c:spPr>
            <a:solidFill>
              <a:schemeClr val="accent3">
                <a:shade val="76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prstDash val="solid"/>
                      <a:round/>
                    </a:ln>
                    <a:effectLst/>
                  </c:spPr>
                </c15:leaderLines>
              </c:ext>
            </c:extLst>
          </c:dLbls>
          <c:cat>
            <c:numRef>
              <c:f>Sheet1!$A$2:$A$7</c:f>
              <c:numCache>
                <c:formatCode>General</c:formatCode>
                <c:ptCount val="6"/>
                <c:pt idx="0">
                  <c:v>2016</c:v>
                </c:pt>
                <c:pt idx="1">
                  <c:v>2017</c:v>
                </c:pt>
                <c:pt idx="2">
                  <c:v>2018</c:v>
                </c:pt>
                <c:pt idx="3">
                  <c:v>2019</c:v>
                </c:pt>
                <c:pt idx="4">
                  <c:v>2020</c:v>
                </c:pt>
                <c:pt idx="5">
                  <c:v>2021</c:v>
                </c:pt>
              </c:numCache>
            </c:numRef>
          </c:cat>
          <c:val>
            <c:numRef>
              <c:f>Sheet1!$B$2:$B$7</c:f>
              <c:numCache>
                <c:formatCode>General</c:formatCode>
                <c:ptCount val="6"/>
                <c:pt idx="0">
                  <c:v>177</c:v>
                </c:pt>
                <c:pt idx="1">
                  <c:v>201</c:v>
                </c:pt>
                <c:pt idx="2">
                  <c:v>238</c:v>
                </c:pt>
                <c:pt idx="3">
                  <c:v>290</c:v>
                </c:pt>
                <c:pt idx="4">
                  <c:v>341</c:v>
                </c:pt>
                <c:pt idx="5">
                  <c:v>377</c:v>
                </c:pt>
              </c:numCache>
            </c:numRef>
          </c:val>
        </c:ser>
        <c:ser>
          <c:idx val="1"/>
          <c:order val="1"/>
          <c:tx>
            <c:strRef>
              <c:f>Sheet1!$C$1</c:f>
              <c:strCache>
                <c:ptCount val="1"/>
                <c:pt idx="0">
                  <c:v>录取人数(万人）</c:v>
                </c:pt>
              </c:strCache>
            </c:strRef>
          </c:tx>
          <c:spPr>
            <a:solidFill>
              <a:schemeClr val="accent3">
                <a:tint val="77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prstDash val="solid"/>
                      <a:round/>
                    </a:ln>
                    <a:effectLst/>
                  </c:spPr>
                </c15:leaderLines>
              </c:ext>
            </c:extLst>
          </c:dLbls>
          <c:cat>
            <c:numRef>
              <c:f>Sheet1!$A$2:$A$7</c:f>
              <c:numCache>
                <c:formatCode>General</c:formatCode>
                <c:ptCount val="6"/>
                <c:pt idx="0">
                  <c:v>2016</c:v>
                </c:pt>
                <c:pt idx="1">
                  <c:v>2017</c:v>
                </c:pt>
                <c:pt idx="2">
                  <c:v>2018</c:v>
                </c:pt>
                <c:pt idx="3">
                  <c:v>2019</c:v>
                </c:pt>
                <c:pt idx="4">
                  <c:v>2020</c:v>
                </c:pt>
                <c:pt idx="5">
                  <c:v>2021</c:v>
                </c:pt>
              </c:numCache>
            </c:numRef>
          </c:cat>
          <c:val>
            <c:numRef>
              <c:f>Sheet1!$C$2:$C$7</c:f>
              <c:numCache>
                <c:formatCode>General</c:formatCode>
                <c:ptCount val="6"/>
                <c:pt idx="0">
                  <c:v>59</c:v>
                </c:pt>
                <c:pt idx="1">
                  <c:v>72</c:v>
                </c:pt>
                <c:pt idx="2">
                  <c:v>76</c:v>
                </c:pt>
                <c:pt idx="3">
                  <c:v>70</c:v>
                </c:pt>
                <c:pt idx="4">
                  <c:v>111</c:v>
                </c:pt>
                <c:pt idx="5">
                  <c:v>120</c:v>
                </c:pt>
              </c:numCache>
            </c:numRef>
          </c:val>
        </c:ser>
        <c:dLbls>
          <c:showLegendKey val="0"/>
          <c:showVal val="0"/>
          <c:showCatName val="0"/>
          <c:showSerName val="0"/>
          <c:showPercent val="0"/>
          <c:showBubbleSize val="0"/>
        </c:dLbls>
        <c:gapWidth val="219"/>
        <c:overlap val="-27"/>
        <c:axId val="287498240"/>
        <c:axId val="287499776"/>
      </c:barChart>
      <c:catAx>
        <c:axId val="2874982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287499776"/>
        <c:crosses val="autoZero"/>
        <c:auto val="1"/>
        <c:lblAlgn val="ctr"/>
        <c:lblOffset val="100"/>
        <c:noMultiLvlLbl val="0"/>
      </c:catAx>
      <c:valAx>
        <c:axId val="287499776"/>
        <c:scaling>
          <c:orientation val="minMax"/>
        </c:scaling>
        <c:delete val="0"/>
        <c:axPos val="l"/>
        <c:majorGridlines>
          <c:spPr>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nextTo"/>
        <c:spPr>
          <a:noFill/>
          <a:ln w="6350" cap="flat" cmpd="sng" algn="ctr">
            <a:no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287498240"/>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3_2#3">
  <dgm:title val=""/>
  <dgm:desc val=""/>
  <dgm:catLst>
    <dgm:cat type="accent3" pri="11200"/>
  </dgm:catLst>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3">
  <dgm:title val=""/>
  <dgm:desc val=""/>
  <dgm:catLst>
    <dgm:cat type="accent3" pri="11100"/>
  </dgm:catLst>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F784FC41-E03D-458C-94CB-EFF54B550D33}" type="doc">
      <dgm:prSet loTypeId="urn:microsoft.com/office/officeart/2005/8/layout/chevron2" loCatId="process" qsTypeId="urn:microsoft.com/office/officeart/2005/8/quickstyle/simple1#5" qsCatId="simple" csTypeId="urn:microsoft.com/office/officeart/2005/8/colors/accent3_2#3" csCatId="accent3" phldr="1"/>
      <dgm:spPr/>
      <dgm:t>
        <a:bodyPr/>
        <a:p>
          <a:endParaRPr lang="zh-CN" altLang="en-US"/>
        </a:p>
      </dgm:t>
    </dgm:pt>
    <dgm:pt modelId="{EB4CE372-D787-4E57-9F35-E94676B7979C}">
      <dgm:prSet phldrT="[文本]"/>
      <dgm:spPr>
        <a:xfrm rot="5400000">
          <a:off x="-176910" y="177661"/>
          <a:ext cx="1179400" cy="825580"/>
        </a:xfrm>
        <a:solidFill>
          <a:srgbClr val="A5A5A5">
            <a:hueOff val="0"/>
            <a:satOff val="0"/>
            <a:lumOff val="0"/>
            <a:alphaOff val="0"/>
          </a:srgbClr>
        </a:solidFill>
        <a:ln w="12700" cap="flat" cmpd="sng" algn="ctr">
          <a:solidFill>
            <a:srgbClr val="A5A5A5">
              <a:hueOff val="0"/>
              <a:satOff val="0"/>
              <a:lumOff val="0"/>
              <a:alphaOff val="0"/>
            </a:srgbClr>
          </a:solidFill>
          <a:prstDash val="solid"/>
          <a:miter lim="800000"/>
        </a:ln>
        <a:effectLst/>
      </dgm:spPr>
      <dgm:t>
        <a:bodyPr/>
        <a:p>
          <a:pPr>
            <a:buNone/>
          </a:pPr>
          <a:r>
            <a:rPr lang="zh-CN" altLang="en-US">
              <a:solidFill>
                <a:sysClr val="window" lastClr="FFFFFF"/>
              </a:solidFill>
              <a:latin typeface="等线" panose="02010600030101010101" charset="-122"/>
              <a:ea typeface="等线" panose="02010600030101010101" charset="-122"/>
              <a:cs typeface="+mn-cs"/>
            </a:rPr>
            <a:t>第一遍</a:t>
          </a:r>
        </a:p>
      </dgm:t>
    </dgm:pt>
    <dgm:pt modelId="{3F9FA3B1-9A9D-44BF-A8E7-A3CE5CFEE1DD}" cxnId="{F881EC5D-FAEF-40A1-B570-7131A62D031D}" type="parTrans">
      <dgm:prSet/>
      <dgm:spPr/>
      <dgm:t>
        <a:bodyPr/>
        <a:p>
          <a:endParaRPr lang="zh-CN" altLang="en-US"/>
        </a:p>
      </dgm:t>
    </dgm:pt>
    <dgm:pt modelId="{8DB886B2-7F2E-40BC-90E9-7D870E423153}" cxnId="{F881EC5D-FAEF-40A1-B570-7131A62D031D}" type="sibTrans">
      <dgm:prSet/>
      <dgm:spPr/>
      <dgm:t>
        <a:bodyPr/>
        <a:p>
          <a:endParaRPr lang="zh-CN" altLang="en-US"/>
        </a:p>
      </dgm:t>
    </dgm:pt>
    <dgm:pt modelId="{4AC78637-8F6D-4B64-B556-E24654EB5B69}">
      <dgm:prSet phldrT="[文本]"/>
      <dgm:spPr>
        <a:xfrm rot="5400000">
          <a:off x="2715535" y="-1889202"/>
          <a:ext cx="766610" cy="4546519"/>
        </a:xfrm>
        <a:solidFill>
          <a:sysClr val="window" lastClr="FFFFFF">
            <a:alpha val="90000"/>
            <a:hueOff val="0"/>
            <a:satOff val="0"/>
            <a:lumOff val="0"/>
            <a:alphaOff val="0"/>
          </a:sysClr>
        </a:solidFill>
        <a:ln w="12700" cap="flat" cmpd="sng" algn="ctr">
          <a:solidFill>
            <a:srgbClr val="A5A5A5">
              <a:hueOff val="0"/>
              <a:satOff val="0"/>
              <a:lumOff val="0"/>
              <a:alphaOff val="0"/>
            </a:srgbClr>
          </a:solidFill>
          <a:prstDash val="solid"/>
          <a:miter lim="800000"/>
        </a:ln>
        <a:effectLst/>
      </dgm:spPr>
      <dgm:t>
        <a:bodyPr/>
        <a:p>
          <a:pPr>
            <a:buChar char="•"/>
          </a:pPr>
          <a:r>
            <a:rPr lang="zh-CN" altLang="en-US">
              <a:solidFill>
                <a:sysClr val="windowText" lastClr="000000">
                  <a:hueOff val="0"/>
                  <a:satOff val="0"/>
                  <a:lumOff val="0"/>
                  <a:alphaOff val="0"/>
                </a:sysClr>
              </a:solidFill>
              <a:latin typeface="等线" panose="02010600030101010101" charset="-122"/>
              <a:ea typeface="等线" panose="02010600030101010101" charset="-122"/>
              <a:cs typeface="+mn-cs"/>
            </a:rPr>
            <a:t>学完当天晚上</a:t>
          </a:r>
        </a:p>
      </dgm:t>
    </dgm:pt>
    <dgm:pt modelId="{F2BA32F2-3B8A-4FA7-9DF5-9F3D2D4D62EF}" cxnId="{9395559B-B495-46F9-B3B4-8A48075C067F}" type="parTrans">
      <dgm:prSet/>
      <dgm:spPr/>
      <dgm:t>
        <a:bodyPr/>
        <a:p>
          <a:endParaRPr lang="zh-CN" altLang="en-US"/>
        </a:p>
      </dgm:t>
    </dgm:pt>
    <dgm:pt modelId="{EF3CA419-20B0-4D25-BA70-02EC704E82DE}" cxnId="{9395559B-B495-46F9-B3B4-8A48075C067F}" type="sibTrans">
      <dgm:prSet/>
      <dgm:spPr/>
      <dgm:t>
        <a:bodyPr/>
        <a:p>
          <a:endParaRPr lang="zh-CN" altLang="en-US"/>
        </a:p>
      </dgm:t>
    </dgm:pt>
    <dgm:pt modelId="{46CDEF55-DA21-439C-A586-5A5711B2A447}">
      <dgm:prSet phldrT="[文本]"/>
      <dgm:spPr>
        <a:xfrm rot="5400000">
          <a:off x="2715535" y="-1889202"/>
          <a:ext cx="766610" cy="4546519"/>
        </a:xfrm>
        <a:solidFill>
          <a:sysClr val="window" lastClr="FFFFFF">
            <a:alpha val="90000"/>
            <a:hueOff val="0"/>
            <a:satOff val="0"/>
            <a:lumOff val="0"/>
            <a:alphaOff val="0"/>
          </a:sysClr>
        </a:solidFill>
        <a:ln w="12700" cap="flat" cmpd="sng" algn="ctr">
          <a:solidFill>
            <a:srgbClr val="A5A5A5">
              <a:hueOff val="0"/>
              <a:satOff val="0"/>
              <a:lumOff val="0"/>
              <a:alphaOff val="0"/>
            </a:srgbClr>
          </a:solidFill>
          <a:prstDash val="solid"/>
          <a:miter lim="800000"/>
        </a:ln>
        <a:effectLst/>
      </dgm:spPr>
      <dgm:t>
        <a:bodyPr/>
        <a:p>
          <a:pPr>
            <a:buChar char="•"/>
          </a:pPr>
          <a:r>
            <a:rPr lang="zh-CN" altLang="en-US">
              <a:solidFill>
                <a:sysClr val="windowText" lastClr="000000">
                  <a:hueOff val="0"/>
                  <a:satOff val="0"/>
                  <a:lumOff val="0"/>
                  <a:alphaOff val="0"/>
                </a:sysClr>
              </a:solidFill>
              <a:latin typeface="等线" panose="02010600030101010101" charset="-122"/>
              <a:ea typeface="等线" panose="02010600030101010101" charset="-122"/>
              <a:cs typeface="+mn-cs"/>
            </a:rPr>
            <a:t>整章看一遍</a:t>
          </a:r>
          <a:r>
            <a:rPr lang="en-US" altLang="zh-CN">
              <a:solidFill>
                <a:sysClr val="windowText" lastClr="000000">
                  <a:hueOff val="0"/>
                  <a:satOff val="0"/>
                  <a:lumOff val="0"/>
                  <a:alphaOff val="0"/>
                </a:sysClr>
              </a:solidFill>
              <a:latin typeface="等线" panose="02010600030101010101" charset="-122"/>
              <a:ea typeface="等线" panose="02010600030101010101" charset="-122"/>
              <a:cs typeface="+mn-cs"/>
            </a:rPr>
            <a:t>--</a:t>
          </a:r>
          <a:r>
            <a:rPr lang="zh-CN" altLang="en-US">
              <a:solidFill>
                <a:sysClr val="windowText" lastClr="000000">
                  <a:hueOff val="0"/>
                  <a:satOff val="0"/>
                  <a:lumOff val="0"/>
                  <a:alphaOff val="0"/>
                </a:sysClr>
              </a:solidFill>
              <a:latin typeface="等线" panose="02010600030101010101" charset="-122"/>
              <a:ea typeface="等线" panose="02010600030101010101" charset="-122"/>
              <a:cs typeface="+mn-cs"/>
            </a:rPr>
            <a:t>背诵着写框架</a:t>
          </a:r>
          <a:r>
            <a:rPr lang="en-US" altLang="zh-CN">
              <a:solidFill>
                <a:sysClr val="windowText" lastClr="000000">
                  <a:hueOff val="0"/>
                  <a:satOff val="0"/>
                  <a:lumOff val="0"/>
                  <a:alphaOff val="0"/>
                </a:sysClr>
              </a:solidFill>
              <a:latin typeface="等线" panose="02010600030101010101" charset="-122"/>
              <a:ea typeface="等线" panose="02010600030101010101" charset="-122"/>
              <a:cs typeface="+mn-cs"/>
            </a:rPr>
            <a:t>--</a:t>
          </a:r>
          <a:r>
            <a:rPr lang="zh-CN" altLang="en-US">
              <a:solidFill>
                <a:sysClr val="windowText" lastClr="000000">
                  <a:hueOff val="0"/>
                  <a:satOff val="0"/>
                  <a:lumOff val="0"/>
                  <a:alphaOff val="0"/>
                </a:sysClr>
              </a:solidFill>
              <a:latin typeface="等线" panose="02010600030101010101" charset="-122"/>
              <a:ea typeface="等线" panose="02010600030101010101" charset="-122"/>
              <a:cs typeface="+mn-cs"/>
            </a:rPr>
            <a:t>每个小标题里过一遍细节的内容（笔记整理可以合并）</a:t>
          </a:r>
        </a:p>
      </dgm:t>
    </dgm:pt>
    <dgm:pt modelId="{2021ADC0-E9DD-42C6-8297-A7A11FA12497}" cxnId="{588BAA0F-74A6-48E9-B34F-FCBF153AB3C4}" type="parTrans">
      <dgm:prSet/>
      <dgm:spPr/>
      <dgm:t>
        <a:bodyPr/>
        <a:p>
          <a:endParaRPr lang="zh-CN" altLang="en-US"/>
        </a:p>
      </dgm:t>
    </dgm:pt>
    <dgm:pt modelId="{9B448395-B95C-48D0-98CC-3B42D354FC68}" cxnId="{588BAA0F-74A6-48E9-B34F-FCBF153AB3C4}" type="sibTrans">
      <dgm:prSet/>
      <dgm:spPr/>
      <dgm:t>
        <a:bodyPr/>
        <a:p>
          <a:endParaRPr lang="zh-CN" altLang="en-US"/>
        </a:p>
      </dgm:t>
    </dgm:pt>
    <dgm:pt modelId="{6699101A-25FF-4B71-AEB7-A8BEF82870A8}">
      <dgm:prSet phldrT="[文本]"/>
      <dgm:spPr>
        <a:xfrm rot="5400000">
          <a:off x="-176910" y="1155659"/>
          <a:ext cx="1179400" cy="825580"/>
        </a:xfrm>
        <a:solidFill>
          <a:srgbClr val="A5A5A5">
            <a:hueOff val="0"/>
            <a:satOff val="0"/>
            <a:lumOff val="0"/>
            <a:alphaOff val="0"/>
          </a:srgbClr>
        </a:solidFill>
        <a:ln w="12700" cap="flat" cmpd="sng" algn="ctr">
          <a:solidFill>
            <a:srgbClr val="A5A5A5">
              <a:hueOff val="0"/>
              <a:satOff val="0"/>
              <a:lumOff val="0"/>
              <a:alphaOff val="0"/>
            </a:srgbClr>
          </a:solidFill>
          <a:prstDash val="solid"/>
          <a:miter lim="800000"/>
        </a:ln>
        <a:effectLst/>
      </dgm:spPr>
      <dgm:t>
        <a:bodyPr/>
        <a:p>
          <a:pPr>
            <a:buNone/>
          </a:pPr>
          <a:r>
            <a:rPr lang="zh-CN" altLang="en-US">
              <a:solidFill>
                <a:sysClr val="window" lastClr="FFFFFF"/>
              </a:solidFill>
              <a:latin typeface="等线" panose="02010600030101010101" charset="-122"/>
              <a:ea typeface="等线" panose="02010600030101010101" charset="-122"/>
              <a:cs typeface="+mn-cs"/>
            </a:rPr>
            <a:t>第二遍</a:t>
          </a:r>
        </a:p>
      </dgm:t>
    </dgm:pt>
    <dgm:pt modelId="{BB700516-87FE-4A54-8CC9-7EFF1414A35E}" cxnId="{3B087BD0-2205-44D7-AF2A-3F020E8AEC5C}" type="parTrans">
      <dgm:prSet/>
      <dgm:spPr/>
      <dgm:t>
        <a:bodyPr/>
        <a:p>
          <a:endParaRPr lang="zh-CN" altLang="en-US"/>
        </a:p>
      </dgm:t>
    </dgm:pt>
    <dgm:pt modelId="{6246513C-4BEF-474A-9DE2-ADB6CA60C85C}" cxnId="{3B087BD0-2205-44D7-AF2A-3F020E8AEC5C}" type="sibTrans">
      <dgm:prSet/>
      <dgm:spPr/>
      <dgm:t>
        <a:bodyPr/>
        <a:p>
          <a:endParaRPr lang="zh-CN" altLang="en-US"/>
        </a:p>
      </dgm:t>
    </dgm:pt>
    <dgm:pt modelId="{518001DE-A242-4FED-91A7-8F933C8C7AE0}">
      <dgm:prSet phldrT="[文本]"/>
      <dgm:spPr>
        <a:xfrm rot="5400000">
          <a:off x="2715535" y="-911204"/>
          <a:ext cx="766610" cy="4546519"/>
        </a:xfrm>
        <a:solidFill>
          <a:sysClr val="window" lastClr="FFFFFF">
            <a:alpha val="90000"/>
            <a:hueOff val="0"/>
            <a:satOff val="0"/>
            <a:lumOff val="0"/>
            <a:alphaOff val="0"/>
          </a:sysClr>
        </a:solidFill>
        <a:ln w="12700" cap="flat" cmpd="sng" algn="ctr">
          <a:solidFill>
            <a:srgbClr val="A5A5A5">
              <a:hueOff val="0"/>
              <a:satOff val="0"/>
              <a:lumOff val="0"/>
              <a:alphaOff val="0"/>
            </a:srgbClr>
          </a:solidFill>
          <a:prstDash val="solid"/>
          <a:miter lim="800000"/>
        </a:ln>
        <a:effectLst/>
      </dgm:spPr>
      <dgm:t>
        <a:bodyPr/>
        <a:p>
          <a:pPr>
            <a:buChar char="•"/>
          </a:pPr>
          <a:r>
            <a:rPr lang="zh-CN" altLang="en-US" b="0" i="0">
              <a:solidFill>
                <a:sysClr val="windowText" lastClr="000000">
                  <a:hueOff val="0"/>
                  <a:satOff val="0"/>
                  <a:lumOff val="0"/>
                  <a:alphaOff val="0"/>
                </a:sysClr>
              </a:solidFill>
              <a:latin typeface="等线" panose="02010600030101010101" charset="-122"/>
              <a:ea typeface="等线" panose="02010600030101010101" charset="-122"/>
              <a:cs typeface="+mn-cs"/>
            </a:rPr>
            <a:t>学过</a:t>
          </a:r>
          <a:r>
            <a:rPr lang="en-US" altLang="zh-CN" b="0" i="0">
              <a:solidFill>
                <a:sysClr val="windowText" lastClr="000000">
                  <a:hueOff val="0"/>
                  <a:satOff val="0"/>
                  <a:lumOff val="0"/>
                  <a:alphaOff val="0"/>
                </a:sysClr>
              </a:solidFill>
              <a:latin typeface="等线" panose="02010600030101010101" charset="-122"/>
              <a:ea typeface="等线" panose="02010600030101010101" charset="-122"/>
              <a:cs typeface="+mn-cs"/>
            </a:rPr>
            <a:t>2--4</a:t>
          </a:r>
          <a:r>
            <a:rPr lang="zh-CN" altLang="en-US" b="0" i="0">
              <a:solidFill>
                <a:sysClr val="windowText" lastClr="000000">
                  <a:hueOff val="0"/>
                  <a:satOff val="0"/>
                  <a:lumOff val="0"/>
                  <a:alphaOff val="0"/>
                </a:sysClr>
              </a:solidFill>
              <a:latin typeface="等线" panose="02010600030101010101" charset="-122"/>
              <a:ea typeface="等线" panose="02010600030101010101" charset="-122"/>
              <a:cs typeface="+mn-cs"/>
            </a:rPr>
            <a:t>章以后</a:t>
          </a:r>
          <a:endParaRPr lang="zh-CN" altLang="en-US">
            <a:solidFill>
              <a:sysClr val="windowText" lastClr="000000">
                <a:hueOff val="0"/>
                <a:satOff val="0"/>
                <a:lumOff val="0"/>
                <a:alphaOff val="0"/>
              </a:sysClr>
            </a:solidFill>
            <a:latin typeface="等线" panose="02010600030101010101" charset="-122"/>
            <a:ea typeface="等线" panose="02010600030101010101" charset="-122"/>
            <a:cs typeface="+mn-cs"/>
          </a:endParaRPr>
        </a:p>
      </dgm:t>
    </dgm:pt>
    <dgm:pt modelId="{16974CFA-6238-4700-B34F-0FBAC891EB7C}" cxnId="{2AA67B17-2643-41DF-847D-18D7C9DF7901}" type="parTrans">
      <dgm:prSet/>
      <dgm:spPr/>
      <dgm:t>
        <a:bodyPr/>
        <a:p>
          <a:endParaRPr lang="zh-CN" altLang="en-US"/>
        </a:p>
      </dgm:t>
    </dgm:pt>
    <dgm:pt modelId="{047E3BA6-F9AF-4E5B-AA69-FE1620AAF821}" cxnId="{2AA67B17-2643-41DF-847D-18D7C9DF7901}" type="sibTrans">
      <dgm:prSet/>
      <dgm:spPr/>
      <dgm:t>
        <a:bodyPr/>
        <a:p>
          <a:endParaRPr lang="zh-CN" altLang="en-US"/>
        </a:p>
      </dgm:t>
    </dgm:pt>
    <dgm:pt modelId="{F0A78B85-E353-476B-9B92-1771A4FDDA2D}">
      <dgm:prSet phldrT="[文本]"/>
      <dgm:spPr>
        <a:xfrm rot="5400000">
          <a:off x="2715535" y="-911204"/>
          <a:ext cx="766610" cy="4546519"/>
        </a:xfrm>
        <a:solidFill>
          <a:sysClr val="window" lastClr="FFFFFF">
            <a:alpha val="90000"/>
            <a:hueOff val="0"/>
            <a:satOff val="0"/>
            <a:lumOff val="0"/>
            <a:alphaOff val="0"/>
          </a:sysClr>
        </a:solidFill>
        <a:ln w="12700" cap="flat" cmpd="sng" algn="ctr">
          <a:solidFill>
            <a:srgbClr val="A5A5A5">
              <a:hueOff val="0"/>
              <a:satOff val="0"/>
              <a:lumOff val="0"/>
              <a:alphaOff val="0"/>
            </a:srgbClr>
          </a:solidFill>
          <a:prstDash val="solid"/>
          <a:miter lim="800000"/>
        </a:ln>
        <a:effectLst/>
      </dgm:spPr>
      <dgm:t>
        <a:bodyPr/>
        <a:p>
          <a:pPr>
            <a:buChar char="•"/>
          </a:pPr>
          <a:r>
            <a:rPr lang="zh-CN" altLang="en-US" b="0" i="0">
              <a:solidFill>
                <a:sysClr val="windowText" lastClr="000000">
                  <a:hueOff val="0"/>
                  <a:satOff val="0"/>
                  <a:lumOff val="0"/>
                  <a:alphaOff val="0"/>
                </a:sysClr>
              </a:solidFill>
              <a:latin typeface="等线" panose="02010600030101010101" charset="-122"/>
              <a:ea typeface="等线" panose="02010600030101010101" charset="-122"/>
              <a:cs typeface="+mn-cs"/>
            </a:rPr>
            <a:t>按照相同方法看一遍，完善笔记</a:t>
          </a:r>
          <a:endParaRPr lang="zh-CN" altLang="en-US">
            <a:solidFill>
              <a:sysClr val="windowText" lastClr="000000">
                <a:hueOff val="0"/>
                <a:satOff val="0"/>
                <a:lumOff val="0"/>
                <a:alphaOff val="0"/>
              </a:sysClr>
            </a:solidFill>
            <a:latin typeface="等线" panose="02010600030101010101" charset="-122"/>
            <a:ea typeface="等线" panose="02010600030101010101" charset="-122"/>
            <a:cs typeface="+mn-cs"/>
          </a:endParaRPr>
        </a:p>
      </dgm:t>
    </dgm:pt>
    <dgm:pt modelId="{29938D28-3ECF-429B-9A3B-6EBC13F6297E}" cxnId="{78838118-98E5-443B-A70E-C10A18173251}" type="parTrans">
      <dgm:prSet/>
      <dgm:spPr/>
      <dgm:t>
        <a:bodyPr/>
        <a:p>
          <a:endParaRPr lang="zh-CN" altLang="en-US"/>
        </a:p>
      </dgm:t>
    </dgm:pt>
    <dgm:pt modelId="{F0E4D3D1-B3AF-4F7A-9D0D-16CFC2240EB0}" cxnId="{78838118-98E5-443B-A70E-C10A18173251}" type="sibTrans">
      <dgm:prSet/>
      <dgm:spPr/>
      <dgm:t>
        <a:bodyPr/>
        <a:p>
          <a:endParaRPr lang="zh-CN" altLang="en-US"/>
        </a:p>
      </dgm:t>
    </dgm:pt>
    <dgm:pt modelId="{AFDE145C-A2B1-4FA7-9648-84C25538EE14}">
      <dgm:prSet phldrT="[文本]"/>
      <dgm:spPr>
        <a:xfrm rot="5400000">
          <a:off x="-176910" y="2133657"/>
          <a:ext cx="1179400" cy="825580"/>
        </a:xfrm>
        <a:solidFill>
          <a:srgbClr val="A5A5A5">
            <a:hueOff val="0"/>
            <a:satOff val="0"/>
            <a:lumOff val="0"/>
            <a:alphaOff val="0"/>
          </a:srgbClr>
        </a:solidFill>
        <a:ln w="12700" cap="flat" cmpd="sng" algn="ctr">
          <a:solidFill>
            <a:srgbClr val="A5A5A5">
              <a:hueOff val="0"/>
              <a:satOff val="0"/>
              <a:lumOff val="0"/>
              <a:alphaOff val="0"/>
            </a:srgbClr>
          </a:solidFill>
          <a:prstDash val="solid"/>
          <a:miter lim="800000"/>
        </a:ln>
        <a:effectLst/>
      </dgm:spPr>
      <dgm:t>
        <a:bodyPr/>
        <a:p>
          <a:pPr>
            <a:buNone/>
          </a:pPr>
          <a:r>
            <a:rPr lang="zh-CN" altLang="en-US">
              <a:solidFill>
                <a:sysClr val="window" lastClr="FFFFFF"/>
              </a:solidFill>
              <a:latin typeface="等线" panose="02010600030101010101" charset="-122"/>
              <a:ea typeface="等线" panose="02010600030101010101" charset="-122"/>
              <a:cs typeface="+mn-cs"/>
            </a:rPr>
            <a:t>第三遍</a:t>
          </a:r>
        </a:p>
      </dgm:t>
    </dgm:pt>
    <dgm:pt modelId="{9EAF4C51-48E3-48F6-AE39-49375902F1C1}" cxnId="{84995416-165F-470C-AAE8-A3EB6BF5A7DC}" type="parTrans">
      <dgm:prSet/>
      <dgm:spPr/>
      <dgm:t>
        <a:bodyPr/>
        <a:p>
          <a:endParaRPr lang="zh-CN" altLang="en-US"/>
        </a:p>
      </dgm:t>
    </dgm:pt>
    <dgm:pt modelId="{C330129E-67A1-4B4F-BF75-8D3DB9C7C502}" cxnId="{84995416-165F-470C-AAE8-A3EB6BF5A7DC}" type="sibTrans">
      <dgm:prSet/>
      <dgm:spPr/>
      <dgm:t>
        <a:bodyPr/>
        <a:p>
          <a:endParaRPr lang="zh-CN" altLang="en-US"/>
        </a:p>
      </dgm:t>
    </dgm:pt>
    <dgm:pt modelId="{92F89A96-207F-4B9F-BB40-8A1647696F01}">
      <dgm:prSet phldrT="[文本]"/>
      <dgm:spPr>
        <a:xfrm rot="5400000">
          <a:off x="2715535" y="66792"/>
          <a:ext cx="766610" cy="4546519"/>
        </a:xfrm>
        <a:solidFill>
          <a:sysClr val="window" lastClr="FFFFFF">
            <a:alpha val="90000"/>
            <a:hueOff val="0"/>
            <a:satOff val="0"/>
            <a:lumOff val="0"/>
            <a:alphaOff val="0"/>
          </a:sysClr>
        </a:solidFill>
        <a:ln w="12700" cap="flat" cmpd="sng" algn="ctr">
          <a:solidFill>
            <a:srgbClr val="A5A5A5">
              <a:hueOff val="0"/>
              <a:satOff val="0"/>
              <a:lumOff val="0"/>
              <a:alphaOff val="0"/>
            </a:srgbClr>
          </a:solidFill>
          <a:prstDash val="solid"/>
          <a:miter lim="800000"/>
        </a:ln>
        <a:effectLst/>
      </dgm:spPr>
      <dgm:t>
        <a:bodyPr/>
        <a:p>
          <a:pPr>
            <a:buChar char="•"/>
          </a:pPr>
          <a:r>
            <a:rPr lang="zh-CN" altLang="en-US">
              <a:solidFill>
                <a:sysClr val="windowText" lastClr="000000">
                  <a:hueOff val="0"/>
                  <a:satOff val="0"/>
                  <a:lumOff val="0"/>
                  <a:alphaOff val="0"/>
                </a:sysClr>
              </a:solidFill>
              <a:latin typeface="等线" panose="02010600030101010101" charset="-122"/>
              <a:ea typeface="等线" panose="02010600030101010101" charset="-122"/>
              <a:cs typeface="+mn-cs"/>
            </a:rPr>
            <a:t>期末前一个多月</a:t>
          </a:r>
        </a:p>
      </dgm:t>
    </dgm:pt>
    <dgm:pt modelId="{EB763A45-7462-4A96-B856-D10304EE9E86}" cxnId="{68B7EA97-3395-43EC-97F6-3F175F900E9E}" type="parTrans">
      <dgm:prSet/>
      <dgm:spPr/>
      <dgm:t>
        <a:bodyPr/>
        <a:p>
          <a:endParaRPr lang="zh-CN" altLang="en-US"/>
        </a:p>
      </dgm:t>
    </dgm:pt>
    <dgm:pt modelId="{6A05D10A-7EA5-4E6C-88DC-8CEE90AFCD05}" cxnId="{68B7EA97-3395-43EC-97F6-3F175F900E9E}" type="sibTrans">
      <dgm:prSet/>
      <dgm:spPr/>
      <dgm:t>
        <a:bodyPr/>
        <a:p>
          <a:endParaRPr lang="zh-CN" altLang="en-US"/>
        </a:p>
      </dgm:t>
    </dgm:pt>
    <dgm:pt modelId="{B55A35C1-2B2D-4BC6-B0EE-18612B9F44A7}">
      <dgm:prSet phldrT="[文本]"/>
      <dgm:spPr>
        <a:xfrm rot="5400000">
          <a:off x="2715535" y="66792"/>
          <a:ext cx="766610" cy="4546519"/>
        </a:xfrm>
        <a:solidFill>
          <a:sysClr val="window" lastClr="FFFFFF">
            <a:alpha val="90000"/>
            <a:hueOff val="0"/>
            <a:satOff val="0"/>
            <a:lumOff val="0"/>
            <a:alphaOff val="0"/>
          </a:sysClr>
        </a:solidFill>
        <a:ln w="12700" cap="flat" cmpd="sng" algn="ctr">
          <a:solidFill>
            <a:srgbClr val="A5A5A5">
              <a:hueOff val="0"/>
              <a:satOff val="0"/>
              <a:lumOff val="0"/>
              <a:alphaOff val="0"/>
            </a:srgbClr>
          </a:solidFill>
          <a:prstDash val="solid"/>
          <a:miter lim="800000"/>
        </a:ln>
        <a:effectLst/>
      </dgm:spPr>
      <dgm:t>
        <a:bodyPr/>
        <a:p>
          <a:pPr>
            <a:buChar char="•"/>
          </a:pPr>
          <a:r>
            <a:rPr lang="zh-CN" altLang="en-US">
              <a:solidFill>
                <a:sysClr val="windowText" lastClr="000000">
                  <a:hueOff val="0"/>
                  <a:satOff val="0"/>
                  <a:lumOff val="0"/>
                  <a:alphaOff val="0"/>
                </a:sysClr>
              </a:solidFill>
              <a:latin typeface="等线" panose="02010600030101010101" charset="-122"/>
              <a:ea typeface="等线" panose="02010600030101010101" charset="-122"/>
              <a:cs typeface="+mn-cs"/>
            </a:rPr>
            <a:t>精简背诵，大纲重点边背诵边默写；了解部分看一遍即可。前后联系，找到共通点</a:t>
          </a:r>
        </a:p>
      </dgm:t>
    </dgm:pt>
    <dgm:pt modelId="{350ABE91-17B0-454E-B12C-6A61823EBA8B}" cxnId="{8FDC5B41-2031-4286-BB1F-202C3E635005}" type="parTrans">
      <dgm:prSet/>
      <dgm:spPr/>
      <dgm:t>
        <a:bodyPr/>
        <a:p>
          <a:endParaRPr lang="zh-CN" altLang="en-US"/>
        </a:p>
      </dgm:t>
    </dgm:pt>
    <dgm:pt modelId="{564A2FF7-32B2-4B61-BB4B-E5F60C9ECB67}" cxnId="{8FDC5B41-2031-4286-BB1F-202C3E635005}" type="sibTrans">
      <dgm:prSet/>
      <dgm:spPr/>
      <dgm:t>
        <a:bodyPr/>
        <a:p>
          <a:endParaRPr lang="zh-CN" altLang="en-US"/>
        </a:p>
      </dgm:t>
    </dgm:pt>
    <dgm:pt modelId="{5E6FC93D-DCCB-40A0-8282-9E78EA426FE3}" type="pres">
      <dgm:prSet presAssocID="{F784FC41-E03D-458C-94CB-EFF54B550D33}" presName="linearFlow" presStyleCnt="0">
        <dgm:presLayoutVars>
          <dgm:dir/>
          <dgm:animLvl val="lvl"/>
          <dgm:resizeHandles val="exact"/>
        </dgm:presLayoutVars>
      </dgm:prSet>
      <dgm:spPr/>
      <dgm:t>
        <a:bodyPr/>
        <a:p>
          <a:endParaRPr lang="zh-CN" altLang="en-US"/>
        </a:p>
      </dgm:t>
    </dgm:pt>
    <dgm:pt modelId="{428CC4BE-D6F5-442F-9A5C-90792D10DC02}" type="pres">
      <dgm:prSet presAssocID="{EB4CE372-D787-4E57-9F35-E94676B7979C}" presName="composite" presStyleCnt="0"/>
      <dgm:spPr/>
    </dgm:pt>
    <dgm:pt modelId="{F48E7769-7F91-4A1B-8F32-25B96ED4D2DC}" type="pres">
      <dgm:prSet presAssocID="{EB4CE372-D787-4E57-9F35-E94676B7979C}" presName="parentText" presStyleLbl="alignNode1" presStyleIdx="0" presStyleCnt="3">
        <dgm:presLayoutVars>
          <dgm:chMax val="1"/>
          <dgm:bulletEnabled val="1"/>
        </dgm:presLayoutVars>
      </dgm:prSet>
      <dgm:spPr>
        <a:prstGeom prst="chevron">
          <a:avLst/>
        </a:prstGeom>
      </dgm:spPr>
      <dgm:t>
        <a:bodyPr/>
        <a:p>
          <a:endParaRPr lang="zh-CN" altLang="en-US"/>
        </a:p>
      </dgm:t>
    </dgm:pt>
    <dgm:pt modelId="{2132F648-354C-4EC2-BA50-22C213730321}" type="pres">
      <dgm:prSet presAssocID="{EB4CE372-D787-4E57-9F35-E94676B7979C}" presName="descendantText" presStyleLbl="alignAcc1" presStyleIdx="0" presStyleCnt="3">
        <dgm:presLayoutVars>
          <dgm:bulletEnabled val="1"/>
        </dgm:presLayoutVars>
      </dgm:prSet>
      <dgm:spPr>
        <a:prstGeom prst="round2SameRect">
          <a:avLst/>
        </a:prstGeom>
      </dgm:spPr>
      <dgm:t>
        <a:bodyPr/>
        <a:p>
          <a:endParaRPr lang="zh-CN" altLang="en-US"/>
        </a:p>
      </dgm:t>
    </dgm:pt>
    <dgm:pt modelId="{2FA15B37-A27F-412C-8E70-9BD37F5544F5}" type="pres">
      <dgm:prSet presAssocID="{8DB886B2-7F2E-40BC-90E9-7D870E423153}" presName="sp" presStyleCnt="0"/>
      <dgm:spPr/>
    </dgm:pt>
    <dgm:pt modelId="{F17FDA5A-A39D-420F-BDA3-94EE4A159D62}" type="pres">
      <dgm:prSet presAssocID="{6699101A-25FF-4B71-AEB7-A8BEF82870A8}" presName="composite" presStyleCnt="0"/>
      <dgm:spPr/>
    </dgm:pt>
    <dgm:pt modelId="{7B631505-748E-4A87-B96B-AB61FF8E5C3B}" type="pres">
      <dgm:prSet presAssocID="{6699101A-25FF-4B71-AEB7-A8BEF82870A8}" presName="parentText" presStyleLbl="alignNode1" presStyleIdx="1" presStyleCnt="3">
        <dgm:presLayoutVars>
          <dgm:chMax val="1"/>
          <dgm:bulletEnabled val="1"/>
        </dgm:presLayoutVars>
      </dgm:prSet>
      <dgm:spPr>
        <a:prstGeom prst="chevron">
          <a:avLst/>
        </a:prstGeom>
      </dgm:spPr>
      <dgm:t>
        <a:bodyPr/>
        <a:p>
          <a:endParaRPr lang="zh-CN" altLang="en-US"/>
        </a:p>
      </dgm:t>
    </dgm:pt>
    <dgm:pt modelId="{9D14CA29-A8C2-4CB5-8F03-8F7A5FB87EF4}" type="pres">
      <dgm:prSet presAssocID="{6699101A-25FF-4B71-AEB7-A8BEF82870A8}" presName="descendantText" presStyleLbl="alignAcc1" presStyleIdx="1" presStyleCnt="3" custLinFactNeighborY="0">
        <dgm:presLayoutVars>
          <dgm:bulletEnabled val="1"/>
        </dgm:presLayoutVars>
      </dgm:prSet>
      <dgm:spPr>
        <a:prstGeom prst="round2SameRect">
          <a:avLst/>
        </a:prstGeom>
      </dgm:spPr>
      <dgm:t>
        <a:bodyPr/>
        <a:p>
          <a:endParaRPr lang="zh-CN" altLang="en-US"/>
        </a:p>
      </dgm:t>
    </dgm:pt>
    <dgm:pt modelId="{4E240536-E747-4686-AD38-E4F506661F58}" type="pres">
      <dgm:prSet presAssocID="{6246513C-4BEF-474A-9DE2-ADB6CA60C85C}" presName="sp" presStyleCnt="0"/>
      <dgm:spPr/>
    </dgm:pt>
    <dgm:pt modelId="{C243F5CA-B301-4EA7-AFE6-853F7F9EB97E}" type="pres">
      <dgm:prSet presAssocID="{AFDE145C-A2B1-4FA7-9648-84C25538EE14}" presName="composite" presStyleCnt="0"/>
      <dgm:spPr/>
    </dgm:pt>
    <dgm:pt modelId="{7E508BE6-EB48-4D46-96D4-C81392458066}" type="pres">
      <dgm:prSet presAssocID="{AFDE145C-A2B1-4FA7-9648-84C25538EE14}" presName="parentText" presStyleLbl="alignNode1" presStyleIdx="2" presStyleCnt="3">
        <dgm:presLayoutVars>
          <dgm:chMax val="1"/>
          <dgm:bulletEnabled val="1"/>
        </dgm:presLayoutVars>
      </dgm:prSet>
      <dgm:spPr>
        <a:prstGeom prst="chevron">
          <a:avLst/>
        </a:prstGeom>
      </dgm:spPr>
      <dgm:t>
        <a:bodyPr/>
        <a:p>
          <a:endParaRPr lang="zh-CN" altLang="en-US"/>
        </a:p>
      </dgm:t>
    </dgm:pt>
    <dgm:pt modelId="{19F69A81-3802-4278-ABE1-7CF7585AFE57}" type="pres">
      <dgm:prSet presAssocID="{AFDE145C-A2B1-4FA7-9648-84C25538EE14}" presName="descendantText" presStyleLbl="alignAcc1" presStyleIdx="2" presStyleCnt="3">
        <dgm:presLayoutVars>
          <dgm:bulletEnabled val="1"/>
        </dgm:presLayoutVars>
      </dgm:prSet>
      <dgm:spPr>
        <a:prstGeom prst="round2SameRect">
          <a:avLst/>
        </a:prstGeom>
      </dgm:spPr>
      <dgm:t>
        <a:bodyPr/>
        <a:p>
          <a:endParaRPr lang="zh-CN" altLang="en-US"/>
        </a:p>
      </dgm:t>
    </dgm:pt>
  </dgm:ptLst>
  <dgm:cxnLst>
    <dgm:cxn modelId="{588BAA0F-74A6-48E9-B34F-FCBF153AB3C4}" srcId="{EB4CE372-D787-4E57-9F35-E94676B7979C}" destId="{46CDEF55-DA21-439C-A586-5A5711B2A447}" srcOrd="1" destOrd="0" parTransId="{2021ADC0-E9DD-42C6-8297-A7A11FA12497}" sibTransId="{9B448395-B95C-48D0-98CC-3B42D354FC68}"/>
    <dgm:cxn modelId="{057F4DCB-A526-4983-A0A4-B347200BC74A}" type="presOf" srcId="{F784FC41-E03D-458C-94CB-EFF54B550D33}" destId="{5E6FC93D-DCCB-40A0-8282-9E78EA426FE3}" srcOrd="0" destOrd="0" presId="urn:microsoft.com/office/officeart/2005/8/layout/chevron2"/>
    <dgm:cxn modelId="{F881EC5D-FAEF-40A1-B570-7131A62D031D}" srcId="{F784FC41-E03D-458C-94CB-EFF54B550D33}" destId="{EB4CE372-D787-4E57-9F35-E94676B7979C}" srcOrd="0" destOrd="0" parTransId="{3F9FA3B1-9A9D-44BF-A8E7-A3CE5CFEE1DD}" sibTransId="{8DB886B2-7F2E-40BC-90E9-7D870E423153}"/>
    <dgm:cxn modelId="{6AE45599-985C-4B4E-A111-44317FE160FD}" type="presOf" srcId="{6699101A-25FF-4B71-AEB7-A8BEF82870A8}" destId="{7B631505-748E-4A87-B96B-AB61FF8E5C3B}" srcOrd="0" destOrd="0" presId="urn:microsoft.com/office/officeart/2005/8/layout/chevron2"/>
    <dgm:cxn modelId="{8FDC5B41-2031-4286-BB1F-202C3E635005}" srcId="{AFDE145C-A2B1-4FA7-9648-84C25538EE14}" destId="{B55A35C1-2B2D-4BC6-B0EE-18612B9F44A7}" srcOrd="1" destOrd="0" parTransId="{350ABE91-17B0-454E-B12C-6A61823EBA8B}" sibTransId="{564A2FF7-32B2-4B61-BB4B-E5F60C9ECB67}"/>
    <dgm:cxn modelId="{907B49D3-3B39-45AA-A4C1-3372628FADAC}" type="presOf" srcId="{518001DE-A242-4FED-91A7-8F933C8C7AE0}" destId="{9D14CA29-A8C2-4CB5-8F03-8F7A5FB87EF4}" srcOrd="0" destOrd="0" presId="urn:microsoft.com/office/officeart/2005/8/layout/chevron2"/>
    <dgm:cxn modelId="{9395559B-B495-46F9-B3B4-8A48075C067F}" srcId="{EB4CE372-D787-4E57-9F35-E94676B7979C}" destId="{4AC78637-8F6D-4B64-B556-E24654EB5B69}" srcOrd="0" destOrd="0" parTransId="{F2BA32F2-3B8A-4FA7-9DF5-9F3D2D4D62EF}" sibTransId="{EF3CA419-20B0-4D25-BA70-02EC704E82DE}"/>
    <dgm:cxn modelId="{84995416-165F-470C-AAE8-A3EB6BF5A7DC}" srcId="{F784FC41-E03D-458C-94CB-EFF54B550D33}" destId="{AFDE145C-A2B1-4FA7-9648-84C25538EE14}" srcOrd="2" destOrd="0" parTransId="{9EAF4C51-48E3-48F6-AE39-49375902F1C1}" sibTransId="{C330129E-67A1-4B4F-BF75-8D3DB9C7C502}"/>
    <dgm:cxn modelId="{68B7EA97-3395-43EC-97F6-3F175F900E9E}" srcId="{AFDE145C-A2B1-4FA7-9648-84C25538EE14}" destId="{92F89A96-207F-4B9F-BB40-8A1647696F01}" srcOrd="0" destOrd="0" parTransId="{EB763A45-7462-4A96-B856-D10304EE9E86}" sibTransId="{6A05D10A-7EA5-4E6C-88DC-8CEE90AFCD05}"/>
    <dgm:cxn modelId="{774554A9-A325-4D75-9D31-B03F6A47AE52}" type="presOf" srcId="{92F89A96-207F-4B9F-BB40-8A1647696F01}" destId="{19F69A81-3802-4278-ABE1-7CF7585AFE57}" srcOrd="0" destOrd="0" presId="urn:microsoft.com/office/officeart/2005/8/layout/chevron2"/>
    <dgm:cxn modelId="{78838118-98E5-443B-A70E-C10A18173251}" srcId="{6699101A-25FF-4B71-AEB7-A8BEF82870A8}" destId="{F0A78B85-E353-476B-9B92-1771A4FDDA2D}" srcOrd="1" destOrd="0" parTransId="{29938D28-3ECF-429B-9A3B-6EBC13F6297E}" sibTransId="{F0E4D3D1-B3AF-4F7A-9D0D-16CFC2240EB0}"/>
    <dgm:cxn modelId="{0BB34EC0-6310-4037-AF78-10EC7494B6C8}" type="presOf" srcId="{AFDE145C-A2B1-4FA7-9648-84C25538EE14}" destId="{7E508BE6-EB48-4D46-96D4-C81392458066}" srcOrd="0" destOrd="0" presId="urn:microsoft.com/office/officeart/2005/8/layout/chevron2"/>
    <dgm:cxn modelId="{2AA67B17-2643-41DF-847D-18D7C9DF7901}" srcId="{6699101A-25FF-4B71-AEB7-A8BEF82870A8}" destId="{518001DE-A242-4FED-91A7-8F933C8C7AE0}" srcOrd="0" destOrd="0" parTransId="{16974CFA-6238-4700-B34F-0FBAC891EB7C}" sibTransId="{047E3BA6-F9AF-4E5B-AA69-FE1620AAF821}"/>
    <dgm:cxn modelId="{E80D3858-CE43-4A06-BF95-8E887A0C7344}" type="presOf" srcId="{46CDEF55-DA21-439C-A586-5A5711B2A447}" destId="{2132F648-354C-4EC2-BA50-22C213730321}" srcOrd="0" destOrd="1" presId="urn:microsoft.com/office/officeart/2005/8/layout/chevron2"/>
    <dgm:cxn modelId="{0CB22453-A269-4E0D-90EC-E16715D9C61F}" type="presOf" srcId="{4AC78637-8F6D-4B64-B556-E24654EB5B69}" destId="{2132F648-354C-4EC2-BA50-22C213730321}" srcOrd="0" destOrd="0" presId="urn:microsoft.com/office/officeart/2005/8/layout/chevron2"/>
    <dgm:cxn modelId="{62392235-F1CB-499E-AC12-AF9F649BF7BC}" type="presOf" srcId="{F0A78B85-E353-476B-9B92-1771A4FDDA2D}" destId="{9D14CA29-A8C2-4CB5-8F03-8F7A5FB87EF4}" srcOrd="0" destOrd="1" presId="urn:microsoft.com/office/officeart/2005/8/layout/chevron2"/>
    <dgm:cxn modelId="{0D37B43D-A196-47D4-A76C-265396E99D71}" type="presOf" srcId="{EB4CE372-D787-4E57-9F35-E94676B7979C}" destId="{F48E7769-7F91-4A1B-8F32-25B96ED4D2DC}" srcOrd="0" destOrd="0" presId="urn:microsoft.com/office/officeart/2005/8/layout/chevron2"/>
    <dgm:cxn modelId="{3B087BD0-2205-44D7-AF2A-3F020E8AEC5C}" srcId="{F784FC41-E03D-458C-94CB-EFF54B550D33}" destId="{6699101A-25FF-4B71-AEB7-A8BEF82870A8}" srcOrd="1" destOrd="0" parTransId="{BB700516-87FE-4A54-8CC9-7EFF1414A35E}" sibTransId="{6246513C-4BEF-474A-9DE2-ADB6CA60C85C}"/>
    <dgm:cxn modelId="{C2E063CE-989D-4F9D-8619-02EF48D1988D}" type="presOf" srcId="{B55A35C1-2B2D-4BC6-B0EE-18612B9F44A7}" destId="{19F69A81-3802-4278-ABE1-7CF7585AFE57}" srcOrd="0" destOrd="1" presId="urn:microsoft.com/office/officeart/2005/8/layout/chevron2"/>
    <dgm:cxn modelId="{73CFF995-C82C-4B24-9AD8-FF62B015A1E2}" type="presParOf" srcId="{5E6FC93D-DCCB-40A0-8282-9E78EA426FE3}" destId="{428CC4BE-D6F5-442F-9A5C-90792D10DC02}" srcOrd="0" destOrd="0" presId="urn:microsoft.com/office/officeart/2005/8/layout/chevron2"/>
    <dgm:cxn modelId="{24F3DAFB-781B-4ADD-ACBA-17B7502AE9F5}" type="presParOf" srcId="{428CC4BE-D6F5-442F-9A5C-90792D10DC02}" destId="{F48E7769-7F91-4A1B-8F32-25B96ED4D2DC}" srcOrd="0" destOrd="0" presId="urn:microsoft.com/office/officeart/2005/8/layout/chevron2"/>
    <dgm:cxn modelId="{5E12494D-BD3D-40D2-8AD8-531F1FA98375}" type="presParOf" srcId="{428CC4BE-D6F5-442F-9A5C-90792D10DC02}" destId="{2132F648-354C-4EC2-BA50-22C213730321}" srcOrd="1" destOrd="0" presId="urn:microsoft.com/office/officeart/2005/8/layout/chevron2"/>
    <dgm:cxn modelId="{5C5DF4CC-6FD8-4BB6-BBA8-57BAA232D512}" type="presParOf" srcId="{5E6FC93D-DCCB-40A0-8282-9E78EA426FE3}" destId="{2FA15B37-A27F-412C-8E70-9BD37F5544F5}" srcOrd="1" destOrd="0" presId="urn:microsoft.com/office/officeart/2005/8/layout/chevron2"/>
    <dgm:cxn modelId="{67C07673-C9EA-4AAD-BB76-52AF06E19C31}" type="presParOf" srcId="{5E6FC93D-DCCB-40A0-8282-9E78EA426FE3}" destId="{F17FDA5A-A39D-420F-BDA3-94EE4A159D62}" srcOrd="2" destOrd="0" presId="urn:microsoft.com/office/officeart/2005/8/layout/chevron2"/>
    <dgm:cxn modelId="{98F724B8-E0E2-4603-8A81-7324640A2732}" type="presParOf" srcId="{F17FDA5A-A39D-420F-BDA3-94EE4A159D62}" destId="{7B631505-748E-4A87-B96B-AB61FF8E5C3B}" srcOrd="0" destOrd="0" presId="urn:microsoft.com/office/officeart/2005/8/layout/chevron2"/>
    <dgm:cxn modelId="{AD3BA650-ADA7-4AC2-B062-BCAF4CC06986}" type="presParOf" srcId="{F17FDA5A-A39D-420F-BDA3-94EE4A159D62}" destId="{9D14CA29-A8C2-4CB5-8F03-8F7A5FB87EF4}" srcOrd="1" destOrd="0" presId="urn:microsoft.com/office/officeart/2005/8/layout/chevron2"/>
    <dgm:cxn modelId="{D336CAF4-6D0D-48C5-9E2C-F58D3073E42F}" type="presParOf" srcId="{5E6FC93D-DCCB-40A0-8282-9E78EA426FE3}" destId="{4E240536-E747-4686-AD38-E4F506661F58}" srcOrd="3" destOrd="0" presId="urn:microsoft.com/office/officeart/2005/8/layout/chevron2"/>
    <dgm:cxn modelId="{1F9A7C33-1CBB-49B1-8407-53DBDC8FCB2D}" type="presParOf" srcId="{5E6FC93D-DCCB-40A0-8282-9E78EA426FE3}" destId="{C243F5CA-B301-4EA7-AFE6-853F7F9EB97E}" srcOrd="4" destOrd="0" presId="urn:microsoft.com/office/officeart/2005/8/layout/chevron2"/>
    <dgm:cxn modelId="{E6E02C09-0CDD-4B74-8B3F-C770A256AB3D}" type="presParOf" srcId="{C243F5CA-B301-4EA7-AFE6-853F7F9EB97E}" destId="{7E508BE6-EB48-4D46-96D4-C81392458066}" srcOrd="0" destOrd="0" presId="urn:microsoft.com/office/officeart/2005/8/layout/chevron2"/>
    <dgm:cxn modelId="{F6B13E42-BCBB-49BC-B5CE-BC3678A2C632}" type="presParOf" srcId="{C243F5CA-B301-4EA7-AFE6-853F7F9EB97E}" destId="{19F69A81-3802-4278-ABE1-7CF7585AFE57}" srcOrd="1" destOrd="0" presId="urn:microsoft.com/office/officeart/2005/8/layout/chevron2"/>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CCC45DC-6C9F-465D-8F79-A942E79F0C77}" type="doc">
      <dgm:prSet loTypeId="urn:microsoft.com/office/officeart/2008/layout/VerticalCurvedList#3" loCatId="list" qsTypeId="urn:microsoft.com/office/officeart/2005/8/quickstyle/simple1#6" qsCatId="simple" csTypeId="urn:microsoft.com/office/officeart/2005/8/colors/accent3_1#3" csCatId="accent3" phldr="1"/>
      <dgm:spPr/>
      <dgm:t>
        <a:bodyPr/>
        <a:p>
          <a:endParaRPr lang="zh-CN" altLang="en-US"/>
        </a:p>
      </dgm:t>
    </dgm:pt>
    <dgm:pt modelId="{CBE180E0-A7EB-49E1-9ECB-6DE95818A4BE}">
      <dgm:prSet/>
      <dgm:spPr>
        <a:xfrm>
          <a:off x="286021" y="191857"/>
          <a:ext cx="3884089" cy="383915"/>
        </a:xfrm>
        <a:solidFill>
          <a:sysClr val="window" lastClr="FFFFFF">
            <a:hueOff val="0"/>
            <a:satOff val="0"/>
            <a:lumOff val="0"/>
            <a:alphaOff val="0"/>
          </a:sysClr>
        </a:solidFill>
        <a:ln w="12700" cap="flat" cmpd="sng" algn="ctr">
          <a:solidFill>
            <a:srgbClr val="A5A5A5">
              <a:shade val="80000"/>
              <a:hueOff val="0"/>
              <a:satOff val="0"/>
              <a:lumOff val="0"/>
              <a:alphaOff val="0"/>
            </a:srgbClr>
          </a:solidFill>
          <a:prstDash val="solid"/>
          <a:miter lim="800000"/>
        </a:ln>
        <a:effectLst/>
      </dgm:spPr>
      <dgm:t>
        <a:bodyPr/>
        <a:p>
          <a:pPr algn="l">
            <a:lnSpc>
              <a:spcPct val="100000"/>
            </a:lnSpc>
            <a:buNone/>
          </a:pPr>
          <a:r>
            <a:rPr lang="zh-CN" altLang="en-US" b="1">
              <a:solidFill>
                <a:sysClr val="windowText" lastClr="000000">
                  <a:hueOff val="0"/>
                  <a:satOff val="0"/>
                  <a:lumOff val="0"/>
                  <a:alphaOff val="0"/>
                </a:sysClr>
              </a:solidFill>
              <a:latin typeface="等线" panose="02010600030101010101" charset="-122"/>
              <a:ea typeface="等线" panose="02010600030101010101" charset="-122"/>
              <a:cs typeface="+mn-cs"/>
            </a:rPr>
            <a:t>学术论文</a:t>
          </a:r>
          <a:r>
            <a:rPr lang="zh-CN" altLang="en-US">
              <a:solidFill>
                <a:sysClr val="windowText" lastClr="000000">
                  <a:hueOff val="0"/>
                  <a:satOff val="0"/>
                  <a:lumOff val="0"/>
                  <a:alphaOff val="0"/>
                </a:sysClr>
              </a:solidFill>
              <a:latin typeface="等线" panose="02010600030101010101" charset="-122"/>
              <a:ea typeface="等线" panose="02010600030101010101" charset="-122"/>
              <a:cs typeface="+mn-cs"/>
            </a:rPr>
            <a:t>：期刊论文、学位论文、报刊论文、论文集等</a:t>
          </a:r>
        </a:p>
      </dgm:t>
    </dgm:pt>
    <dgm:pt modelId="{AC1E0562-C973-4BD0-914F-7EE040A72B39}" cxnId="{5E2A7281-DB33-4512-8342-B19971F7A05F}" type="parTrans">
      <dgm:prSet/>
      <dgm:spPr/>
      <dgm:t>
        <a:bodyPr/>
        <a:p>
          <a:pPr algn="l">
            <a:lnSpc>
              <a:spcPct val="100000"/>
            </a:lnSpc>
          </a:pPr>
          <a:endParaRPr lang="zh-CN" altLang="en-US"/>
        </a:p>
      </dgm:t>
    </dgm:pt>
    <dgm:pt modelId="{2104F303-3324-454D-959A-E4A985B61739}" cxnId="{5E2A7281-DB33-4512-8342-B19971F7A05F}" type="sibTrans">
      <dgm:prSet/>
      <dgm:spPr>
        <a:xfrm>
          <a:off x="-2819819" y="-434634"/>
          <a:ext cx="3364819" cy="3364819"/>
        </a:xfrm>
        <a:noFill/>
        <a:ln w="12700" cap="flat" cmpd="sng" algn="ctr">
          <a:solidFill>
            <a:srgbClr val="A5A5A5">
              <a:shade val="60000"/>
              <a:hueOff val="0"/>
              <a:satOff val="0"/>
              <a:lumOff val="0"/>
              <a:alphaOff val="0"/>
            </a:srgbClr>
          </a:solidFill>
          <a:prstDash val="solid"/>
          <a:miter lim="800000"/>
        </a:ln>
        <a:effectLst/>
      </dgm:spPr>
      <dgm:t>
        <a:bodyPr/>
        <a:p>
          <a:pPr algn="l">
            <a:lnSpc>
              <a:spcPct val="100000"/>
            </a:lnSpc>
          </a:pPr>
          <a:endParaRPr lang="zh-CN" altLang="en-US"/>
        </a:p>
      </dgm:t>
    </dgm:pt>
    <dgm:pt modelId="{3E45E56A-1798-499B-AFDE-036B9F9C671E}">
      <dgm:prSet/>
      <dgm:spPr>
        <a:xfrm>
          <a:off x="506128" y="767830"/>
          <a:ext cx="3663981" cy="383915"/>
        </a:xfrm>
        <a:solidFill>
          <a:sysClr val="window" lastClr="FFFFFF">
            <a:hueOff val="0"/>
            <a:satOff val="0"/>
            <a:lumOff val="0"/>
            <a:alphaOff val="0"/>
          </a:sysClr>
        </a:solidFill>
        <a:ln w="12700" cap="flat" cmpd="sng" algn="ctr">
          <a:solidFill>
            <a:srgbClr val="A5A5A5">
              <a:shade val="80000"/>
              <a:hueOff val="0"/>
              <a:satOff val="0"/>
              <a:lumOff val="0"/>
              <a:alphaOff val="0"/>
            </a:srgbClr>
          </a:solidFill>
          <a:prstDash val="solid"/>
          <a:miter lim="800000"/>
        </a:ln>
        <a:effectLst/>
      </dgm:spPr>
      <dgm:t>
        <a:bodyPr/>
        <a:p>
          <a:pPr algn="l">
            <a:lnSpc>
              <a:spcPct val="100000"/>
            </a:lnSpc>
            <a:buNone/>
          </a:pPr>
          <a:r>
            <a:rPr lang="zh-CN" altLang="en-US" b="1">
              <a:solidFill>
                <a:sysClr val="windowText" lastClr="000000">
                  <a:hueOff val="0"/>
                  <a:satOff val="0"/>
                  <a:lumOff val="0"/>
                  <a:alphaOff val="0"/>
                </a:sysClr>
              </a:solidFill>
              <a:latin typeface="等线" panose="02010600030101010101" charset="-122"/>
              <a:ea typeface="等线" panose="02010600030101010101" charset="-122"/>
              <a:cs typeface="+mn-cs"/>
            </a:rPr>
            <a:t>学术专著：</a:t>
          </a:r>
          <a:r>
            <a:rPr lang="zh-CN" altLang="en-US">
              <a:solidFill>
                <a:sysClr val="windowText" lastClr="000000">
                  <a:hueOff val="0"/>
                  <a:satOff val="0"/>
                  <a:lumOff val="0"/>
                  <a:alphaOff val="0"/>
                </a:sysClr>
              </a:solidFill>
              <a:latin typeface="等线" panose="02010600030101010101" charset="-122"/>
              <a:ea typeface="等线" panose="02010600030101010101" charset="-122"/>
              <a:cs typeface="+mn-cs"/>
            </a:rPr>
            <a:t>问题导向类、教材类、综合社科类等</a:t>
          </a:r>
        </a:p>
      </dgm:t>
    </dgm:pt>
    <dgm:pt modelId="{9C6965F3-1395-425C-9057-8398E64D17F5}" cxnId="{B0413C96-1025-465E-B7E5-CA6C0418F292}" type="parTrans">
      <dgm:prSet/>
      <dgm:spPr/>
      <dgm:t>
        <a:bodyPr/>
        <a:p>
          <a:pPr algn="l">
            <a:lnSpc>
              <a:spcPct val="100000"/>
            </a:lnSpc>
          </a:pPr>
          <a:endParaRPr lang="zh-CN" altLang="en-US"/>
        </a:p>
      </dgm:t>
    </dgm:pt>
    <dgm:pt modelId="{B3439EE6-7522-41BD-BAFB-1724C6CDC652}" cxnId="{B0413C96-1025-465E-B7E5-CA6C0418F292}" type="sibTrans">
      <dgm:prSet/>
      <dgm:spPr/>
      <dgm:t>
        <a:bodyPr/>
        <a:p>
          <a:pPr algn="l">
            <a:lnSpc>
              <a:spcPct val="100000"/>
            </a:lnSpc>
          </a:pPr>
          <a:endParaRPr lang="zh-CN" altLang="en-US"/>
        </a:p>
      </dgm:t>
    </dgm:pt>
    <dgm:pt modelId="{804190C1-2634-47F6-B431-99FD952C5429}">
      <dgm:prSet/>
      <dgm:spPr>
        <a:xfrm>
          <a:off x="506128" y="1343803"/>
          <a:ext cx="3663981" cy="383915"/>
        </a:xfrm>
        <a:solidFill>
          <a:sysClr val="window" lastClr="FFFFFF">
            <a:hueOff val="0"/>
            <a:satOff val="0"/>
            <a:lumOff val="0"/>
            <a:alphaOff val="0"/>
          </a:sysClr>
        </a:solidFill>
        <a:ln w="12700" cap="flat" cmpd="sng" algn="ctr">
          <a:solidFill>
            <a:srgbClr val="A5A5A5">
              <a:shade val="80000"/>
              <a:hueOff val="0"/>
              <a:satOff val="0"/>
              <a:lumOff val="0"/>
              <a:alphaOff val="0"/>
            </a:srgbClr>
          </a:solidFill>
          <a:prstDash val="solid"/>
          <a:miter lim="800000"/>
        </a:ln>
        <a:effectLst/>
      </dgm:spPr>
      <dgm:t>
        <a:bodyPr/>
        <a:p>
          <a:pPr algn="l">
            <a:lnSpc>
              <a:spcPct val="100000"/>
            </a:lnSpc>
            <a:buNone/>
          </a:pPr>
          <a:r>
            <a:rPr lang="zh-CN" altLang="en-US" b="1">
              <a:solidFill>
                <a:sysClr val="windowText" lastClr="000000">
                  <a:hueOff val="0"/>
                  <a:satOff val="0"/>
                  <a:lumOff val="0"/>
                  <a:alphaOff val="0"/>
                </a:sysClr>
              </a:solidFill>
              <a:latin typeface="等线" panose="02010600030101010101" charset="-122"/>
              <a:ea typeface="等线" panose="02010600030101010101" charset="-122"/>
              <a:cs typeface="+mn-cs"/>
            </a:rPr>
            <a:t>外文论著：</a:t>
          </a:r>
          <a:r>
            <a:rPr lang="zh-CN" altLang="en-US">
              <a:solidFill>
                <a:sysClr val="windowText" lastClr="000000">
                  <a:hueOff val="0"/>
                  <a:satOff val="0"/>
                  <a:lumOff val="0"/>
                  <a:alphaOff val="0"/>
                </a:sysClr>
              </a:solidFill>
              <a:latin typeface="等线" panose="02010600030101010101" charset="-122"/>
              <a:ea typeface="等线" panose="02010600030101010101" charset="-122"/>
              <a:cs typeface="+mn-cs"/>
            </a:rPr>
            <a:t>外文论文、外文专著</a:t>
          </a:r>
        </a:p>
      </dgm:t>
    </dgm:pt>
    <dgm:pt modelId="{E54E8B2A-13EA-491C-B8EB-78B6E1E6A100}" cxnId="{0A2D1679-6E84-4DC8-B8E9-B230B544D656}" type="parTrans">
      <dgm:prSet/>
      <dgm:spPr/>
      <dgm:t>
        <a:bodyPr/>
        <a:p>
          <a:pPr algn="l">
            <a:lnSpc>
              <a:spcPct val="100000"/>
            </a:lnSpc>
          </a:pPr>
          <a:endParaRPr lang="zh-CN" altLang="en-US"/>
        </a:p>
      </dgm:t>
    </dgm:pt>
    <dgm:pt modelId="{B52D4831-0D60-49B4-9633-D9B29E9E9C15}" cxnId="{0A2D1679-6E84-4DC8-B8E9-B230B544D656}" type="sibTrans">
      <dgm:prSet/>
      <dgm:spPr/>
      <dgm:t>
        <a:bodyPr/>
        <a:p>
          <a:pPr algn="l">
            <a:lnSpc>
              <a:spcPct val="100000"/>
            </a:lnSpc>
          </a:pPr>
          <a:endParaRPr lang="zh-CN" altLang="en-US"/>
        </a:p>
      </dgm:t>
    </dgm:pt>
    <dgm:pt modelId="{0E8A36E4-C025-4BE8-8FA9-4FF18D6FC9F9}">
      <dgm:prSet/>
      <dgm:spPr>
        <a:xfrm>
          <a:off x="286021" y="1919776"/>
          <a:ext cx="3884089" cy="383915"/>
        </a:xfrm>
        <a:solidFill>
          <a:sysClr val="window" lastClr="FFFFFF">
            <a:hueOff val="0"/>
            <a:satOff val="0"/>
            <a:lumOff val="0"/>
            <a:alphaOff val="0"/>
          </a:sysClr>
        </a:solidFill>
        <a:ln w="12700" cap="flat" cmpd="sng" algn="ctr">
          <a:solidFill>
            <a:srgbClr val="A5A5A5">
              <a:shade val="80000"/>
              <a:hueOff val="0"/>
              <a:satOff val="0"/>
              <a:lumOff val="0"/>
              <a:alphaOff val="0"/>
            </a:srgbClr>
          </a:solidFill>
          <a:prstDash val="solid"/>
          <a:miter lim="800000"/>
        </a:ln>
        <a:effectLst/>
      </dgm:spPr>
      <dgm:t>
        <a:bodyPr/>
        <a:p>
          <a:pPr algn="l">
            <a:lnSpc>
              <a:spcPct val="100000"/>
            </a:lnSpc>
            <a:buNone/>
          </a:pPr>
          <a:r>
            <a:rPr lang="zh-CN" altLang="en-US" b="1">
              <a:solidFill>
                <a:sysClr val="windowText" lastClr="000000">
                  <a:hueOff val="0"/>
                  <a:satOff val="0"/>
                  <a:lumOff val="0"/>
                  <a:alphaOff val="0"/>
                </a:sysClr>
              </a:solidFill>
              <a:latin typeface="等线" panose="02010600030101010101" charset="-122"/>
              <a:ea typeface="等线" panose="02010600030101010101" charset="-122"/>
              <a:cs typeface="+mn-cs"/>
            </a:rPr>
            <a:t>其他类型：</a:t>
          </a:r>
          <a:r>
            <a:rPr lang="zh-CN" altLang="en-US">
              <a:solidFill>
                <a:sysClr val="windowText" lastClr="000000">
                  <a:hueOff val="0"/>
                  <a:satOff val="0"/>
                  <a:lumOff val="0"/>
                  <a:alphaOff val="0"/>
                </a:sysClr>
              </a:solidFill>
              <a:latin typeface="等线" panose="02010600030101010101" charset="-122"/>
              <a:ea typeface="等线" panose="02010600030101010101" charset="-122"/>
              <a:cs typeface="+mn-cs"/>
            </a:rPr>
            <a:t>专利、</a:t>
          </a:r>
          <a:r>
            <a:rPr lang="zh-CN" altLang="en-US" b="0">
              <a:solidFill>
                <a:sysClr val="windowText" lastClr="000000">
                  <a:hueOff val="0"/>
                  <a:satOff val="0"/>
                  <a:lumOff val="0"/>
                  <a:alphaOff val="0"/>
                </a:sysClr>
              </a:solidFill>
              <a:latin typeface="等线" panose="02010600030101010101" charset="-122"/>
              <a:ea typeface="等线" panose="02010600030101010101" charset="-122"/>
              <a:cs typeface="+mn-cs"/>
            </a:rPr>
            <a:t>研</a:t>
          </a:r>
          <a:r>
            <a:rPr lang="zh-CN" altLang="en-US">
              <a:solidFill>
                <a:sysClr val="windowText" lastClr="000000">
                  <a:hueOff val="0"/>
                  <a:satOff val="0"/>
                  <a:lumOff val="0"/>
                  <a:alphaOff val="0"/>
                </a:sysClr>
              </a:solidFill>
              <a:latin typeface="等线" panose="02010600030101010101" charset="-122"/>
              <a:ea typeface="等线" panose="02010600030101010101" charset="-122"/>
              <a:cs typeface="+mn-cs"/>
            </a:rPr>
            <a:t>究报告、年鉴、地方志、回忆录等</a:t>
          </a:r>
        </a:p>
      </dgm:t>
    </dgm:pt>
    <dgm:pt modelId="{F077FB76-D645-496E-967D-6DF610141550}" cxnId="{9757942D-5C4E-4E62-8924-01317460CD27}" type="parTrans">
      <dgm:prSet/>
      <dgm:spPr/>
      <dgm:t>
        <a:bodyPr/>
        <a:p>
          <a:pPr algn="l">
            <a:lnSpc>
              <a:spcPct val="100000"/>
            </a:lnSpc>
          </a:pPr>
          <a:endParaRPr lang="zh-CN" altLang="en-US"/>
        </a:p>
      </dgm:t>
    </dgm:pt>
    <dgm:pt modelId="{2313D8C4-9194-44BD-9A02-CAB9824F8DE1}" cxnId="{9757942D-5C4E-4E62-8924-01317460CD27}" type="sibTrans">
      <dgm:prSet/>
      <dgm:spPr/>
      <dgm:t>
        <a:bodyPr/>
        <a:p>
          <a:pPr algn="l">
            <a:lnSpc>
              <a:spcPct val="100000"/>
            </a:lnSpc>
          </a:pPr>
          <a:endParaRPr lang="zh-CN" altLang="en-US"/>
        </a:p>
      </dgm:t>
    </dgm:pt>
    <dgm:pt modelId="{8CD43FAE-28A5-41F4-87DC-E6BFF8D02D4F}" type="pres">
      <dgm:prSet presAssocID="{7CCC45DC-6C9F-465D-8F79-A942E79F0C77}" presName="Name0" presStyleCnt="0">
        <dgm:presLayoutVars>
          <dgm:chMax val="7"/>
          <dgm:chPref val="7"/>
          <dgm:dir/>
        </dgm:presLayoutVars>
      </dgm:prSet>
      <dgm:spPr/>
      <dgm:t>
        <a:bodyPr/>
        <a:p>
          <a:endParaRPr lang="zh-CN" altLang="en-US"/>
        </a:p>
      </dgm:t>
    </dgm:pt>
    <dgm:pt modelId="{0DE7BDCE-6C9D-434F-AE34-E496C7C838DE}" type="pres">
      <dgm:prSet presAssocID="{7CCC45DC-6C9F-465D-8F79-A942E79F0C77}" presName="Name1" presStyleCnt="0"/>
      <dgm:spPr/>
    </dgm:pt>
    <dgm:pt modelId="{F215F53D-30BB-42A0-AE1C-B74A50A22AC9}" type="pres">
      <dgm:prSet presAssocID="{7CCC45DC-6C9F-465D-8F79-A942E79F0C77}" presName="cycle" presStyleCnt="0"/>
      <dgm:spPr/>
    </dgm:pt>
    <dgm:pt modelId="{ABDB4BC8-CFD3-4EF9-8B3C-6F4A863BB8EA}" type="pres">
      <dgm:prSet presAssocID="{7CCC45DC-6C9F-465D-8F79-A942E79F0C77}" presName="srcNode" presStyleLbl="node1" presStyleIdx="0" presStyleCnt="4"/>
      <dgm:spPr/>
    </dgm:pt>
    <dgm:pt modelId="{09CD485F-3E2A-47D3-9336-B4991DF9ED35}" type="pres">
      <dgm:prSet presAssocID="{7CCC45DC-6C9F-465D-8F79-A942E79F0C77}" presName="conn" presStyleLbl="parChTrans1D2" presStyleIdx="0" presStyleCnt="1"/>
      <dgm:spPr>
        <a:prstGeom prst="blockArc">
          <a:avLst>
            <a:gd name="adj1" fmla="val 18900000"/>
            <a:gd name="adj2" fmla="val 2700000"/>
            <a:gd name="adj3" fmla="val 642"/>
          </a:avLst>
        </a:prstGeom>
      </dgm:spPr>
      <dgm:t>
        <a:bodyPr/>
        <a:p>
          <a:endParaRPr lang="zh-CN" altLang="en-US"/>
        </a:p>
      </dgm:t>
    </dgm:pt>
    <dgm:pt modelId="{70B42C6E-7B16-4B89-877F-86C4924D373A}" type="pres">
      <dgm:prSet presAssocID="{7CCC45DC-6C9F-465D-8F79-A942E79F0C77}" presName="extraNode" presStyleLbl="node1" presStyleIdx="0" presStyleCnt="4"/>
      <dgm:spPr/>
    </dgm:pt>
    <dgm:pt modelId="{674EFB8C-A74A-4482-9490-10722456FD20}" type="pres">
      <dgm:prSet presAssocID="{7CCC45DC-6C9F-465D-8F79-A942E79F0C77}" presName="dstNode" presStyleLbl="node1" presStyleIdx="0" presStyleCnt="4"/>
      <dgm:spPr/>
    </dgm:pt>
    <dgm:pt modelId="{56668A91-0515-4F5D-8122-75096BA5453C}" type="pres">
      <dgm:prSet presAssocID="{CBE180E0-A7EB-49E1-9ECB-6DE95818A4BE}" presName="text_1" presStyleLbl="node1" presStyleIdx="0" presStyleCnt="4">
        <dgm:presLayoutVars>
          <dgm:bulletEnabled val="1"/>
        </dgm:presLayoutVars>
      </dgm:prSet>
      <dgm:spPr>
        <a:prstGeom prst="rect">
          <a:avLst/>
        </a:prstGeom>
      </dgm:spPr>
      <dgm:t>
        <a:bodyPr/>
        <a:p>
          <a:endParaRPr lang="zh-CN" altLang="en-US"/>
        </a:p>
      </dgm:t>
    </dgm:pt>
    <dgm:pt modelId="{7AFDC8FA-EB42-4B68-AA47-2034753A4BF4}" type="pres">
      <dgm:prSet presAssocID="{CBE180E0-A7EB-49E1-9ECB-6DE95818A4BE}" presName="accent_1" presStyleCnt="0"/>
      <dgm:spPr/>
    </dgm:pt>
    <dgm:pt modelId="{86EBEAEB-E684-49D4-8ABA-C2AC0E6667E8}" type="pres">
      <dgm:prSet presAssocID="{CBE180E0-A7EB-49E1-9ECB-6DE95818A4BE}" presName="accentRepeatNode" presStyleLbl="solidFgAcc1" presStyleIdx="0" presStyleCnt="4"/>
      <dgm:spPr>
        <a:xfrm>
          <a:off x="46074" y="143868"/>
          <a:ext cx="479894" cy="479894"/>
        </a:xfrm>
        <a:prstGeom prst="ellipse">
          <a:avLst/>
        </a:prstGeom>
        <a:solidFill>
          <a:sysClr val="window" lastClr="FFFFFF">
            <a:hueOff val="0"/>
            <a:satOff val="0"/>
            <a:lumOff val="0"/>
            <a:alphaOff val="0"/>
          </a:sysClr>
        </a:solidFill>
        <a:ln w="12700" cap="flat" cmpd="sng" algn="ctr">
          <a:solidFill>
            <a:srgbClr val="A5A5A5">
              <a:hueOff val="0"/>
              <a:satOff val="0"/>
              <a:lumOff val="0"/>
              <a:alphaOff val="0"/>
            </a:srgbClr>
          </a:solidFill>
          <a:prstDash val="solid"/>
          <a:miter lim="800000"/>
        </a:ln>
        <a:effectLst/>
      </dgm:spPr>
    </dgm:pt>
    <dgm:pt modelId="{B9C5C72F-9B49-48D6-A413-AAFC9F7B1F44}" type="pres">
      <dgm:prSet presAssocID="{3E45E56A-1798-499B-AFDE-036B9F9C671E}" presName="text_2" presStyleLbl="node1" presStyleIdx="1" presStyleCnt="4">
        <dgm:presLayoutVars>
          <dgm:bulletEnabled val="1"/>
        </dgm:presLayoutVars>
      </dgm:prSet>
      <dgm:spPr>
        <a:prstGeom prst="rect">
          <a:avLst/>
        </a:prstGeom>
      </dgm:spPr>
      <dgm:t>
        <a:bodyPr/>
        <a:p>
          <a:endParaRPr lang="zh-CN" altLang="en-US"/>
        </a:p>
      </dgm:t>
    </dgm:pt>
    <dgm:pt modelId="{EFA768A5-E116-464D-BC31-87DB0A62790B}" type="pres">
      <dgm:prSet presAssocID="{3E45E56A-1798-499B-AFDE-036B9F9C671E}" presName="accent_2" presStyleCnt="0"/>
      <dgm:spPr/>
    </dgm:pt>
    <dgm:pt modelId="{AB77A627-C7A9-4102-9352-F33E9AC9858A}" type="pres">
      <dgm:prSet presAssocID="{3E45E56A-1798-499B-AFDE-036B9F9C671E}" presName="accentRepeatNode" presStyleLbl="solidFgAcc1" presStyleIdx="1" presStyleCnt="4"/>
      <dgm:spPr>
        <a:xfrm>
          <a:off x="266181" y="719841"/>
          <a:ext cx="479894" cy="479894"/>
        </a:xfrm>
        <a:prstGeom prst="ellipse">
          <a:avLst/>
        </a:prstGeom>
        <a:solidFill>
          <a:sysClr val="window" lastClr="FFFFFF">
            <a:hueOff val="0"/>
            <a:satOff val="0"/>
            <a:lumOff val="0"/>
            <a:alphaOff val="0"/>
          </a:sysClr>
        </a:solidFill>
        <a:ln w="12700" cap="flat" cmpd="sng" algn="ctr">
          <a:solidFill>
            <a:srgbClr val="A5A5A5">
              <a:hueOff val="0"/>
              <a:satOff val="0"/>
              <a:lumOff val="0"/>
              <a:alphaOff val="0"/>
            </a:srgbClr>
          </a:solidFill>
          <a:prstDash val="solid"/>
          <a:miter lim="800000"/>
        </a:ln>
        <a:effectLst/>
      </dgm:spPr>
    </dgm:pt>
    <dgm:pt modelId="{F6D1F000-CD0F-414A-BA30-8012FC3920E2}" type="pres">
      <dgm:prSet presAssocID="{804190C1-2634-47F6-B431-99FD952C5429}" presName="text_3" presStyleLbl="node1" presStyleIdx="2" presStyleCnt="4">
        <dgm:presLayoutVars>
          <dgm:bulletEnabled val="1"/>
        </dgm:presLayoutVars>
      </dgm:prSet>
      <dgm:spPr>
        <a:prstGeom prst="rect">
          <a:avLst/>
        </a:prstGeom>
      </dgm:spPr>
      <dgm:t>
        <a:bodyPr/>
        <a:p>
          <a:endParaRPr lang="zh-CN" altLang="en-US"/>
        </a:p>
      </dgm:t>
    </dgm:pt>
    <dgm:pt modelId="{EDF18DA8-F273-4943-8393-1F88B347606A}" type="pres">
      <dgm:prSet presAssocID="{804190C1-2634-47F6-B431-99FD952C5429}" presName="accent_3" presStyleCnt="0"/>
      <dgm:spPr/>
    </dgm:pt>
    <dgm:pt modelId="{06E22076-C565-4AB3-A4AE-AD4A29321B6C}" type="pres">
      <dgm:prSet presAssocID="{804190C1-2634-47F6-B431-99FD952C5429}" presName="accentRepeatNode" presStyleLbl="solidFgAcc1" presStyleIdx="2" presStyleCnt="4"/>
      <dgm:spPr>
        <a:xfrm>
          <a:off x="266181" y="1295814"/>
          <a:ext cx="479894" cy="479894"/>
        </a:xfrm>
        <a:prstGeom prst="ellipse">
          <a:avLst/>
        </a:prstGeom>
        <a:solidFill>
          <a:sysClr val="window" lastClr="FFFFFF">
            <a:hueOff val="0"/>
            <a:satOff val="0"/>
            <a:lumOff val="0"/>
            <a:alphaOff val="0"/>
          </a:sysClr>
        </a:solidFill>
        <a:ln w="12700" cap="flat" cmpd="sng" algn="ctr">
          <a:solidFill>
            <a:srgbClr val="A5A5A5">
              <a:hueOff val="0"/>
              <a:satOff val="0"/>
              <a:lumOff val="0"/>
              <a:alphaOff val="0"/>
            </a:srgbClr>
          </a:solidFill>
          <a:prstDash val="solid"/>
          <a:miter lim="800000"/>
        </a:ln>
        <a:effectLst/>
      </dgm:spPr>
    </dgm:pt>
    <dgm:pt modelId="{FEF23CF6-AD6F-4D8A-9880-BB76094B61FD}" type="pres">
      <dgm:prSet presAssocID="{0E8A36E4-C025-4BE8-8FA9-4FF18D6FC9F9}" presName="text_4" presStyleLbl="node1" presStyleIdx="3" presStyleCnt="4">
        <dgm:presLayoutVars>
          <dgm:bulletEnabled val="1"/>
        </dgm:presLayoutVars>
      </dgm:prSet>
      <dgm:spPr>
        <a:prstGeom prst="rect">
          <a:avLst/>
        </a:prstGeom>
      </dgm:spPr>
      <dgm:t>
        <a:bodyPr/>
        <a:p>
          <a:endParaRPr lang="zh-CN" altLang="en-US"/>
        </a:p>
      </dgm:t>
    </dgm:pt>
    <dgm:pt modelId="{936B6B84-B7EB-45B0-9C7E-F91DE6AFA54C}" type="pres">
      <dgm:prSet presAssocID="{0E8A36E4-C025-4BE8-8FA9-4FF18D6FC9F9}" presName="accent_4" presStyleCnt="0"/>
      <dgm:spPr/>
    </dgm:pt>
    <dgm:pt modelId="{B871779D-D1AD-4698-90BC-D2A10D277DE7}" type="pres">
      <dgm:prSet presAssocID="{0E8A36E4-C025-4BE8-8FA9-4FF18D6FC9F9}" presName="accentRepeatNode" presStyleLbl="solidFgAcc1" presStyleIdx="3" presStyleCnt="4"/>
      <dgm:spPr>
        <a:xfrm>
          <a:off x="46074" y="1871787"/>
          <a:ext cx="479894" cy="479894"/>
        </a:xfrm>
        <a:prstGeom prst="ellipse">
          <a:avLst/>
        </a:prstGeom>
        <a:solidFill>
          <a:sysClr val="window" lastClr="FFFFFF">
            <a:hueOff val="0"/>
            <a:satOff val="0"/>
            <a:lumOff val="0"/>
            <a:alphaOff val="0"/>
          </a:sysClr>
        </a:solidFill>
        <a:ln w="12700" cap="flat" cmpd="sng" algn="ctr">
          <a:solidFill>
            <a:srgbClr val="A5A5A5">
              <a:hueOff val="0"/>
              <a:satOff val="0"/>
              <a:lumOff val="0"/>
              <a:alphaOff val="0"/>
            </a:srgbClr>
          </a:solidFill>
          <a:prstDash val="solid"/>
          <a:miter lim="800000"/>
        </a:ln>
        <a:effectLst/>
      </dgm:spPr>
    </dgm:pt>
  </dgm:ptLst>
  <dgm:cxnLst>
    <dgm:cxn modelId="{B0413C96-1025-465E-B7E5-CA6C0418F292}" srcId="{7CCC45DC-6C9F-465D-8F79-A942E79F0C77}" destId="{3E45E56A-1798-499B-AFDE-036B9F9C671E}" srcOrd="1" destOrd="0" parTransId="{9C6965F3-1395-425C-9057-8398E64D17F5}" sibTransId="{B3439EE6-7522-41BD-BAFB-1724C6CDC652}"/>
    <dgm:cxn modelId="{0A2D1679-6E84-4DC8-B8E9-B230B544D656}" srcId="{7CCC45DC-6C9F-465D-8F79-A942E79F0C77}" destId="{804190C1-2634-47F6-B431-99FD952C5429}" srcOrd="2" destOrd="0" parTransId="{E54E8B2A-13EA-491C-B8EB-78B6E1E6A100}" sibTransId="{B52D4831-0D60-49B4-9633-D9B29E9E9C15}"/>
    <dgm:cxn modelId="{9EC5C3B7-5EEA-4190-9223-4A7037D64719}" type="presOf" srcId="{7CCC45DC-6C9F-465D-8F79-A942E79F0C77}" destId="{8CD43FAE-28A5-41F4-87DC-E6BFF8D02D4F}" srcOrd="0" destOrd="0" presId="urn:microsoft.com/office/officeart/2008/layout/VerticalCurvedList#3"/>
    <dgm:cxn modelId="{5E2A7281-DB33-4512-8342-B19971F7A05F}" srcId="{7CCC45DC-6C9F-465D-8F79-A942E79F0C77}" destId="{CBE180E0-A7EB-49E1-9ECB-6DE95818A4BE}" srcOrd="0" destOrd="0" parTransId="{AC1E0562-C973-4BD0-914F-7EE040A72B39}" sibTransId="{2104F303-3324-454D-959A-E4A985B61739}"/>
    <dgm:cxn modelId="{9757942D-5C4E-4E62-8924-01317460CD27}" srcId="{7CCC45DC-6C9F-465D-8F79-A942E79F0C77}" destId="{0E8A36E4-C025-4BE8-8FA9-4FF18D6FC9F9}" srcOrd="3" destOrd="0" parTransId="{F077FB76-D645-496E-967D-6DF610141550}" sibTransId="{2313D8C4-9194-44BD-9A02-CAB9824F8DE1}"/>
    <dgm:cxn modelId="{71263FF0-06E5-4D5D-AE41-2F6E62E72E59}" type="presOf" srcId="{3E45E56A-1798-499B-AFDE-036B9F9C671E}" destId="{B9C5C72F-9B49-48D6-A413-AAFC9F7B1F44}" srcOrd="0" destOrd="0" presId="urn:microsoft.com/office/officeart/2008/layout/VerticalCurvedList#3"/>
    <dgm:cxn modelId="{0D3ECEEE-2DAD-4ADB-B613-FE2150491F9D}" type="presOf" srcId="{2104F303-3324-454D-959A-E4A985B61739}" destId="{09CD485F-3E2A-47D3-9336-B4991DF9ED35}" srcOrd="0" destOrd="0" presId="urn:microsoft.com/office/officeart/2008/layout/VerticalCurvedList#3"/>
    <dgm:cxn modelId="{A69DDCA9-2D2E-44E4-9FAA-D9BE7A28EA33}" type="presOf" srcId="{804190C1-2634-47F6-B431-99FD952C5429}" destId="{F6D1F000-CD0F-414A-BA30-8012FC3920E2}" srcOrd="0" destOrd="0" presId="urn:microsoft.com/office/officeart/2008/layout/VerticalCurvedList#3"/>
    <dgm:cxn modelId="{ED3A3446-4F8B-4A44-87EB-C2AA076AE4AA}" type="presOf" srcId="{CBE180E0-A7EB-49E1-9ECB-6DE95818A4BE}" destId="{56668A91-0515-4F5D-8122-75096BA5453C}" srcOrd="0" destOrd="0" presId="urn:microsoft.com/office/officeart/2008/layout/VerticalCurvedList#3"/>
    <dgm:cxn modelId="{4A106441-0D98-4C04-BCE0-D5DEA4FA6F02}" type="presOf" srcId="{0E8A36E4-C025-4BE8-8FA9-4FF18D6FC9F9}" destId="{FEF23CF6-AD6F-4D8A-9880-BB76094B61FD}" srcOrd="0" destOrd="0" presId="urn:microsoft.com/office/officeart/2008/layout/VerticalCurvedList#3"/>
    <dgm:cxn modelId="{64DDB090-E8C1-4A13-A857-38CBAA7F95AE}" type="presParOf" srcId="{8CD43FAE-28A5-41F4-87DC-E6BFF8D02D4F}" destId="{0DE7BDCE-6C9D-434F-AE34-E496C7C838DE}" srcOrd="0" destOrd="0" presId="urn:microsoft.com/office/officeart/2008/layout/VerticalCurvedList#3"/>
    <dgm:cxn modelId="{91204171-0BEB-4F0B-9FE5-8209256B6078}" type="presParOf" srcId="{0DE7BDCE-6C9D-434F-AE34-E496C7C838DE}" destId="{F215F53D-30BB-42A0-AE1C-B74A50A22AC9}" srcOrd="0" destOrd="0" presId="urn:microsoft.com/office/officeart/2008/layout/VerticalCurvedList#3"/>
    <dgm:cxn modelId="{B4B0CDB8-F738-4518-BF1A-F3F0A9EEC7EA}" type="presParOf" srcId="{F215F53D-30BB-42A0-AE1C-B74A50A22AC9}" destId="{ABDB4BC8-CFD3-4EF9-8B3C-6F4A863BB8EA}" srcOrd="0" destOrd="0" presId="urn:microsoft.com/office/officeart/2008/layout/VerticalCurvedList#3"/>
    <dgm:cxn modelId="{F69E1662-1CC4-49B0-B6A5-A1A0388EC919}" type="presParOf" srcId="{F215F53D-30BB-42A0-AE1C-B74A50A22AC9}" destId="{09CD485F-3E2A-47D3-9336-B4991DF9ED35}" srcOrd="1" destOrd="0" presId="urn:microsoft.com/office/officeart/2008/layout/VerticalCurvedList#3"/>
    <dgm:cxn modelId="{223D8CAA-104B-41BE-A438-2800533F54B5}" type="presParOf" srcId="{F215F53D-30BB-42A0-AE1C-B74A50A22AC9}" destId="{70B42C6E-7B16-4B89-877F-86C4924D373A}" srcOrd="2" destOrd="0" presId="urn:microsoft.com/office/officeart/2008/layout/VerticalCurvedList#3"/>
    <dgm:cxn modelId="{3EB39AAC-8096-42C4-A14B-983ACE1FE880}" type="presParOf" srcId="{F215F53D-30BB-42A0-AE1C-B74A50A22AC9}" destId="{674EFB8C-A74A-4482-9490-10722456FD20}" srcOrd="3" destOrd="0" presId="urn:microsoft.com/office/officeart/2008/layout/VerticalCurvedList#3"/>
    <dgm:cxn modelId="{D3A4C8B5-719D-469D-A646-38C88728509E}" type="presParOf" srcId="{0DE7BDCE-6C9D-434F-AE34-E496C7C838DE}" destId="{56668A91-0515-4F5D-8122-75096BA5453C}" srcOrd="1" destOrd="0" presId="urn:microsoft.com/office/officeart/2008/layout/VerticalCurvedList#3"/>
    <dgm:cxn modelId="{67775E6A-159C-495E-ACF4-8AE31003BFFC}" type="presParOf" srcId="{0DE7BDCE-6C9D-434F-AE34-E496C7C838DE}" destId="{7AFDC8FA-EB42-4B68-AA47-2034753A4BF4}" srcOrd="2" destOrd="0" presId="urn:microsoft.com/office/officeart/2008/layout/VerticalCurvedList#3"/>
    <dgm:cxn modelId="{3BE8DF6A-AC4E-42F7-8D7C-74D4E6529367}" type="presParOf" srcId="{7AFDC8FA-EB42-4B68-AA47-2034753A4BF4}" destId="{86EBEAEB-E684-49D4-8ABA-C2AC0E6667E8}" srcOrd="0" destOrd="0" presId="urn:microsoft.com/office/officeart/2008/layout/VerticalCurvedList#3"/>
    <dgm:cxn modelId="{00ADC992-230B-4BED-9CEE-20260BE8B2A5}" type="presParOf" srcId="{0DE7BDCE-6C9D-434F-AE34-E496C7C838DE}" destId="{B9C5C72F-9B49-48D6-A413-AAFC9F7B1F44}" srcOrd="3" destOrd="0" presId="urn:microsoft.com/office/officeart/2008/layout/VerticalCurvedList#3"/>
    <dgm:cxn modelId="{75CF9785-A03A-433D-B29D-B8BC4E558532}" type="presParOf" srcId="{0DE7BDCE-6C9D-434F-AE34-E496C7C838DE}" destId="{EFA768A5-E116-464D-BC31-87DB0A62790B}" srcOrd="4" destOrd="0" presId="urn:microsoft.com/office/officeart/2008/layout/VerticalCurvedList#3"/>
    <dgm:cxn modelId="{669968F3-AEDB-4E09-9A08-A40DE1A673E3}" type="presParOf" srcId="{EFA768A5-E116-464D-BC31-87DB0A62790B}" destId="{AB77A627-C7A9-4102-9352-F33E9AC9858A}" srcOrd="0" destOrd="0" presId="urn:microsoft.com/office/officeart/2008/layout/VerticalCurvedList#3"/>
    <dgm:cxn modelId="{D8B9F665-7602-4CDE-890D-AF30BBA82B01}" type="presParOf" srcId="{0DE7BDCE-6C9D-434F-AE34-E496C7C838DE}" destId="{F6D1F000-CD0F-414A-BA30-8012FC3920E2}" srcOrd="5" destOrd="0" presId="urn:microsoft.com/office/officeart/2008/layout/VerticalCurvedList#3"/>
    <dgm:cxn modelId="{C8C43C29-7FED-416F-BC78-B1981E1BEC02}" type="presParOf" srcId="{0DE7BDCE-6C9D-434F-AE34-E496C7C838DE}" destId="{EDF18DA8-F273-4943-8393-1F88B347606A}" srcOrd="6" destOrd="0" presId="urn:microsoft.com/office/officeart/2008/layout/VerticalCurvedList#3"/>
    <dgm:cxn modelId="{7136291A-D245-42E2-9B78-2D5CD7CDBA54}" type="presParOf" srcId="{EDF18DA8-F273-4943-8393-1F88B347606A}" destId="{06E22076-C565-4AB3-A4AE-AD4A29321B6C}" srcOrd="0" destOrd="0" presId="urn:microsoft.com/office/officeart/2008/layout/VerticalCurvedList#3"/>
    <dgm:cxn modelId="{1E013E76-A4D9-47D8-850A-D3E015C42579}" type="presParOf" srcId="{0DE7BDCE-6C9D-434F-AE34-E496C7C838DE}" destId="{FEF23CF6-AD6F-4D8A-9880-BB76094B61FD}" srcOrd="7" destOrd="0" presId="urn:microsoft.com/office/officeart/2008/layout/VerticalCurvedList#3"/>
    <dgm:cxn modelId="{D00C5B63-AA4D-40D5-82A9-70A3B014CDF5}" type="presParOf" srcId="{0DE7BDCE-6C9D-434F-AE34-E496C7C838DE}" destId="{936B6B84-B7EB-45B0-9C7E-F91DE6AFA54C}" srcOrd="8" destOrd="0" presId="urn:microsoft.com/office/officeart/2008/layout/VerticalCurvedList#3"/>
    <dgm:cxn modelId="{87A1F603-146B-4824-8C58-59121FAD37AB}" type="presParOf" srcId="{936B6B84-B7EB-45B0-9C7E-F91DE6AFA54C}" destId="{B871779D-D1AD-4698-90BC-D2A10D277DE7}" srcOrd="0" destOrd="0" presId="urn:microsoft.com/office/officeart/2008/layout/VerticalCurvedList#3"/>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8E7769-7F91-4A1B-8F32-25B96ED4D2DC}">
      <dsp:nvSpPr>
        <dsp:cNvPr id="0" name=""/>
        <dsp:cNvSpPr/>
      </dsp:nvSpPr>
      <dsp:spPr>
        <a:xfrm rot="5400000">
          <a:off x="-176910" y="177661"/>
          <a:ext cx="1179400" cy="825580"/>
        </a:xfrm>
        <a:prstGeom prst="chevron">
          <a:avLst/>
        </a:prstGeom>
        <a:solidFill>
          <a:srgbClr val="A5A5A5">
            <a:hueOff val="0"/>
            <a:satOff val="0"/>
            <a:lumOff val="0"/>
            <a:alphaOff val="0"/>
          </a:srgbClr>
        </a:solidFill>
        <a:ln w="12700" cap="flat" cmpd="sng" algn="ctr">
          <a:solidFill>
            <a:srgbClr val="A5A5A5">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buNone/>
          </a:pPr>
          <a:r>
            <a:rPr lang="zh-CN" altLang="en-US" sz="2000" kern="1200">
              <a:solidFill>
                <a:sysClr val="window" lastClr="FFFFFF"/>
              </a:solidFill>
              <a:latin typeface="等线" panose="02010600030101010101" charset="-122"/>
              <a:ea typeface="等线" panose="02010600030101010101" charset="-122"/>
              <a:cs typeface="+mn-cs"/>
            </a:rPr>
            <a:t>第一遍</a:t>
          </a:r>
        </a:p>
      </dsp:txBody>
      <dsp:txXfrm rot="-5400000">
        <a:off x="0" y="413541"/>
        <a:ext cx="825580" cy="353820"/>
      </dsp:txXfrm>
    </dsp:sp>
    <dsp:sp modelId="{2132F648-354C-4EC2-BA50-22C213730321}">
      <dsp:nvSpPr>
        <dsp:cNvPr id="0" name=""/>
        <dsp:cNvSpPr/>
      </dsp:nvSpPr>
      <dsp:spPr>
        <a:xfrm rot="5400000">
          <a:off x="2715535" y="-1889202"/>
          <a:ext cx="766610" cy="4546519"/>
        </a:xfrm>
        <a:prstGeom prst="round2SameRect">
          <a:avLst/>
        </a:prstGeom>
        <a:solidFill>
          <a:sysClr val="window" lastClr="FFFFFF">
            <a:alpha val="90000"/>
            <a:hueOff val="0"/>
            <a:satOff val="0"/>
            <a:lumOff val="0"/>
            <a:alphaOff val="0"/>
          </a:sysClr>
        </a:solidFill>
        <a:ln w="12700" cap="flat" cmpd="sng" algn="ctr">
          <a:solidFill>
            <a:srgbClr val="A5A5A5">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9568" tIns="8890" rIns="8890" bIns="8890" numCol="1" spcCol="1270" anchor="ctr" anchorCtr="0">
          <a:noAutofit/>
        </a:bodyPr>
        <a:lstStyle/>
        <a:p>
          <a:pPr marL="114300" lvl="1" indent="-114300" algn="l" defTabSz="622300">
            <a:lnSpc>
              <a:spcPct val="90000"/>
            </a:lnSpc>
            <a:spcBef>
              <a:spcPct val="0"/>
            </a:spcBef>
            <a:spcAft>
              <a:spcPct val="15000"/>
            </a:spcAft>
            <a:buChar char="••"/>
          </a:pPr>
          <a:r>
            <a:rPr lang="zh-CN" altLang="en-US" sz="1400" kern="1200">
              <a:solidFill>
                <a:sysClr val="windowText" lastClr="000000">
                  <a:hueOff val="0"/>
                  <a:satOff val="0"/>
                  <a:lumOff val="0"/>
                  <a:alphaOff val="0"/>
                </a:sysClr>
              </a:solidFill>
              <a:latin typeface="等线" panose="02010600030101010101" charset="-122"/>
              <a:ea typeface="等线" panose="02010600030101010101" charset="-122"/>
              <a:cs typeface="+mn-cs"/>
            </a:rPr>
            <a:t>学完当天晚上</a:t>
          </a:r>
        </a:p>
        <a:p>
          <a:pPr marL="114300" lvl="1" indent="-114300" algn="l" defTabSz="622300">
            <a:lnSpc>
              <a:spcPct val="90000"/>
            </a:lnSpc>
            <a:spcBef>
              <a:spcPct val="0"/>
            </a:spcBef>
            <a:spcAft>
              <a:spcPct val="15000"/>
            </a:spcAft>
            <a:buChar char="••"/>
          </a:pPr>
          <a:r>
            <a:rPr lang="zh-CN" altLang="en-US" sz="1400" kern="1200">
              <a:solidFill>
                <a:sysClr val="windowText" lastClr="000000">
                  <a:hueOff val="0"/>
                  <a:satOff val="0"/>
                  <a:lumOff val="0"/>
                  <a:alphaOff val="0"/>
                </a:sysClr>
              </a:solidFill>
              <a:latin typeface="等线" panose="02010600030101010101" charset="-122"/>
              <a:ea typeface="等线" panose="02010600030101010101" charset="-122"/>
              <a:cs typeface="+mn-cs"/>
            </a:rPr>
            <a:t>整章看一遍</a:t>
          </a:r>
          <a:r>
            <a:rPr lang="en-US" altLang="zh-CN" sz="1400" kern="1200">
              <a:solidFill>
                <a:sysClr val="windowText" lastClr="000000">
                  <a:hueOff val="0"/>
                  <a:satOff val="0"/>
                  <a:lumOff val="0"/>
                  <a:alphaOff val="0"/>
                </a:sysClr>
              </a:solidFill>
              <a:latin typeface="等线" panose="02010600030101010101" charset="-122"/>
              <a:ea typeface="等线" panose="02010600030101010101" charset="-122"/>
              <a:cs typeface="+mn-cs"/>
            </a:rPr>
            <a:t>--</a:t>
          </a:r>
          <a:r>
            <a:rPr lang="zh-CN" altLang="en-US" sz="1400" kern="1200">
              <a:solidFill>
                <a:sysClr val="windowText" lastClr="000000">
                  <a:hueOff val="0"/>
                  <a:satOff val="0"/>
                  <a:lumOff val="0"/>
                  <a:alphaOff val="0"/>
                </a:sysClr>
              </a:solidFill>
              <a:latin typeface="等线" panose="02010600030101010101" charset="-122"/>
              <a:ea typeface="等线" panose="02010600030101010101" charset="-122"/>
              <a:cs typeface="+mn-cs"/>
            </a:rPr>
            <a:t>背诵着写框架</a:t>
          </a:r>
          <a:r>
            <a:rPr lang="en-US" altLang="zh-CN" sz="1400" kern="1200">
              <a:solidFill>
                <a:sysClr val="windowText" lastClr="000000">
                  <a:hueOff val="0"/>
                  <a:satOff val="0"/>
                  <a:lumOff val="0"/>
                  <a:alphaOff val="0"/>
                </a:sysClr>
              </a:solidFill>
              <a:latin typeface="等线" panose="02010600030101010101" charset="-122"/>
              <a:ea typeface="等线" panose="02010600030101010101" charset="-122"/>
              <a:cs typeface="+mn-cs"/>
            </a:rPr>
            <a:t>--</a:t>
          </a:r>
          <a:r>
            <a:rPr lang="zh-CN" altLang="en-US" sz="1400" kern="1200">
              <a:solidFill>
                <a:sysClr val="windowText" lastClr="000000">
                  <a:hueOff val="0"/>
                  <a:satOff val="0"/>
                  <a:lumOff val="0"/>
                  <a:alphaOff val="0"/>
                </a:sysClr>
              </a:solidFill>
              <a:latin typeface="等线" panose="02010600030101010101" charset="-122"/>
              <a:ea typeface="等线" panose="02010600030101010101" charset="-122"/>
              <a:cs typeface="+mn-cs"/>
            </a:rPr>
            <a:t>每个小标题里过一遍细节的内容（笔记整理可以合并）</a:t>
          </a:r>
        </a:p>
      </dsp:txBody>
      <dsp:txXfrm rot="-5400000">
        <a:off x="825581" y="38175"/>
        <a:ext cx="4509096" cy="691764"/>
      </dsp:txXfrm>
    </dsp:sp>
    <dsp:sp modelId="{7B631505-748E-4A87-B96B-AB61FF8E5C3B}">
      <dsp:nvSpPr>
        <dsp:cNvPr id="0" name=""/>
        <dsp:cNvSpPr/>
      </dsp:nvSpPr>
      <dsp:spPr>
        <a:xfrm rot="5400000">
          <a:off x="-176910" y="1155659"/>
          <a:ext cx="1179400" cy="825580"/>
        </a:xfrm>
        <a:prstGeom prst="chevron">
          <a:avLst/>
        </a:prstGeom>
        <a:solidFill>
          <a:srgbClr val="A5A5A5">
            <a:hueOff val="0"/>
            <a:satOff val="0"/>
            <a:lumOff val="0"/>
            <a:alphaOff val="0"/>
          </a:srgbClr>
        </a:solidFill>
        <a:ln w="12700" cap="flat" cmpd="sng" algn="ctr">
          <a:solidFill>
            <a:srgbClr val="A5A5A5">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buNone/>
          </a:pPr>
          <a:r>
            <a:rPr lang="zh-CN" altLang="en-US" sz="2000" kern="1200">
              <a:solidFill>
                <a:sysClr val="window" lastClr="FFFFFF"/>
              </a:solidFill>
              <a:latin typeface="等线" panose="02010600030101010101" charset="-122"/>
              <a:ea typeface="等线" panose="02010600030101010101" charset="-122"/>
              <a:cs typeface="+mn-cs"/>
            </a:rPr>
            <a:t>第二遍</a:t>
          </a:r>
        </a:p>
      </dsp:txBody>
      <dsp:txXfrm rot="-5400000">
        <a:off x="0" y="1391539"/>
        <a:ext cx="825580" cy="353820"/>
      </dsp:txXfrm>
    </dsp:sp>
    <dsp:sp modelId="{9D14CA29-A8C2-4CB5-8F03-8F7A5FB87EF4}">
      <dsp:nvSpPr>
        <dsp:cNvPr id="0" name=""/>
        <dsp:cNvSpPr/>
      </dsp:nvSpPr>
      <dsp:spPr>
        <a:xfrm rot="5400000">
          <a:off x="2715535" y="-911204"/>
          <a:ext cx="766610" cy="4546519"/>
        </a:xfrm>
        <a:prstGeom prst="round2SameRect">
          <a:avLst/>
        </a:prstGeom>
        <a:solidFill>
          <a:sysClr val="window" lastClr="FFFFFF">
            <a:alpha val="90000"/>
            <a:hueOff val="0"/>
            <a:satOff val="0"/>
            <a:lumOff val="0"/>
            <a:alphaOff val="0"/>
          </a:sysClr>
        </a:solidFill>
        <a:ln w="12700" cap="flat" cmpd="sng" algn="ctr">
          <a:solidFill>
            <a:srgbClr val="A5A5A5">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9568" tIns="8890" rIns="8890" bIns="8890" numCol="1" spcCol="1270" anchor="ctr" anchorCtr="0">
          <a:noAutofit/>
        </a:bodyPr>
        <a:lstStyle/>
        <a:p>
          <a:pPr marL="114300" lvl="1" indent="-114300" algn="l" defTabSz="622300">
            <a:lnSpc>
              <a:spcPct val="90000"/>
            </a:lnSpc>
            <a:spcBef>
              <a:spcPct val="0"/>
            </a:spcBef>
            <a:spcAft>
              <a:spcPct val="15000"/>
            </a:spcAft>
            <a:buChar char="••"/>
          </a:pPr>
          <a:r>
            <a:rPr lang="zh-CN" altLang="en-US" sz="1400" b="0" i="0" kern="1200">
              <a:solidFill>
                <a:sysClr val="windowText" lastClr="000000">
                  <a:hueOff val="0"/>
                  <a:satOff val="0"/>
                  <a:lumOff val="0"/>
                  <a:alphaOff val="0"/>
                </a:sysClr>
              </a:solidFill>
              <a:latin typeface="等线" panose="02010600030101010101" charset="-122"/>
              <a:ea typeface="等线" panose="02010600030101010101" charset="-122"/>
              <a:cs typeface="+mn-cs"/>
            </a:rPr>
            <a:t>学过</a:t>
          </a:r>
          <a:r>
            <a:rPr lang="en-US" altLang="zh-CN" sz="1400" b="0" i="0" kern="1200">
              <a:solidFill>
                <a:sysClr val="windowText" lastClr="000000">
                  <a:hueOff val="0"/>
                  <a:satOff val="0"/>
                  <a:lumOff val="0"/>
                  <a:alphaOff val="0"/>
                </a:sysClr>
              </a:solidFill>
              <a:latin typeface="等线" panose="02010600030101010101" charset="-122"/>
              <a:ea typeface="等线" panose="02010600030101010101" charset="-122"/>
              <a:cs typeface="+mn-cs"/>
            </a:rPr>
            <a:t>2--4</a:t>
          </a:r>
          <a:r>
            <a:rPr lang="zh-CN" altLang="en-US" sz="1400" b="0" i="0" kern="1200">
              <a:solidFill>
                <a:sysClr val="windowText" lastClr="000000">
                  <a:hueOff val="0"/>
                  <a:satOff val="0"/>
                  <a:lumOff val="0"/>
                  <a:alphaOff val="0"/>
                </a:sysClr>
              </a:solidFill>
              <a:latin typeface="等线" panose="02010600030101010101" charset="-122"/>
              <a:ea typeface="等线" panose="02010600030101010101" charset="-122"/>
              <a:cs typeface="+mn-cs"/>
            </a:rPr>
            <a:t>章以后</a:t>
          </a:r>
          <a:endParaRPr lang="zh-CN" altLang="en-US" sz="1400" kern="1200">
            <a:solidFill>
              <a:sysClr val="windowText" lastClr="000000">
                <a:hueOff val="0"/>
                <a:satOff val="0"/>
                <a:lumOff val="0"/>
                <a:alphaOff val="0"/>
              </a:sysClr>
            </a:solidFill>
            <a:latin typeface="等线" panose="02010600030101010101" charset="-122"/>
            <a:ea typeface="等线" panose="02010600030101010101" charset="-122"/>
            <a:cs typeface="+mn-cs"/>
          </a:endParaRPr>
        </a:p>
        <a:p>
          <a:pPr marL="114300" lvl="1" indent="-114300" algn="l" defTabSz="622300">
            <a:lnSpc>
              <a:spcPct val="90000"/>
            </a:lnSpc>
            <a:spcBef>
              <a:spcPct val="0"/>
            </a:spcBef>
            <a:spcAft>
              <a:spcPct val="15000"/>
            </a:spcAft>
            <a:buChar char="••"/>
          </a:pPr>
          <a:r>
            <a:rPr lang="zh-CN" altLang="en-US" sz="1400" b="0" i="0" kern="1200">
              <a:solidFill>
                <a:sysClr val="windowText" lastClr="000000">
                  <a:hueOff val="0"/>
                  <a:satOff val="0"/>
                  <a:lumOff val="0"/>
                  <a:alphaOff val="0"/>
                </a:sysClr>
              </a:solidFill>
              <a:latin typeface="等线" panose="02010600030101010101" charset="-122"/>
              <a:ea typeface="等线" panose="02010600030101010101" charset="-122"/>
              <a:cs typeface="+mn-cs"/>
            </a:rPr>
            <a:t>按照相同方法看一遍，完善笔记</a:t>
          </a:r>
          <a:endParaRPr lang="zh-CN" altLang="en-US" sz="1400" kern="1200">
            <a:solidFill>
              <a:sysClr val="windowText" lastClr="000000">
                <a:hueOff val="0"/>
                <a:satOff val="0"/>
                <a:lumOff val="0"/>
                <a:alphaOff val="0"/>
              </a:sysClr>
            </a:solidFill>
            <a:latin typeface="等线" panose="02010600030101010101" charset="-122"/>
            <a:ea typeface="等线" panose="02010600030101010101" charset="-122"/>
            <a:cs typeface="+mn-cs"/>
          </a:endParaRPr>
        </a:p>
      </dsp:txBody>
      <dsp:txXfrm rot="-5400000">
        <a:off x="825581" y="1016173"/>
        <a:ext cx="4509096" cy="691764"/>
      </dsp:txXfrm>
    </dsp:sp>
    <dsp:sp modelId="{7E508BE6-EB48-4D46-96D4-C81392458066}">
      <dsp:nvSpPr>
        <dsp:cNvPr id="0" name=""/>
        <dsp:cNvSpPr/>
      </dsp:nvSpPr>
      <dsp:spPr>
        <a:xfrm rot="5400000">
          <a:off x="-176910" y="2133657"/>
          <a:ext cx="1179400" cy="825580"/>
        </a:xfrm>
        <a:prstGeom prst="chevron">
          <a:avLst/>
        </a:prstGeom>
        <a:solidFill>
          <a:srgbClr val="A5A5A5">
            <a:hueOff val="0"/>
            <a:satOff val="0"/>
            <a:lumOff val="0"/>
            <a:alphaOff val="0"/>
          </a:srgbClr>
        </a:solidFill>
        <a:ln w="12700" cap="flat" cmpd="sng" algn="ctr">
          <a:solidFill>
            <a:srgbClr val="A5A5A5">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buNone/>
          </a:pPr>
          <a:r>
            <a:rPr lang="zh-CN" altLang="en-US" sz="2000" kern="1200">
              <a:solidFill>
                <a:sysClr val="window" lastClr="FFFFFF"/>
              </a:solidFill>
              <a:latin typeface="等线" panose="02010600030101010101" charset="-122"/>
              <a:ea typeface="等线" panose="02010600030101010101" charset="-122"/>
              <a:cs typeface="+mn-cs"/>
            </a:rPr>
            <a:t>第三遍</a:t>
          </a:r>
        </a:p>
      </dsp:txBody>
      <dsp:txXfrm rot="-5400000">
        <a:off x="0" y="2369537"/>
        <a:ext cx="825580" cy="353820"/>
      </dsp:txXfrm>
    </dsp:sp>
    <dsp:sp modelId="{19F69A81-3802-4278-ABE1-7CF7585AFE57}">
      <dsp:nvSpPr>
        <dsp:cNvPr id="0" name=""/>
        <dsp:cNvSpPr/>
      </dsp:nvSpPr>
      <dsp:spPr>
        <a:xfrm rot="5400000">
          <a:off x="2715535" y="66792"/>
          <a:ext cx="766610" cy="4546519"/>
        </a:xfrm>
        <a:prstGeom prst="round2SameRect">
          <a:avLst/>
        </a:prstGeom>
        <a:solidFill>
          <a:sysClr val="window" lastClr="FFFFFF">
            <a:alpha val="90000"/>
            <a:hueOff val="0"/>
            <a:satOff val="0"/>
            <a:lumOff val="0"/>
            <a:alphaOff val="0"/>
          </a:sysClr>
        </a:solidFill>
        <a:ln w="12700" cap="flat" cmpd="sng" algn="ctr">
          <a:solidFill>
            <a:srgbClr val="A5A5A5">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9568" tIns="8890" rIns="8890" bIns="8890" numCol="1" spcCol="1270" anchor="ctr" anchorCtr="0">
          <a:noAutofit/>
        </a:bodyPr>
        <a:lstStyle/>
        <a:p>
          <a:pPr marL="114300" lvl="1" indent="-114300" algn="l" defTabSz="622300">
            <a:lnSpc>
              <a:spcPct val="90000"/>
            </a:lnSpc>
            <a:spcBef>
              <a:spcPct val="0"/>
            </a:spcBef>
            <a:spcAft>
              <a:spcPct val="15000"/>
            </a:spcAft>
            <a:buChar char="••"/>
          </a:pPr>
          <a:r>
            <a:rPr lang="zh-CN" altLang="en-US" sz="1400" kern="1200">
              <a:solidFill>
                <a:sysClr val="windowText" lastClr="000000">
                  <a:hueOff val="0"/>
                  <a:satOff val="0"/>
                  <a:lumOff val="0"/>
                  <a:alphaOff val="0"/>
                </a:sysClr>
              </a:solidFill>
              <a:latin typeface="等线" panose="02010600030101010101" charset="-122"/>
              <a:ea typeface="等线" panose="02010600030101010101" charset="-122"/>
              <a:cs typeface="+mn-cs"/>
            </a:rPr>
            <a:t>期末前一个多月</a:t>
          </a:r>
        </a:p>
        <a:p>
          <a:pPr marL="114300" lvl="1" indent="-114300" algn="l" defTabSz="622300">
            <a:lnSpc>
              <a:spcPct val="90000"/>
            </a:lnSpc>
            <a:spcBef>
              <a:spcPct val="0"/>
            </a:spcBef>
            <a:spcAft>
              <a:spcPct val="15000"/>
            </a:spcAft>
            <a:buChar char="••"/>
          </a:pPr>
          <a:r>
            <a:rPr lang="zh-CN" altLang="en-US" sz="1400" kern="1200">
              <a:solidFill>
                <a:sysClr val="windowText" lastClr="000000">
                  <a:hueOff val="0"/>
                  <a:satOff val="0"/>
                  <a:lumOff val="0"/>
                  <a:alphaOff val="0"/>
                </a:sysClr>
              </a:solidFill>
              <a:latin typeface="等线" panose="02010600030101010101" charset="-122"/>
              <a:ea typeface="等线" panose="02010600030101010101" charset="-122"/>
              <a:cs typeface="+mn-cs"/>
            </a:rPr>
            <a:t>精简背诵，大纲重点边背诵边默写；了解部分看一遍即可。前后联系，找到共通点</a:t>
          </a:r>
        </a:p>
      </dsp:txBody>
      <dsp:txXfrm rot="-5400000">
        <a:off x="825581" y="1994170"/>
        <a:ext cx="4509096" cy="69176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CD485F-3E2A-47D3-9336-B4991DF9ED35}">
      <dsp:nvSpPr>
        <dsp:cNvPr id="0" name=""/>
        <dsp:cNvSpPr/>
      </dsp:nvSpPr>
      <dsp:spPr>
        <a:xfrm>
          <a:off x="-2819819" y="-434634"/>
          <a:ext cx="3364819" cy="3364819"/>
        </a:xfrm>
        <a:prstGeom prst="blockArc">
          <a:avLst>
            <a:gd name="adj1" fmla="val 18900000"/>
            <a:gd name="adj2" fmla="val 2700000"/>
            <a:gd name="adj3" fmla="val 642"/>
          </a:avLst>
        </a:prstGeom>
        <a:noFill/>
        <a:ln w="12700" cap="flat" cmpd="sng" algn="ctr">
          <a:solidFill>
            <a:srgbClr val="A5A5A5">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56668A91-0515-4F5D-8122-75096BA5453C}">
      <dsp:nvSpPr>
        <dsp:cNvPr id="0" name=""/>
        <dsp:cNvSpPr/>
      </dsp:nvSpPr>
      <dsp:spPr>
        <a:xfrm>
          <a:off x="286021" y="191857"/>
          <a:ext cx="3884089" cy="383915"/>
        </a:xfrm>
        <a:prstGeom prst="rect">
          <a:avLst/>
        </a:prstGeom>
        <a:solidFill>
          <a:sysClr val="window" lastClr="FFFFFF">
            <a:hueOff val="0"/>
            <a:satOff val="0"/>
            <a:lumOff val="0"/>
            <a:alphaOff val="0"/>
          </a:sysClr>
        </a:solidFill>
        <a:ln w="12700" cap="flat" cmpd="sng" algn="ctr">
          <a:solidFill>
            <a:srgbClr val="A5A5A5">
              <a:shade val="8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733" tIns="27940" rIns="27940" bIns="27940" numCol="1" spcCol="1270" anchor="ctr" anchorCtr="0">
          <a:noAutofit/>
        </a:bodyPr>
        <a:lstStyle/>
        <a:p>
          <a:pPr lvl="0" algn="l" defTabSz="488950">
            <a:lnSpc>
              <a:spcPct val="100000"/>
            </a:lnSpc>
            <a:spcBef>
              <a:spcPct val="0"/>
            </a:spcBef>
            <a:spcAft>
              <a:spcPct val="35000"/>
            </a:spcAft>
            <a:buNone/>
          </a:pPr>
          <a:r>
            <a:rPr lang="zh-CN" altLang="en-US" sz="1100" b="1" kern="1200">
              <a:solidFill>
                <a:sysClr val="windowText" lastClr="000000">
                  <a:hueOff val="0"/>
                  <a:satOff val="0"/>
                  <a:lumOff val="0"/>
                  <a:alphaOff val="0"/>
                </a:sysClr>
              </a:solidFill>
              <a:latin typeface="等线" panose="02010600030101010101" charset="-122"/>
              <a:ea typeface="等线" panose="02010600030101010101" charset="-122"/>
              <a:cs typeface="+mn-cs"/>
            </a:rPr>
            <a:t>学术论文</a:t>
          </a:r>
          <a:r>
            <a:rPr lang="zh-CN" altLang="en-US" sz="1100" kern="1200">
              <a:solidFill>
                <a:sysClr val="windowText" lastClr="000000">
                  <a:hueOff val="0"/>
                  <a:satOff val="0"/>
                  <a:lumOff val="0"/>
                  <a:alphaOff val="0"/>
                </a:sysClr>
              </a:solidFill>
              <a:latin typeface="等线" panose="02010600030101010101" charset="-122"/>
              <a:ea typeface="等线" panose="02010600030101010101" charset="-122"/>
              <a:cs typeface="+mn-cs"/>
            </a:rPr>
            <a:t>：期刊论文、学位论文、报刊论文、论文集等</a:t>
          </a:r>
        </a:p>
      </dsp:txBody>
      <dsp:txXfrm>
        <a:off x="286021" y="191857"/>
        <a:ext cx="3884089" cy="383915"/>
      </dsp:txXfrm>
    </dsp:sp>
    <dsp:sp modelId="{86EBEAEB-E684-49D4-8ABA-C2AC0E6667E8}">
      <dsp:nvSpPr>
        <dsp:cNvPr id="0" name=""/>
        <dsp:cNvSpPr/>
      </dsp:nvSpPr>
      <dsp:spPr>
        <a:xfrm>
          <a:off x="46074" y="143868"/>
          <a:ext cx="479894" cy="479894"/>
        </a:xfrm>
        <a:prstGeom prst="ellipse">
          <a:avLst/>
        </a:prstGeom>
        <a:solidFill>
          <a:sysClr val="window" lastClr="FFFFFF">
            <a:hueOff val="0"/>
            <a:satOff val="0"/>
            <a:lumOff val="0"/>
            <a:alphaOff val="0"/>
          </a:sysClr>
        </a:solidFill>
        <a:ln w="12700" cap="flat" cmpd="sng" algn="ctr">
          <a:solidFill>
            <a:srgbClr val="A5A5A5">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sp>
    <dsp:sp modelId="{B9C5C72F-9B49-48D6-A413-AAFC9F7B1F44}">
      <dsp:nvSpPr>
        <dsp:cNvPr id="0" name=""/>
        <dsp:cNvSpPr/>
      </dsp:nvSpPr>
      <dsp:spPr>
        <a:xfrm>
          <a:off x="506128" y="767830"/>
          <a:ext cx="3663981" cy="383915"/>
        </a:xfrm>
        <a:prstGeom prst="rect">
          <a:avLst/>
        </a:prstGeom>
        <a:solidFill>
          <a:sysClr val="window" lastClr="FFFFFF">
            <a:hueOff val="0"/>
            <a:satOff val="0"/>
            <a:lumOff val="0"/>
            <a:alphaOff val="0"/>
          </a:sysClr>
        </a:solidFill>
        <a:ln w="12700" cap="flat" cmpd="sng" algn="ctr">
          <a:solidFill>
            <a:srgbClr val="A5A5A5">
              <a:shade val="8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733" tIns="27940" rIns="27940" bIns="27940" numCol="1" spcCol="1270" anchor="ctr" anchorCtr="0">
          <a:noAutofit/>
        </a:bodyPr>
        <a:lstStyle/>
        <a:p>
          <a:pPr lvl="0" algn="l" defTabSz="488950">
            <a:lnSpc>
              <a:spcPct val="100000"/>
            </a:lnSpc>
            <a:spcBef>
              <a:spcPct val="0"/>
            </a:spcBef>
            <a:spcAft>
              <a:spcPct val="35000"/>
            </a:spcAft>
            <a:buNone/>
          </a:pPr>
          <a:r>
            <a:rPr lang="zh-CN" altLang="en-US" sz="1100" b="1" kern="1200">
              <a:solidFill>
                <a:sysClr val="windowText" lastClr="000000">
                  <a:hueOff val="0"/>
                  <a:satOff val="0"/>
                  <a:lumOff val="0"/>
                  <a:alphaOff val="0"/>
                </a:sysClr>
              </a:solidFill>
              <a:latin typeface="等线" panose="02010600030101010101" charset="-122"/>
              <a:ea typeface="等线" panose="02010600030101010101" charset="-122"/>
              <a:cs typeface="+mn-cs"/>
            </a:rPr>
            <a:t>学术专著：</a:t>
          </a:r>
          <a:r>
            <a:rPr lang="zh-CN" altLang="en-US" sz="1100" kern="1200">
              <a:solidFill>
                <a:sysClr val="windowText" lastClr="000000">
                  <a:hueOff val="0"/>
                  <a:satOff val="0"/>
                  <a:lumOff val="0"/>
                  <a:alphaOff val="0"/>
                </a:sysClr>
              </a:solidFill>
              <a:latin typeface="等线" panose="02010600030101010101" charset="-122"/>
              <a:ea typeface="等线" panose="02010600030101010101" charset="-122"/>
              <a:cs typeface="+mn-cs"/>
            </a:rPr>
            <a:t>问题导向类、教材类、综合社科类等</a:t>
          </a:r>
        </a:p>
      </dsp:txBody>
      <dsp:txXfrm>
        <a:off x="506128" y="767830"/>
        <a:ext cx="3663981" cy="383915"/>
      </dsp:txXfrm>
    </dsp:sp>
    <dsp:sp modelId="{AB77A627-C7A9-4102-9352-F33E9AC9858A}">
      <dsp:nvSpPr>
        <dsp:cNvPr id="0" name=""/>
        <dsp:cNvSpPr/>
      </dsp:nvSpPr>
      <dsp:spPr>
        <a:xfrm>
          <a:off x="266181" y="719841"/>
          <a:ext cx="479894" cy="479894"/>
        </a:xfrm>
        <a:prstGeom prst="ellipse">
          <a:avLst/>
        </a:prstGeom>
        <a:solidFill>
          <a:sysClr val="window" lastClr="FFFFFF">
            <a:hueOff val="0"/>
            <a:satOff val="0"/>
            <a:lumOff val="0"/>
            <a:alphaOff val="0"/>
          </a:sysClr>
        </a:solidFill>
        <a:ln w="12700" cap="flat" cmpd="sng" algn="ctr">
          <a:solidFill>
            <a:srgbClr val="A5A5A5">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sp>
    <dsp:sp modelId="{F6D1F000-CD0F-414A-BA30-8012FC3920E2}">
      <dsp:nvSpPr>
        <dsp:cNvPr id="0" name=""/>
        <dsp:cNvSpPr/>
      </dsp:nvSpPr>
      <dsp:spPr>
        <a:xfrm>
          <a:off x="506128" y="1343803"/>
          <a:ext cx="3663981" cy="383915"/>
        </a:xfrm>
        <a:prstGeom prst="rect">
          <a:avLst/>
        </a:prstGeom>
        <a:solidFill>
          <a:sysClr val="window" lastClr="FFFFFF">
            <a:hueOff val="0"/>
            <a:satOff val="0"/>
            <a:lumOff val="0"/>
            <a:alphaOff val="0"/>
          </a:sysClr>
        </a:solidFill>
        <a:ln w="12700" cap="flat" cmpd="sng" algn="ctr">
          <a:solidFill>
            <a:srgbClr val="A5A5A5">
              <a:shade val="8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733" tIns="27940" rIns="27940" bIns="27940" numCol="1" spcCol="1270" anchor="ctr" anchorCtr="0">
          <a:noAutofit/>
        </a:bodyPr>
        <a:lstStyle/>
        <a:p>
          <a:pPr lvl="0" algn="l" defTabSz="488950">
            <a:lnSpc>
              <a:spcPct val="100000"/>
            </a:lnSpc>
            <a:spcBef>
              <a:spcPct val="0"/>
            </a:spcBef>
            <a:spcAft>
              <a:spcPct val="35000"/>
            </a:spcAft>
            <a:buNone/>
          </a:pPr>
          <a:r>
            <a:rPr lang="zh-CN" altLang="en-US" sz="1100" b="1" kern="1200">
              <a:solidFill>
                <a:sysClr val="windowText" lastClr="000000">
                  <a:hueOff val="0"/>
                  <a:satOff val="0"/>
                  <a:lumOff val="0"/>
                  <a:alphaOff val="0"/>
                </a:sysClr>
              </a:solidFill>
              <a:latin typeface="等线" panose="02010600030101010101" charset="-122"/>
              <a:ea typeface="等线" panose="02010600030101010101" charset="-122"/>
              <a:cs typeface="+mn-cs"/>
            </a:rPr>
            <a:t>外文论著：</a:t>
          </a:r>
          <a:r>
            <a:rPr lang="zh-CN" altLang="en-US" sz="1100" kern="1200">
              <a:solidFill>
                <a:sysClr val="windowText" lastClr="000000">
                  <a:hueOff val="0"/>
                  <a:satOff val="0"/>
                  <a:lumOff val="0"/>
                  <a:alphaOff val="0"/>
                </a:sysClr>
              </a:solidFill>
              <a:latin typeface="等线" panose="02010600030101010101" charset="-122"/>
              <a:ea typeface="等线" panose="02010600030101010101" charset="-122"/>
              <a:cs typeface="+mn-cs"/>
            </a:rPr>
            <a:t>外文论文、外文专著</a:t>
          </a:r>
        </a:p>
      </dsp:txBody>
      <dsp:txXfrm>
        <a:off x="506128" y="1343803"/>
        <a:ext cx="3663981" cy="383915"/>
      </dsp:txXfrm>
    </dsp:sp>
    <dsp:sp modelId="{06E22076-C565-4AB3-A4AE-AD4A29321B6C}">
      <dsp:nvSpPr>
        <dsp:cNvPr id="0" name=""/>
        <dsp:cNvSpPr/>
      </dsp:nvSpPr>
      <dsp:spPr>
        <a:xfrm>
          <a:off x="266181" y="1295814"/>
          <a:ext cx="479894" cy="479894"/>
        </a:xfrm>
        <a:prstGeom prst="ellipse">
          <a:avLst/>
        </a:prstGeom>
        <a:solidFill>
          <a:sysClr val="window" lastClr="FFFFFF">
            <a:hueOff val="0"/>
            <a:satOff val="0"/>
            <a:lumOff val="0"/>
            <a:alphaOff val="0"/>
          </a:sysClr>
        </a:solidFill>
        <a:ln w="12700" cap="flat" cmpd="sng" algn="ctr">
          <a:solidFill>
            <a:srgbClr val="A5A5A5">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sp>
    <dsp:sp modelId="{FEF23CF6-AD6F-4D8A-9880-BB76094B61FD}">
      <dsp:nvSpPr>
        <dsp:cNvPr id="0" name=""/>
        <dsp:cNvSpPr/>
      </dsp:nvSpPr>
      <dsp:spPr>
        <a:xfrm>
          <a:off x="286021" y="1919776"/>
          <a:ext cx="3884089" cy="383915"/>
        </a:xfrm>
        <a:prstGeom prst="rect">
          <a:avLst/>
        </a:prstGeom>
        <a:solidFill>
          <a:sysClr val="window" lastClr="FFFFFF">
            <a:hueOff val="0"/>
            <a:satOff val="0"/>
            <a:lumOff val="0"/>
            <a:alphaOff val="0"/>
          </a:sysClr>
        </a:solidFill>
        <a:ln w="12700" cap="flat" cmpd="sng" algn="ctr">
          <a:solidFill>
            <a:srgbClr val="A5A5A5">
              <a:shade val="8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733" tIns="27940" rIns="27940" bIns="27940" numCol="1" spcCol="1270" anchor="ctr" anchorCtr="0">
          <a:noAutofit/>
        </a:bodyPr>
        <a:lstStyle/>
        <a:p>
          <a:pPr lvl="0" algn="l" defTabSz="488950">
            <a:lnSpc>
              <a:spcPct val="100000"/>
            </a:lnSpc>
            <a:spcBef>
              <a:spcPct val="0"/>
            </a:spcBef>
            <a:spcAft>
              <a:spcPct val="35000"/>
            </a:spcAft>
            <a:buNone/>
          </a:pPr>
          <a:r>
            <a:rPr lang="zh-CN" altLang="en-US" sz="1100" b="1" kern="1200">
              <a:solidFill>
                <a:sysClr val="windowText" lastClr="000000">
                  <a:hueOff val="0"/>
                  <a:satOff val="0"/>
                  <a:lumOff val="0"/>
                  <a:alphaOff val="0"/>
                </a:sysClr>
              </a:solidFill>
              <a:latin typeface="等线" panose="02010600030101010101" charset="-122"/>
              <a:ea typeface="等线" panose="02010600030101010101" charset="-122"/>
              <a:cs typeface="+mn-cs"/>
            </a:rPr>
            <a:t>其他类型：</a:t>
          </a:r>
          <a:r>
            <a:rPr lang="zh-CN" altLang="en-US" sz="1100" kern="1200">
              <a:solidFill>
                <a:sysClr val="windowText" lastClr="000000">
                  <a:hueOff val="0"/>
                  <a:satOff val="0"/>
                  <a:lumOff val="0"/>
                  <a:alphaOff val="0"/>
                </a:sysClr>
              </a:solidFill>
              <a:latin typeface="等线" panose="02010600030101010101" charset="-122"/>
              <a:ea typeface="等线" panose="02010600030101010101" charset="-122"/>
              <a:cs typeface="+mn-cs"/>
            </a:rPr>
            <a:t>专利、</a:t>
          </a:r>
          <a:r>
            <a:rPr lang="zh-CN" altLang="en-US" sz="1100" b="0" kern="1200">
              <a:solidFill>
                <a:sysClr val="windowText" lastClr="000000">
                  <a:hueOff val="0"/>
                  <a:satOff val="0"/>
                  <a:lumOff val="0"/>
                  <a:alphaOff val="0"/>
                </a:sysClr>
              </a:solidFill>
              <a:latin typeface="等线" panose="02010600030101010101" charset="-122"/>
              <a:ea typeface="等线" panose="02010600030101010101" charset="-122"/>
              <a:cs typeface="+mn-cs"/>
            </a:rPr>
            <a:t>研</a:t>
          </a:r>
          <a:r>
            <a:rPr lang="zh-CN" altLang="en-US" sz="1100" kern="1200">
              <a:solidFill>
                <a:sysClr val="windowText" lastClr="000000">
                  <a:hueOff val="0"/>
                  <a:satOff val="0"/>
                  <a:lumOff val="0"/>
                  <a:alphaOff val="0"/>
                </a:sysClr>
              </a:solidFill>
              <a:latin typeface="等线" panose="02010600030101010101" charset="-122"/>
              <a:ea typeface="等线" panose="02010600030101010101" charset="-122"/>
              <a:cs typeface="+mn-cs"/>
            </a:rPr>
            <a:t>究报告、年鉴、地方志、回忆录等</a:t>
          </a:r>
        </a:p>
      </dsp:txBody>
      <dsp:txXfrm>
        <a:off x="286021" y="1919776"/>
        <a:ext cx="3884089" cy="383915"/>
      </dsp:txXfrm>
    </dsp:sp>
    <dsp:sp modelId="{B871779D-D1AD-4698-90BC-D2A10D277DE7}">
      <dsp:nvSpPr>
        <dsp:cNvPr id="0" name=""/>
        <dsp:cNvSpPr/>
      </dsp:nvSpPr>
      <dsp:spPr>
        <a:xfrm>
          <a:off x="46074" y="1871787"/>
          <a:ext cx="479894" cy="479894"/>
        </a:xfrm>
        <a:prstGeom prst="ellipse">
          <a:avLst/>
        </a:prstGeom>
        <a:solidFill>
          <a:sysClr val="window" lastClr="FFFFFF">
            <a:hueOff val="0"/>
            <a:satOff val="0"/>
            <a:lumOff val="0"/>
            <a:alphaOff val="0"/>
          </a:sysClr>
        </a:solidFill>
        <a:ln w="12700" cap="flat" cmpd="sng" algn="ctr">
          <a:solidFill>
            <a:srgbClr val="A5A5A5">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type="chevron" r:blip="" rot="90">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type="round2SameRect" r:blip="" rot="90">
                <dgm:adjLst/>
              </dgm:shape>
            </dgm:if>
            <dgm:else name="Name6">
              <dgm:alg type="tx">
                <dgm:param type="stBulletLvl" val="1"/>
                <dgm:param type="txAnchorVertCh" val="mid"/>
              </dgm:alg>
              <dgm:shape xmlns:r="http://schemas.openxmlformats.org/officeDocument/2006/relationships" type="round2SameRect" r:blip="" rot="-90">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VerticalCurvedList#3">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srcNode" val="srcNode"/>
            <dgm:param type="dstNode" val="dstNode"/>
            <dgm:param type="endSty" val="noArr"/>
            <dgm:param type="connRout" val="curve"/>
            <dgm:param type="begPts" val="ctr"/>
            <dgm:param type="endPts" val="ct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parTxRTLAlign" val="l"/>
                <dgm:param type="shpTxLTRAlignCh" val="l"/>
                <dgm:param type="shpTxRTLAlignCh" val="l"/>
              </dgm:alg>
            </dgm:if>
            <dgm:else name="Name27">
              <dgm:alg type="tx">
                <dgm:param type="parTxLTRAlign" val="r"/>
                <dgm:param type="parTxRTLAlign" val="r"/>
                <dgm:param type="shpTxLTRAlignCh"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parTxRTLAlign" val="l"/>
                <dgm:param type="shpTxLTRAlignCh" val="l"/>
                <dgm:param type="shpTxRTLAlignCh" val="l"/>
              </dgm:alg>
            </dgm:if>
            <dgm:else name="Name32">
              <dgm:alg type="tx">
                <dgm:param type="parTxLTRAlign" val="r"/>
                <dgm:param type="parTxRTLAlign" val="r"/>
                <dgm:param type="shpTxLTRAlignCh"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parTxRTLAlign" val="l"/>
                <dgm:param type="shpTxLTRAlignCh" val="l"/>
                <dgm:param type="shpTxRTLAlignCh" val="l"/>
              </dgm:alg>
            </dgm:if>
            <dgm:else name="Name37">
              <dgm:alg type="tx">
                <dgm:param type="parTxLTRAlign" val="r"/>
                <dgm:param type="parTxRTLAlign" val="r"/>
                <dgm:param type="shpTxLTRAlignCh"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parTxRTLAlign" val="l"/>
                <dgm:param type="shpTxLTRAlignCh" val="l"/>
                <dgm:param type="shpTxRTLAlignCh" val="l"/>
              </dgm:alg>
            </dgm:if>
            <dgm:else name="Name42">
              <dgm:alg type="tx">
                <dgm:param type="parTxLTRAlign" val="r"/>
                <dgm:param type="parTxRTLAlign" val="r"/>
                <dgm:param type="shpTxLTRAlignCh"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parTxRTLAlign" val="l"/>
                <dgm:param type="shpTxLTRAlignCh" val="l"/>
                <dgm:param type="shpTxRTLAlignCh" val="l"/>
              </dgm:alg>
            </dgm:if>
            <dgm:else name="Name47">
              <dgm:alg type="tx">
                <dgm:param type="parTxLTRAlign" val="r"/>
                <dgm:param type="parTxRTLAlign" val="r"/>
                <dgm:param type="shpTxLTRAlignCh"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parTxRTLAlign" val="l"/>
                <dgm:param type="shpTxLTRAlignCh" val="l"/>
                <dgm:param type="shpTxRTLAlignCh" val="l"/>
              </dgm:alg>
            </dgm:if>
            <dgm:else name="Name52">
              <dgm:alg type="tx">
                <dgm:param type="parTxLTRAlign" val="r"/>
                <dgm:param type="parTxRTLAlign" val="r"/>
                <dgm:param type="shpTxLTRAlignCh"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parTxRTLAlign" val="l"/>
                <dgm:param type="shpTxLTRAlignCh" val="l"/>
                <dgm:param type="shpTxRTLAlignCh" val="l"/>
              </dgm:alg>
            </dgm:if>
            <dgm:else name="Name57">
              <dgm:alg type="tx">
                <dgm:param type="parTxLTRAlign" val="r"/>
                <dgm:param type="parTxRTLAlign" val="r"/>
                <dgm:param type="shpTxLTRAlignCh"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5">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6">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5CFE366-7369-4406-9E99-8828A0166700}">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1</Pages>
  <Words>27561</Words>
  <Characters>157104</Characters>
  <Lines>1309</Lines>
  <Paragraphs>368</Paragraphs>
  <TotalTime>1182</TotalTime>
  <ScaleCrop>false</ScaleCrop>
  <LinksUpToDate>false</LinksUpToDate>
  <CharactersWithSpaces>184297</CharactersWithSpaces>
  <Application>WPS Office_11.1.0.11294_F1E327BC-269C-435d-A152-05C5408002CA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2021-06-22T08:20:00Z</dcterms:created>
  <dc:creator>2309111935@qq.com</dc:creator>
  <cp:lastModifiedBy>Brandon Liu</cp:lastModifiedBy>
  <cp:lastPrinted>2021-06-23T10:01:00Z</cp:lastPrinted>
  <dcterms:modified xsi:type="dcterms:W3CDTF">2022-01-21T14:47:50Z</dcterms:modified>
  <cp:revision>147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2052-11.1.0.11294</vt:lpwstr>
  </property>
  <property fmtid="{D5CDD505-2E9C-101B-9397-08002B2CF9AE}" pid="3" name="ICV">
    <vt:lpwstr>F066EA449A27496DA84CF90A8A8A28F7</vt:lpwstr>
  </property>
</Properties>
</file>